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4432" w:rsidRDefault="008B4432" w:rsidP="00F375EC">
      <w:pPr>
        <w:spacing w:line="240" w:lineRule="auto"/>
        <w:jc w:val="center"/>
        <w:rPr>
          <w:b/>
        </w:rPr>
      </w:pPr>
    </w:p>
    <w:p w:rsidR="008B4432" w:rsidRPr="008B4432" w:rsidRDefault="008B4432" w:rsidP="00F375EC">
      <w:pPr>
        <w:spacing w:line="240" w:lineRule="auto"/>
        <w:jc w:val="center"/>
        <w:rPr>
          <w:rFonts w:eastAsia="Times New Roman" w:cs="Arial"/>
          <w:b/>
          <w:lang w:eastAsia="es-CR"/>
        </w:rPr>
      </w:pPr>
    </w:p>
    <w:p w:rsidR="00F375EC" w:rsidRPr="008B4432" w:rsidRDefault="00F375EC" w:rsidP="008B4432">
      <w:pPr>
        <w:spacing w:line="240" w:lineRule="auto"/>
        <w:jc w:val="center"/>
        <w:rPr>
          <w:b/>
        </w:rPr>
      </w:pPr>
      <w:r w:rsidRPr="008B4432">
        <w:rPr>
          <w:b/>
        </w:rPr>
        <w:t>UNIVERSIDAD INTERNACIONAL DE LAS AMÉRICAS</w:t>
      </w:r>
    </w:p>
    <w:p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rsidR="00F375EC" w:rsidRDefault="00F375EC" w:rsidP="00F375EC">
      <w:pPr>
        <w:spacing w:line="240" w:lineRule="auto"/>
        <w:jc w:val="center"/>
        <w:rPr>
          <w:sz w:val="28"/>
          <w:szCs w:val="28"/>
        </w:rPr>
      </w:pPr>
    </w:p>
    <w:p w:rsidR="00D55598" w:rsidRPr="001516C3" w:rsidRDefault="00D55598" w:rsidP="00F375EC">
      <w:pPr>
        <w:spacing w:line="240" w:lineRule="auto"/>
        <w:jc w:val="center"/>
        <w:rPr>
          <w:sz w:val="28"/>
          <w:szCs w:val="28"/>
        </w:rPr>
      </w:pPr>
    </w:p>
    <w:p w:rsidR="00F375EC" w:rsidRPr="001516C3" w:rsidRDefault="00F375EC" w:rsidP="00F375EC">
      <w:pPr>
        <w:spacing w:line="240" w:lineRule="auto"/>
        <w:jc w:val="center"/>
        <w:rPr>
          <w:sz w:val="28"/>
          <w:szCs w:val="28"/>
        </w:rPr>
      </w:pPr>
    </w:p>
    <w:p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rsidR="00F375EC" w:rsidRPr="001516C3" w:rsidRDefault="00F375EC" w:rsidP="00F375EC">
      <w:pPr>
        <w:spacing w:line="240" w:lineRule="auto"/>
        <w:jc w:val="center"/>
        <w:rPr>
          <w:sz w:val="28"/>
          <w:szCs w:val="28"/>
        </w:rPr>
      </w:pPr>
    </w:p>
    <w:p w:rsidR="00F375EC" w:rsidRPr="0096068C" w:rsidRDefault="00F375EC" w:rsidP="00F375EC">
      <w:pPr>
        <w:spacing w:line="240" w:lineRule="auto"/>
        <w:jc w:val="center"/>
      </w:pPr>
      <w:r w:rsidRPr="0096068C">
        <w:t xml:space="preserve">Para optar por el grado de Bachillerato en Sistemas de Información </w:t>
      </w:r>
    </w:p>
    <w:p w:rsidR="00F375EC" w:rsidRPr="001516C3" w:rsidRDefault="00F375EC" w:rsidP="00F375EC">
      <w:pPr>
        <w:spacing w:line="240" w:lineRule="auto"/>
        <w:jc w:val="center"/>
        <w:rPr>
          <w:sz w:val="28"/>
          <w:szCs w:val="28"/>
        </w:rPr>
      </w:pPr>
    </w:p>
    <w:p w:rsidR="00D55598" w:rsidRDefault="00D55598" w:rsidP="00F375EC">
      <w:pPr>
        <w:spacing w:line="240" w:lineRule="auto"/>
        <w:jc w:val="center"/>
        <w:rPr>
          <w:sz w:val="28"/>
          <w:szCs w:val="28"/>
        </w:rPr>
      </w:pPr>
    </w:p>
    <w:p w:rsidR="00FD258A" w:rsidRDefault="00FD258A" w:rsidP="00F375EC">
      <w:pPr>
        <w:spacing w:line="240" w:lineRule="auto"/>
        <w:jc w:val="center"/>
        <w:rPr>
          <w:sz w:val="28"/>
          <w:szCs w:val="28"/>
        </w:rPr>
      </w:pPr>
    </w:p>
    <w:p w:rsidR="00D55598" w:rsidRPr="001516C3" w:rsidRDefault="00D55598"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rsidR="00F375EC" w:rsidRPr="001516C3" w:rsidRDefault="00F375EC" w:rsidP="00F375EC">
      <w:pPr>
        <w:spacing w:line="240" w:lineRule="auto"/>
        <w:jc w:val="center"/>
        <w:rPr>
          <w:sz w:val="28"/>
          <w:szCs w:val="28"/>
        </w:rPr>
      </w:pPr>
    </w:p>
    <w:p w:rsidR="00F375EC" w:rsidRDefault="00F375EC" w:rsidP="00F375EC">
      <w:pPr>
        <w:spacing w:line="240" w:lineRule="auto"/>
        <w:jc w:val="center"/>
        <w:rPr>
          <w:sz w:val="28"/>
          <w:szCs w:val="28"/>
        </w:rPr>
      </w:pPr>
    </w:p>
    <w:p w:rsidR="00FD258A" w:rsidRDefault="00FD258A" w:rsidP="00F375EC">
      <w:pPr>
        <w:spacing w:line="240" w:lineRule="auto"/>
        <w:jc w:val="center"/>
        <w:rPr>
          <w:sz w:val="28"/>
          <w:szCs w:val="28"/>
        </w:rPr>
      </w:pPr>
    </w:p>
    <w:p w:rsidR="0083638E" w:rsidRPr="00FD258A" w:rsidRDefault="0083638E" w:rsidP="0083638E">
      <w:pPr>
        <w:spacing w:line="240" w:lineRule="auto"/>
        <w:jc w:val="center"/>
      </w:pPr>
      <w:r w:rsidRPr="00FD258A">
        <w:t>Michael  Hidalgo Fallas</w:t>
      </w:r>
    </w:p>
    <w:p w:rsidR="00F375EC" w:rsidRPr="00D55598" w:rsidRDefault="00F375EC" w:rsidP="00F375EC">
      <w:pPr>
        <w:spacing w:line="240" w:lineRule="auto"/>
        <w:jc w:val="center"/>
        <w:rPr>
          <w:b/>
          <w:sz w:val="28"/>
          <w:szCs w:val="28"/>
        </w:rPr>
      </w:pPr>
    </w:p>
    <w:p w:rsidR="00F375EC" w:rsidRPr="00FD258A" w:rsidRDefault="00D55598" w:rsidP="00F375EC">
      <w:pPr>
        <w:spacing w:line="240" w:lineRule="auto"/>
        <w:jc w:val="center"/>
        <w:rPr>
          <w:b/>
        </w:rPr>
      </w:pPr>
      <w:r w:rsidRPr="00FD258A">
        <w:rPr>
          <w:b/>
        </w:rPr>
        <w:t>AUTOR</w:t>
      </w:r>
    </w:p>
    <w:p w:rsidR="00F375EC" w:rsidRPr="001516C3" w:rsidRDefault="00F375EC" w:rsidP="00F375EC">
      <w:pPr>
        <w:spacing w:line="240" w:lineRule="auto"/>
        <w:jc w:val="center"/>
        <w:rPr>
          <w:sz w:val="28"/>
          <w:szCs w:val="28"/>
        </w:rPr>
      </w:pPr>
    </w:p>
    <w:p w:rsidR="00F375EC" w:rsidRDefault="00F375EC" w:rsidP="00F375EC">
      <w:pPr>
        <w:spacing w:line="240" w:lineRule="auto"/>
        <w:jc w:val="center"/>
        <w:rPr>
          <w:sz w:val="28"/>
          <w:szCs w:val="28"/>
        </w:rPr>
      </w:pPr>
    </w:p>
    <w:p w:rsidR="002A4F7B" w:rsidRDefault="002A4F7B" w:rsidP="00F375EC">
      <w:pPr>
        <w:spacing w:line="240" w:lineRule="auto"/>
        <w:jc w:val="center"/>
        <w:rPr>
          <w:sz w:val="28"/>
          <w:szCs w:val="28"/>
        </w:rPr>
      </w:pPr>
    </w:p>
    <w:p w:rsidR="0083638E" w:rsidRPr="002E7548" w:rsidRDefault="0083638E" w:rsidP="0083638E">
      <w:pPr>
        <w:spacing w:line="240" w:lineRule="auto"/>
        <w:jc w:val="center"/>
      </w:pPr>
      <w:r w:rsidRPr="002E7548">
        <w:t>Ing. Leonardo Delgado Arroyo, MAP</w:t>
      </w:r>
    </w:p>
    <w:p w:rsidR="0083638E" w:rsidRPr="001516C3" w:rsidRDefault="0083638E"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TUTOR</w:t>
      </w:r>
      <w:r w:rsidR="002A4F7B" w:rsidRPr="00FD258A">
        <w:rPr>
          <w:b/>
        </w:rPr>
        <w:t xml:space="preserve"> </w:t>
      </w:r>
    </w:p>
    <w:p w:rsidR="00F375EC" w:rsidRPr="002A4F7B" w:rsidRDefault="00F375EC" w:rsidP="00F375EC">
      <w:pPr>
        <w:spacing w:line="240" w:lineRule="auto"/>
        <w:jc w:val="center"/>
        <w:rPr>
          <w:b/>
          <w:sz w:val="28"/>
          <w:szCs w:val="28"/>
        </w:rPr>
      </w:pPr>
    </w:p>
    <w:p w:rsidR="00F375EC" w:rsidRDefault="00F375EC" w:rsidP="00F375EC">
      <w:pPr>
        <w:spacing w:line="240" w:lineRule="auto"/>
        <w:jc w:val="center"/>
        <w:rPr>
          <w:sz w:val="28"/>
          <w:szCs w:val="28"/>
        </w:rPr>
      </w:pPr>
    </w:p>
    <w:p w:rsidR="0083638E" w:rsidRPr="001516C3" w:rsidRDefault="0083638E" w:rsidP="00F375EC">
      <w:pPr>
        <w:spacing w:line="240" w:lineRule="auto"/>
        <w:jc w:val="center"/>
        <w:rPr>
          <w:sz w:val="28"/>
          <w:szCs w:val="28"/>
        </w:rPr>
      </w:pPr>
    </w:p>
    <w:p w:rsidR="00F375EC" w:rsidRPr="00FD258A" w:rsidRDefault="0083638E" w:rsidP="00F375EC">
      <w:pPr>
        <w:spacing w:line="240" w:lineRule="auto"/>
        <w:jc w:val="center"/>
        <w:rPr>
          <w:b/>
        </w:rPr>
      </w:pPr>
      <w:r w:rsidRPr="00FD258A">
        <w:rPr>
          <w:b/>
        </w:rPr>
        <w:t>LECTOR</w:t>
      </w:r>
    </w:p>
    <w:p w:rsidR="00F375EC" w:rsidRDefault="00F375EC" w:rsidP="00F375EC">
      <w:pPr>
        <w:spacing w:line="240" w:lineRule="auto"/>
        <w:jc w:val="center"/>
        <w:rPr>
          <w:sz w:val="28"/>
          <w:szCs w:val="28"/>
        </w:rPr>
      </w:pPr>
    </w:p>
    <w:p w:rsidR="0083638E" w:rsidRDefault="0083638E" w:rsidP="00F375EC">
      <w:pPr>
        <w:spacing w:line="240" w:lineRule="auto"/>
        <w:jc w:val="center"/>
        <w:rPr>
          <w:sz w:val="28"/>
          <w:szCs w:val="28"/>
        </w:rPr>
      </w:pPr>
    </w:p>
    <w:p w:rsidR="0083638E" w:rsidRDefault="0083638E" w:rsidP="00F375EC">
      <w:pPr>
        <w:spacing w:line="240" w:lineRule="auto"/>
        <w:jc w:val="center"/>
        <w:rPr>
          <w:sz w:val="28"/>
          <w:szCs w:val="28"/>
        </w:rPr>
      </w:pPr>
    </w:p>
    <w:p w:rsidR="0083638E" w:rsidRPr="001516C3" w:rsidRDefault="0083638E"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San José, Costa Rica</w:t>
      </w:r>
    </w:p>
    <w:p w:rsidR="00F375EC" w:rsidRPr="001516C3" w:rsidRDefault="00F375EC" w:rsidP="00F375EC">
      <w:pPr>
        <w:spacing w:line="240" w:lineRule="auto"/>
        <w:jc w:val="center"/>
        <w:rPr>
          <w:sz w:val="28"/>
          <w:szCs w:val="28"/>
        </w:rPr>
      </w:pPr>
    </w:p>
    <w:p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8"/>
          <w:pgSz w:w="12240" w:h="15840"/>
          <w:pgMar w:top="1701" w:right="1644" w:bottom="1701" w:left="2211" w:header="708" w:footer="708" w:gutter="0"/>
          <w:cols w:space="708"/>
          <w:docGrid w:linePitch="360"/>
        </w:sectPr>
      </w:pPr>
      <w:r>
        <w:rPr>
          <w:b/>
        </w:rPr>
        <w:t>Octubre</w:t>
      </w:r>
      <w:r w:rsidR="00F375EC" w:rsidRPr="007C55D5">
        <w:rPr>
          <w:b/>
        </w:rPr>
        <w:t>, 2014</w:t>
      </w:r>
    </w:p>
    <w:p w:rsidR="00B41745" w:rsidRPr="00B41745" w:rsidRDefault="00B41745" w:rsidP="00B41745">
      <w:pPr>
        <w:spacing w:line="240" w:lineRule="auto"/>
        <w:jc w:val="center"/>
        <w:rPr>
          <w:rFonts w:eastAsia="Times New Roman" w:cs="Arial"/>
          <w:lang w:val="es-ES" w:eastAsia="es-CR"/>
        </w:rPr>
      </w:pPr>
    </w:p>
    <w:p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7342570"/>
      <w:r w:rsidRPr="00BD6923">
        <w:rPr>
          <w:lang w:val="es-ES"/>
        </w:rPr>
        <w:t>TABLA DE CONTENIDOS</w:t>
      </w:r>
      <w:bookmarkEnd w:id="0"/>
      <w:bookmarkEnd w:id="1"/>
      <w:bookmarkEnd w:id="2"/>
      <w:bookmarkEnd w:id="3"/>
    </w:p>
    <w:bookmarkStart w:id="4" w:name="_Toc274493503"/>
    <w:p w:rsidR="00816E44" w:rsidRPr="001E13AB" w:rsidRDefault="00ED2205">
      <w:pPr>
        <w:pStyle w:val="TDC1"/>
        <w:tabs>
          <w:tab w:val="right" w:leader="dot" w:pos="8375"/>
        </w:tabs>
        <w:rPr>
          <w:b w:val="0"/>
          <w:noProof/>
          <w:lang w:val="es-CR" w:eastAsia="ja-JP"/>
        </w:rPr>
      </w:pPr>
      <w:r w:rsidRPr="00ED2205">
        <w:fldChar w:fldCharType="begin"/>
      </w:r>
      <w:r w:rsidR="00272518">
        <w:instrText xml:space="preserve"> TOC \o "1-3" </w:instrText>
      </w:r>
      <w:r w:rsidRPr="00ED2205">
        <w:fldChar w:fldCharType="separate"/>
      </w:r>
      <w:r w:rsidR="00816E44" w:rsidRPr="00B973E6">
        <w:rPr>
          <w:noProof/>
          <w:lang w:val="es-ES"/>
        </w:rPr>
        <w:t>TABLA DE CONTENIDOS</w:t>
      </w:r>
      <w:r w:rsidR="00816E44">
        <w:rPr>
          <w:noProof/>
        </w:rPr>
        <w:tab/>
      </w:r>
      <w:r>
        <w:rPr>
          <w:noProof/>
        </w:rPr>
        <w:fldChar w:fldCharType="begin"/>
      </w:r>
      <w:r w:rsidR="00816E44">
        <w:rPr>
          <w:noProof/>
        </w:rPr>
        <w:instrText xml:space="preserve"> PAGEREF _Toc277342570 \h </w:instrText>
      </w:r>
      <w:r>
        <w:rPr>
          <w:noProof/>
        </w:rPr>
      </w:r>
      <w:r>
        <w:rPr>
          <w:noProof/>
        </w:rPr>
        <w:fldChar w:fldCharType="separate"/>
      </w:r>
      <w:r w:rsidR="00816E44">
        <w:rPr>
          <w:noProof/>
        </w:rPr>
        <w:t>II</w:t>
      </w:r>
      <w:r>
        <w:rPr>
          <w:noProof/>
        </w:rPr>
        <w:fldChar w:fldCharType="end"/>
      </w:r>
    </w:p>
    <w:p w:rsidR="00816E44" w:rsidRPr="001E13AB" w:rsidRDefault="00816E44">
      <w:pPr>
        <w:pStyle w:val="TDC1"/>
        <w:tabs>
          <w:tab w:val="right" w:leader="dot" w:pos="8375"/>
        </w:tabs>
        <w:rPr>
          <w:b w:val="0"/>
          <w:noProof/>
          <w:lang w:val="es-CR" w:eastAsia="ja-JP"/>
        </w:rPr>
      </w:pPr>
      <w:r>
        <w:rPr>
          <w:noProof/>
        </w:rPr>
        <w:t>INDICE DE CUADROS</w:t>
      </w:r>
      <w:r>
        <w:rPr>
          <w:noProof/>
        </w:rPr>
        <w:tab/>
      </w:r>
      <w:r w:rsidR="00ED2205">
        <w:rPr>
          <w:noProof/>
        </w:rPr>
        <w:fldChar w:fldCharType="begin"/>
      </w:r>
      <w:r>
        <w:rPr>
          <w:noProof/>
        </w:rPr>
        <w:instrText xml:space="preserve"> PAGEREF _Toc277342571 \h </w:instrText>
      </w:r>
      <w:r w:rsidR="00ED2205">
        <w:rPr>
          <w:noProof/>
        </w:rPr>
      </w:r>
      <w:r w:rsidR="00ED2205">
        <w:rPr>
          <w:noProof/>
        </w:rPr>
        <w:fldChar w:fldCharType="separate"/>
      </w:r>
      <w:r>
        <w:rPr>
          <w:noProof/>
        </w:rPr>
        <w:t>X</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INDICE DE GRÁFICOS</w:t>
      </w:r>
      <w:r>
        <w:rPr>
          <w:noProof/>
        </w:rPr>
        <w:tab/>
      </w:r>
      <w:r w:rsidR="00ED2205">
        <w:rPr>
          <w:noProof/>
        </w:rPr>
        <w:fldChar w:fldCharType="begin"/>
      </w:r>
      <w:r>
        <w:rPr>
          <w:noProof/>
        </w:rPr>
        <w:instrText xml:space="preserve"> PAGEREF _Toc277342572 \h </w:instrText>
      </w:r>
      <w:r w:rsidR="00ED2205">
        <w:rPr>
          <w:noProof/>
        </w:rPr>
      </w:r>
      <w:r w:rsidR="00ED2205">
        <w:rPr>
          <w:noProof/>
        </w:rPr>
        <w:fldChar w:fldCharType="separate"/>
      </w:r>
      <w:r>
        <w:rPr>
          <w:noProof/>
        </w:rPr>
        <w:t>XI</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INDICE DE FIGURAS</w:t>
      </w:r>
      <w:r>
        <w:rPr>
          <w:noProof/>
        </w:rPr>
        <w:tab/>
      </w:r>
      <w:r w:rsidR="00ED2205">
        <w:rPr>
          <w:noProof/>
        </w:rPr>
        <w:fldChar w:fldCharType="begin"/>
      </w:r>
      <w:r>
        <w:rPr>
          <w:noProof/>
        </w:rPr>
        <w:instrText xml:space="preserve"> PAGEREF _Toc277342573 \h </w:instrText>
      </w:r>
      <w:r w:rsidR="00ED2205">
        <w:rPr>
          <w:noProof/>
        </w:rPr>
      </w:r>
      <w:r w:rsidR="00ED2205">
        <w:rPr>
          <w:noProof/>
        </w:rPr>
        <w:fldChar w:fldCharType="separate"/>
      </w:r>
      <w:r>
        <w:rPr>
          <w:noProof/>
        </w:rPr>
        <w:t>XII</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CARTA DEL TUTOR</w:t>
      </w:r>
      <w:r>
        <w:rPr>
          <w:noProof/>
        </w:rPr>
        <w:tab/>
      </w:r>
      <w:r w:rsidR="00ED2205">
        <w:rPr>
          <w:noProof/>
        </w:rPr>
        <w:fldChar w:fldCharType="begin"/>
      </w:r>
      <w:r>
        <w:rPr>
          <w:noProof/>
        </w:rPr>
        <w:instrText xml:space="preserve"> PAGEREF _Toc277342574 \h </w:instrText>
      </w:r>
      <w:r w:rsidR="00ED2205">
        <w:rPr>
          <w:noProof/>
        </w:rPr>
      </w:r>
      <w:r w:rsidR="00ED2205">
        <w:rPr>
          <w:noProof/>
        </w:rPr>
        <w:fldChar w:fldCharType="separate"/>
      </w:r>
      <w:r>
        <w:rPr>
          <w:noProof/>
        </w:rPr>
        <w:t>XVI</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CARTA DEL FILÓLOGO</w:t>
      </w:r>
      <w:r>
        <w:rPr>
          <w:noProof/>
        </w:rPr>
        <w:tab/>
      </w:r>
      <w:r w:rsidR="00ED2205">
        <w:rPr>
          <w:noProof/>
        </w:rPr>
        <w:fldChar w:fldCharType="begin"/>
      </w:r>
      <w:r>
        <w:rPr>
          <w:noProof/>
        </w:rPr>
        <w:instrText xml:space="preserve"> PAGEREF _Toc277342575 \h </w:instrText>
      </w:r>
      <w:r w:rsidR="00ED2205">
        <w:rPr>
          <w:noProof/>
        </w:rPr>
      </w:r>
      <w:r w:rsidR="00ED2205">
        <w:rPr>
          <w:noProof/>
        </w:rPr>
        <w:fldChar w:fldCharType="separate"/>
      </w:r>
      <w:r>
        <w:rPr>
          <w:noProof/>
        </w:rPr>
        <w:t>XVII</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CÓDIGO DE ÉTICA</w:t>
      </w:r>
      <w:r>
        <w:rPr>
          <w:noProof/>
        </w:rPr>
        <w:tab/>
      </w:r>
      <w:r w:rsidR="00ED2205">
        <w:rPr>
          <w:noProof/>
        </w:rPr>
        <w:fldChar w:fldCharType="begin"/>
      </w:r>
      <w:r>
        <w:rPr>
          <w:noProof/>
        </w:rPr>
        <w:instrText xml:space="preserve"> PAGEREF _Toc277342576 \h </w:instrText>
      </w:r>
      <w:r w:rsidR="00ED2205">
        <w:rPr>
          <w:noProof/>
        </w:rPr>
      </w:r>
      <w:r w:rsidR="00ED2205">
        <w:rPr>
          <w:noProof/>
        </w:rPr>
        <w:fldChar w:fldCharType="separate"/>
      </w:r>
      <w:r>
        <w:rPr>
          <w:noProof/>
        </w:rPr>
        <w:t>XVIII</w:t>
      </w:r>
      <w:r w:rsidR="00ED2205">
        <w:rPr>
          <w:noProof/>
        </w:rPr>
        <w:fldChar w:fldCharType="end"/>
      </w:r>
    </w:p>
    <w:p w:rsidR="00816E44" w:rsidRPr="001E13AB" w:rsidRDefault="00816E44">
      <w:pPr>
        <w:pStyle w:val="TDC1"/>
        <w:tabs>
          <w:tab w:val="right" w:leader="dot" w:pos="8375"/>
        </w:tabs>
        <w:rPr>
          <w:b w:val="0"/>
          <w:noProof/>
          <w:lang w:val="es-CR" w:eastAsia="ja-JP"/>
        </w:rPr>
      </w:pPr>
      <w:r w:rsidRPr="00B973E6">
        <w:rPr>
          <w:noProof/>
          <w:lang w:val="es-ES"/>
        </w:rPr>
        <w:t>CARTA DE LA DIRECTORA  DE CARRERA</w:t>
      </w:r>
      <w:r>
        <w:rPr>
          <w:noProof/>
        </w:rPr>
        <w:tab/>
      </w:r>
      <w:r w:rsidR="00ED2205">
        <w:rPr>
          <w:noProof/>
        </w:rPr>
        <w:fldChar w:fldCharType="begin"/>
      </w:r>
      <w:r>
        <w:rPr>
          <w:noProof/>
        </w:rPr>
        <w:instrText xml:space="preserve"> PAGEREF _Toc277342577 \h </w:instrText>
      </w:r>
      <w:r w:rsidR="00ED2205">
        <w:rPr>
          <w:noProof/>
        </w:rPr>
      </w:r>
      <w:r w:rsidR="00ED2205">
        <w:rPr>
          <w:noProof/>
        </w:rPr>
        <w:fldChar w:fldCharType="separate"/>
      </w:r>
      <w:r>
        <w:rPr>
          <w:noProof/>
        </w:rPr>
        <w:t>XIX</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DEDICATORIA</w:t>
      </w:r>
      <w:r>
        <w:rPr>
          <w:noProof/>
        </w:rPr>
        <w:tab/>
      </w:r>
      <w:r w:rsidR="00ED2205">
        <w:rPr>
          <w:noProof/>
        </w:rPr>
        <w:fldChar w:fldCharType="begin"/>
      </w:r>
      <w:r>
        <w:rPr>
          <w:noProof/>
        </w:rPr>
        <w:instrText xml:space="preserve"> PAGEREF _Toc277342578 \h </w:instrText>
      </w:r>
      <w:r w:rsidR="00ED2205">
        <w:rPr>
          <w:noProof/>
        </w:rPr>
      </w:r>
      <w:r w:rsidR="00ED2205">
        <w:rPr>
          <w:noProof/>
        </w:rPr>
        <w:fldChar w:fldCharType="separate"/>
      </w:r>
      <w:r>
        <w:rPr>
          <w:noProof/>
        </w:rPr>
        <w:t>XX</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AGRADECIMIENTOS</w:t>
      </w:r>
      <w:r>
        <w:rPr>
          <w:noProof/>
        </w:rPr>
        <w:tab/>
      </w:r>
      <w:r w:rsidR="00ED2205">
        <w:rPr>
          <w:noProof/>
        </w:rPr>
        <w:fldChar w:fldCharType="begin"/>
      </w:r>
      <w:r>
        <w:rPr>
          <w:noProof/>
        </w:rPr>
        <w:instrText xml:space="preserve"> PAGEREF _Toc277342579 \h </w:instrText>
      </w:r>
      <w:r w:rsidR="00ED2205">
        <w:rPr>
          <w:noProof/>
        </w:rPr>
      </w:r>
      <w:r w:rsidR="00ED2205">
        <w:rPr>
          <w:noProof/>
        </w:rPr>
        <w:fldChar w:fldCharType="separate"/>
      </w:r>
      <w:r>
        <w:rPr>
          <w:noProof/>
        </w:rPr>
        <w:t>XXI</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RESUMEN EJECUTIVO</w:t>
      </w:r>
      <w:r>
        <w:rPr>
          <w:noProof/>
        </w:rPr>
        <w:tab/>
      </w:r>
      <w:r w:rsidR="00ED2205">
        <w:rPr>
          <w:noProof/>
        </w:rPr>
        <w:fldChar w:fldCharType="begin"/>
      </w:r>
      <w:r>
        <w:rPr>
          <w:noProof/>
        </w:rPr>
        <w:instrText xml:space="preserve"> PAGEREF _Toc277342580 \h </w:instrText>
      </w:r>
      <w:r w:rsidR="00ED2205">
        <w:rPr>
          <w:noProof/>
        </w:rPr>
      </w:r>
      <w:r w:rsidR="00ED2205">
        <w:rPr>
          <w:noProof/>
        </w:rPr>
        <w:fldChar w:fldCharType="separate"/>
      </w:r>
      <w:r>
        <w:rPr>
          <w:noProof/>
        </w:rPr>
        <w:t>XXII</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INTRODUCCIÓN</w:t>
      </w:r>
      <w:r>
        <w:rPr>
          <w:noProof/>
        </w:rPr>
        <w:tab/>
      </w:r>
      <w:r w:rsidR="00ED2205">
        <w:rPr>
          <w:noProof/>
        </w:rPr>
        <w:fldChar w:fldCharType="begin"/>
      </w:r>
      <w:r>
        <w:rPr>
          <w:noProof/>
        </w:rPr>
        <w:instrText xml:space="preserve"> PAGEREF _Toc277342581 \h </w:instrText>
      </w:r>
      <w:r w:rsidR="00ED2205">
        <w:rPr>
          <w:noProof/>
        </w:rPr>
      </w:r>
      <w:r w:rsidR="00ED2205">
        <w:rPr>
          <w:noProof/>
        </w:rPr>
        <w:fldChar w:fldCharType="separate"/>
      </w:r>
      <w:r>
        <w:rPr>
          <w:noProof/>
        </w:rPr>
        <w:t>23</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1.</w:t>
      </w:r>
      <w:r w:rsidRPr="001E13AB">
        <w:rPr>
          <w:b w:val="0"/>
          <w:noProof/>
          <w:lang w:val="es-CR" w:eastAsia="ja-JP"/>
        </w:rPr>
        <w:tab/>
      </w:r>
      <w:r>
        <w:rPr>
          <w:noProof/>
        </w:rPr>
        <w:t>Tema</w:t>
      </w:r>
      <w:r>
        <w:rPr>
          <w:noProof/>
        </w:rPr>
        <w:tab/>
      </w:r>
      <w:r w:rsidR="00ED2205">
        <w:rPr>
          <w:noProof/>
        </w:rPr>
        <w:fldChar w:fldCharType="begin"/>
      </w:r>
      <w:r>
        <w:rPr>
          <w:noProof/>
        </w:rPr>
        <w:instrText xml:space="preserve"> PAGEREF _Toc277342582 \h </w:instrText>
      </w:r>
      <w:r w:rsidR="00ED2205">
        <w:rPr>
          <w:noProof/>
        </w:rPr>
      </w:r>
      <w:r w:rsidR="00ED2205">
        <w:rPr>
          <w:noProof/>
        </w:rPr>
        <w:fldChar w:fldCharType="separate"/>
      </w:r>
      <w:r>
        <w:rPr>
          <w:noProof/>
        </w:rPr>
        <w:t>2</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2.</w:t>
      </w:r>
      <w:r w:rsidRPr="001E13AB">
        <w:rPr>
          <w:b w:val="0"/>
          <w:noProof/>
          <w:lang w:val="es-CR" w:eastAsia="ja-JP"/>
        </w:rPr>
        <w:tab/>
      </w:r>
      <w:r>
        <w:rPr>
          <w:noProof/>
        </w:rPr>
        <w:t>Planteamiento del problema de estudio</w:t>
      </w:r>
      <w:r>
        <w:rPr>
          <w:noProof/>
        </w:rPr>
        <w:tab/>
      </w:r>
      <w:r w:rsidR="00ED2205">
        <w:rPr>
          <w:noProof/>
        </w:rPr>
        <w:fldChar w:fldCharType="begin"/>
      </w:r>
      <w:r>
        <w:rPr>
          <w:noProof/>
        </w:rPr>
        <w:instrText xml:space="preserve"> PAGEREF _Toc277342583 \h </w:instrText>
      </w:r>
      <w:r w:rsidR="00ED2205">
        <w:rPr>
          <w:noProof/>
        </w:rPr>
      </w:r>
      <w:r w:rsidR="00ED2205">
        <w:rPr>
          <w:noProof/>
        </w:rPr>
        <w:fldChar w:fldCharType="separate"/>
      </w:r>
      <w:r>
        <w:rPr>
          <w:noProof/>
        </w:rPr>
        <w:t>2</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3.</w:t>
      </w:r>
      <w:r w:rsidRPr="001E13AB">
        <w:rPr>
          <w:b w:val="0"/>
          <w:noProof/>
          <w:lang w:val="es-CR" w:eastAsia="ja-JP"/>
        </w:rPr>
        <w:tab/>
      </w:r>
      <w:r>
        <w:rPr>
          <w:noProof/>
        </w:rPr>
        <w:t>Justificación</w:t>
      </w:r>
      <w:r>
        <w:rPr>
          <w:noProof/>
        </w:rPr>
        <w:tab/>
      </w:r>
      <w:r w:rsidR="00ED2205">
        <w:rPr>
          <w:noProof/>
        </w:rPr>
        <w:fldChar w:fldCharType="begin"/>
      </w:r>
      <w:r>
        <w:rPr>
          <w:noProof/>
        </w:rPr>
        <w:instrText xml:space="preserve"> PAGEREF _Toc277342584 \h </w:instrText>
      </w:r>
      <w:r w:rsidR="00ED2205">
        <w:rPr>
          <w:noProof/>
        </w:rPr>
      </w:r>
      <w:r w:rsidR="00ED2205">
        <w:rPr>
          <w:noProof/>
        </w:rPr>
        <w:fldChar w:fldCharType="separate"/>
      </w:r>
      <w:r>
        <w:rPr>
          <w:noProof/>
        </w:rPr>
        <w:t>10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 Estudio de Viabilidad de la propuesta</w:t>
      </w:r>
      <w:r>
        <w:rPr>
          <w:noProof/>
        </w:rPr>
        <w:tab/>
      </w:r>
      <w:r w:rsidR="00ED2205">
        <w:rPr>
          <w:noProof/>
        </w:rPr>
        <w:fldChar w:fldCharType="begin"/>
      </w:r>
      <w:r>
        <w:rPr>
          <w:noProof/>
        </w:rPr>
        <w:instrText xml:space="preserve"> PAGEREF _Toc277342585 \h </w:instrText>
      </w:r>
      <w:r w:rsidR="00ED2205">
        <w:rPr>
          <w:noProof/>
        </w:rPr>
      </w:r>
      <w:r w:rsidR="00ED2205">
        <w:rPr>
          <w:noProof/>
        </w:rPr>
        <w:fldChar w:fldCharType="separate"/>
      </w:r>
      <w:r>
        <w:rPr>
          <w:noProof/>
        </w:rPr>
        <w:t>12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lastRenderedPageBreak/>
        <w:t>3.2 Estudio de viabilidad técnica</w:t>
      </w:r>
      <w:r>
        <w:rPr>
          <w:noProof/>
        </w:rPr>
        <w:tab/>
      </w:r>
      <w:r w:rsidR="00ED2205">
        <w:rPr>
          <w:noProof/>
        </w:rPr>
        <w:fldChar w:fldCharType="begin"/>
      </w:r>
      <w:r>
        <w:rPr>
          <w:noProof/>
        </w:rPr>
        <w:instrText xml:space="preserve"> PAGEREF _Toc277342586 \h </w:instrText>
      </w:r>
      <w:r w:rsidR="00ED2205">
        <w:rPr>
          <w:noProof/>
        </w:rPr>
      </w:r>
      <w:r w:rsidR="00ED2205">
        <w:rPr>
          <w:noProof/>
        </w:rPr>
        <w:fldChar w:fldCharType="separate"/>
      </w:r>
      <w:r>
        <w:rPr>
          <w:noProof/>
        </w:rPr>
        <w:t>13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3.3 Estudio de viabilidad económica</w:t>
      </w:r>
      <w:r>
        <w:rPr>
          <w:noProof/>
        </w:rPr>
        <w:tab/>
      </w:r>
      <w:r w:rsidR="00ED2205">
        <w:rPr>
          <w:noProof/>
        </w:rPr>
        <w:fldChar w:fldCharType="begin"/>
      </w:r>
      <w:r>
        <w:rPr>
          <w:noProof/>
        </w:rPr>
        <w:instrText xml:space="preserve"> PAGEREF _Toc277342587 \h </w:instrText>
      </w:r>
      <w:r w:rsidR="00ED2205">
        <w:rPr>
          <w:noProof/>
        </w:rPr>
      </w:r>
      <w:r w:rsidR="00ED2205">
        <w:rPr>
          <w:noProof/>
        </w:rPr>
        <w:fldChar w:fldCharType="separate"/>
      </w:r>
      <w:r>
        <w:rPr>
          <w:noProof/>
        </w:rPr>
        <w:t>15</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3.4 Estudio de viabilidad operativa</w:t>
      </w:r>
      <w:r>
        <w:rPr>
          <w:noProof/>
        </w:rPr>
        <w:tab/>
      </w:r>
      <w:r w:rsidR="00ED2205">
        <w:rPr>
          <w:noProof/>
        </w:rPr>
        <w:fldChar w:fldCharType="begin"/>
      </w:r>
      <w:r>
        <w:rPr>
          <w:noProof/>
        </w:rPr>
        <w:instrText xml:space="preserve"> PAGEREF _Toc277342588 \h </w:instrText>
      </w:r>
      <w:r w:rsidR="00ED2205">
        <w:rPr>
          <w:noProof/>
        </w:rPr>
      </w:r>
      <w:r w:rsidR="00ED2205">
        <w:rPr>
          <w:noProof/>
        </w:rPr>
        <w:fldChar w:fldCharType="separate"/>
      </w:r>
      <w:r>
        <w:rPr>
          <w:noProof/>
        </w:rPr>
        <w:t>17</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4.</w:t>
      </w:r>
      <w:r w:rsidRPr="001E13AB">
        <w:rPr>
          <w:b w:val="0"/>
          <w:noProof/>
          <w:lang w:val="es-CR" w:eastAsia="ja-JP"/>
        </w:rPr>
        <w:tab/>
      </w:r>
      <w:r>
        <w:rPr>
          <w:noProof/>
        </w:rPr>
        <w:t>Objetivos de la investigación</w:t>
      </w:r>
      <w:r>
        <w:rPr>
          <w:noProof/>
        </w:rPr>
        <w:tab/>
      </w:r>
      <w:r w:rsidR="00ED2205">
        <w:rPr>
          <w:noProof/>
        </w:rPr>
        <w:fldChar w:fldCharType="begin"/>
      </w:r>
      <w:r>
        <w:rPr>
          <w:noProof/>
        </w:rPr>
        <w:instrText xml:space="preserve"> PAGEREF _Toc277342589 \h </w:instrText>
      </w:r>
      <w:r w:rsidR="00ED2205">
        <w:rPr>
          <w:noProof/>
        </w:rPr>
      </w:r>
      <w:r w:rsidR="00ED2205">
        <w:rPr>
          <w:noProof/>
        </w:rPr>
        <w:fldChar w:fldCharType="separate"/>
      </w:r>
      <w:r>
        <w:rPr>
          <w:noProof/>
        </w:rPr>
        <w:t>20</w:t>
      </w:r>
      <w:r w:rsidR="00ED2205">
        <w:rPr>
          <w:noProof/>
        </w:rPr>
        <w:fldChar w:fldCharType="end"/>
      </w:r>
    </w:p>
    <w:p w:rsidR="00816E44" w:rsidRPr="001E13AB" w:rsidRDefault="00816E44">
      <w:pPr>
        <w:pStyle w:val="TDC2"/>
        <w:tabs>
          <w:tab w:val="left" w:pos="792"/>
          <w:tab w:val="right" w:leader="dot" w:pos="8375"/>
        </w:tabs>
        <w:rPr>
          <w:b w:val="0"/>
          <w:noProof/>
          <w:sz w:val="24"/>
          <w:szCs w:val="24"/>
          <w:lang w:val="es-CR" w:eastAsia="ja-JP"/>
        </w:rPr>
      </w:pPr>
      <w:r w:rsidRPr="00B973E6">
        <w:rPr>
          <w:noProof/>
          <w:lang w:val="es-ES"/>
        </w:rPr>
        <w:t>4.1</w:t>
      </w:r>
      <w:r w:rsidRPr="001E13AB">
        <w:rPr>
          <w:b w:val="0"/>
          <w:noProof/>
          <w:sz w:val="24"/>
          <w:szCs w:val="24"/>
          <w:lang w:val="es-CR" w:eastAsia="ja-JP"/>
        </w:rPr>
        <w:tab/>
      </w:r>
      <w:r w:rsidRPr="00B973E6">
        <w:rPr>
          <w:noProof/>
          <w:lang w:val="es-ES"/>
        </w:rPr>
        <w:t>Objetivo General</w:t>
      </w:r>
      <w:r>
        <w:rPr>
          <w:noProof/>
        </w:rPr>
        <w:tab/>
      </w:r>
      <w:r w:rsidR="00ED2205">
        <w:rPr>
          <w:noProof/>
        </w:rPr>
        <w:fldChar w:fldCharType="begin"/>
      </w:r>
      <w:r>
        <w:rPr>
          <w:noProof/>
        </w:rPr>
        <w:instrText xml:space="preserve"> PAGEREF _Toc277342590 \h </w:instrText>
      </w:r>
      <w:r w:rsidR="00ED2205">
        <w:rPr>
          <w:noProof/>
        </w:rPr>
      </w:r>
      <w:r w:rsidR="00ED2205">
        <w:rPr>
          <w:noProof/>
        </w:rPr>
        <w:fldChar w:fldCharType="separate"/>
      </w:r>
      <w:r>
        <w:rPr>
          <w:noProof/>
        </w:rPr>
        <w:t>20</w:t>
      </w:r>
      <w:r w:rsidR="00ED2205">
        <w:rPr>
          <w:noProof/>
        </w:rPr>
        <w:fldChar w:fldCharType="end"/>
      </w:r>
    </w:p>
    <w:p w:rsidR="00816E44" w:rsidRPr="001E13AB" w:rsidRDefault="00816E44">
      <w:pPr>
        <w:pStyle w:val="TDC2"/>
        <w:tabs>
          <w:tab w:val="left" w:pos="792"/>
          <w:tab w:val="right" w:leader="dot" w:pos="8375"/>
        </w:tabs>
        <w:rPr>
          <w:b w:val="0"/>
          <w:noProof/>
          <w:sz w:val="24"/>
          <w:szCs w:val="24"/>
          <w:lang w:val="es-CR" w:eastAsia="ja-JP"/>
        </w:rPr>
      </w:pPr>
      <w:r w:rsidRPr="00B973E6">
        <w:rPr>
          <w:noProof/>
          <w:lang w:val="es-ES"/>
        </w:rPr>
        <w:t>4.2</w:t>
      </w:r>
      <w:r w:rsidRPr="001E13AB">
        <w:rPr>
          <w:b w:val="0"/>
          <w:noProof/>
          <w:sz w:val="24"/>
          <w:szCs w:val="24"/>
          <w:lang w:val="es-CR" w:eastAsia="ja-JP"/>
        </w:rPr>
        <w:tab/>
      </w:r>
      <w:r w:rsidRPr="00B973E6">
        <w:rPr>
          <w:noProof/>
          <w:lang w:val="es-ES"/>
        </w:rPr>
        <w:t>Objetivos Específicos</w:t>
      </w:r>
      <w:r>
        <w:rPr>
          <w:noProof/>
        </w:rPr>
        <w:tab/>
      </w:r>
      <w:r w:rsidR="00ED2205">
        <w:rPr>
          <w:noProof/>
        </w:rPr>
        <w:fldChar w:fldCharType="begin"/>
      </w:r>
      <w:r>
        <w:rPr>
          <w:noProof/>
        </w:rPr>
        <w:instrText xml:space="preserve"> PAGEREF _Toc277342591 \h </w:instrText>
      </w:r>
      <w:r w:rsidR="00ED2205">
        <w:rPr>
          <w:noProof/>
        </w:rPr>
      </w:r>
      <w:r w:rsidR="00ED2205">
        <w:rPr>
          <w:noProof/>
        </w:rPr>
        <w:fldChar w:fldCharType="separate"/>
      </w:r>
      <w:r>
        <w:rPr>
          <w:noProof/>
        </w:rPr>
        <w:t>20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4.2.1 Realizar el levantamiento de requerimientos de cada una de las vulnerabilidades a identificar mediante el uso de estándares en la industria.</w:t>
      </w:r>
      <w:r>
        <w:rPr>
          <w:noProof/>
        </w:rPr>
        <w:tab/>
      </w:r>
      <w:r w:rsidR="00ED2205">
        <w:rPr>
          <w:noProof/>
        </w:rPr>
        <w:fldChar w:fldCharType="begin"/>
      </w:r>
      <w:r>
        <w:rPr>
          <w:noProof/>
        </w:rPr>
        <w:instrText xml:space="preserve"> PAGEREF _Toc277342592 \h </w:instrText>
      </w:r>
      <w:r w:rsidR="00ED2205">
        <w:rPr>
          <w:noProof/>
        </w:rPr>
      </w:r>
      <w:r w:rsidR="00ED2205">
        <w:rPr>
          <w:noProof/>
        </w:rPr>
        <w:fldChar w:fldCharType="separate"/>
      </w:r>
      <w:r>
        <w:rPr>
          <w:noProof/>
        </w:rPr>
        <w:t>20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4.2.2 Elaborar el diseño del software que contempla el flujo de trabajo, la identificación de vulnerabilidades y la retroalimentación al usuario final.</w:t>
      </w:r>
      <w:r>
        <w:rPr>
          <w:noProof/>
        </w:rPr>
        <w:tab/>
      </w:r>
      <w:r w:rsidR="00ED2205">
        <w:rPr>
          <w:noProof/>
        </w:rPr>
        <w:fldChar w:fldCharType="begin"/>
      </w:r>
      <w:r>
        <w:rPr>
          <w:noProof/>
        </w:rPr>
        <w:instrText xml:space="preserve"> PAGEREF _Toc277342593 \h </w:instrText>
      </w:r>
      <w:r w:rsidR="00ED2205">
        <w:rPr>
          <w:noProof/>
        </w:rPr>
      </w:r>
      <w:r w:rsidR="00ED2205">
        <w:rPr>
          <w:noProof/>
        </w:rPr>
        <w:fldChar w:fldCharType="separate"/>
      </w:r>
      <w:r>
        <w:rPr>
          <w:noProof/>
        </w:rPr>
        <w:t>20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4.2.3 Desarrollar el prototipo funcional de la extensión de seguridad para el ambiente de desarrollo Visual Studio .NET que permita realizar pruebas estáticas de seguridad de aplicaciones.</w:t>
      </w:r>
      <w:r>
        <w:rPr>
          <w:noProof/>
        </w:rPr>
        <w:tab/>
      </w:r>
      <w:r w:rsidR="00ED2205">
        <w:rPr>
          <w:noProof/>
        </w:rPr>
        <w:fldChar w:fldCharType="begin"/>
      </w:r>
      <w:r>
        <w:rPr>
          <w:noProof/>
        </w:rPr>
        <w:instrText xml:space="preserve"> PAGEREF _Toc277342594 \h </w:instrText>
      </w:r>
      <w:r w:rsidR="00ED2205">
        <w:rPr>
          <w:noProof/>
        </w:rPr>
      </w:r>
      <w:r w:rsidR="00ED2205">
        <w:rPr>
          <w:noProof/>
        </w:rPr>
        <w:fldChar w:fldCharType="separate"/>
      </w:r>
      <w:r>
        <w:rPr>
          <w:noProof/>
        </w:rPr>
        <w:t>20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4.2.4 Implementar las reglas de diagnóstico para detectar vulnerabilidades en el código fuente utilizando estándares en la industria.</w:t>
      </w:r>
      <w:r>
        <w:rPr>
          <w:noProof/>
        </w:rPr>
        <w:tab/>
      </w:r>
      <w:r w:rsidR="00ED2205">
        <w:rPr>
          <w:noProof/>
        </w:rPr>
        <w:fldChar w:fldCharType="begin"/>
      </w:r>
      <w:r>
        <w:rPr>
          <w:noProof/>
        </w:rPr>
        <w:instrText xml:space="preserve"> PAGEREF _Toc277342595 \h </w:instrText>
      </w:r>
      <w:r w:rsidR="00ED2205">
        <w:rPr>
          <w:noProof/>
        </w:rPr>
      </w:r>
      <w:r w:rsidR="00ED2205">
        <w:rPr>
          <w:noProof/>
        </w:rPr>
        <w:fldChar w:fldCharType="separate"/>
      </w:r>
      <w:r>
        <w:rPr>
          <w:noProof/>
        </w:rPr>
        <w:t>21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4.2.5 Desarrollar pruebas funcionales, pruebas de integración y pruebas unitarias del prototipo.</w:t>
      </w:r>
      <w:r>
        <w:rPr>
          <w:noProof/>
        </w:rPr>
        <w:tab/>
      </w:r>
      <w:r w:rsidR="00ED2205">
        <w:rPr>
          <w:noProof/>
        </w:rPr>
        <w:fldChar w:fldCharType="begin"/>
      </w:r>
      <w:r>
        <w:rPr>
          <w:noProof/>
        </w:rPr>
        <w:instrText xml:space="preserve"> PAGEREF _Toc277342596 \h </w:instrText>
      </w:r>
      <w:r w:rsidR="00ED2205">
        <w:rPr>
          <w:noProof/>
        </w:rPr>
      </w:r>
      <w:r w:rsidR="00ED2205">
        <w:rPr>
          <w:noProof/>
        </w:rPr>
        <w:fldChar w:fldCharType="separate"/>
      </w:r>
      <w:r>
        <w:rPr>
          <w:noProof/>
        </w:rPr>
        <w:t>21</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5.</w:t>
      </w:r>
      <w:r w:rsidRPr="001E13AB">
        <w:rPr>
          <w:b w:val="0"/>
          <w:noProof/>
          <w:lang w:val="es-CR" w:eastAsia="ja-JP"/>
        </w:rPr>
        <w:tab/>
      </w:r>
      <w:r>
        <w:rPr>
          <w:noProof/>
        </w:rPr>
        <w:t>Alcances</w:t>
      </w:r>
      <w:r>
        <w:rPr>
          <w:noProof/>
        </w:rPr>
        <w:tab/>
      </w:r>
      <w:r w:rsidR="00ED2205">
        <w:rPr>
          <w:noProof/>
        </w:rPr>
        <w:fldChar w:fldCharType="begin"/>
      </w:r>
      <w:r>
        <w:rPr>
          <w:noProof/>
        </w:rPr>
        <w:instrText xml:space="preserve"> PAGEREF _Toc277342597 \h </w:instrText>
      </w:r>
      <w:r w:rsidR="00ED2205">
        <w:rPr>
          <w:noProof/>
        </w:rPr>
      </w:r>
      <w:r w:rsidR="00ED2205">
        <w:rPr>
          <w:noProof/>
        </w:rPr>
        <w:fldChar w:fldCharType="separate"/>
      </w:r>
      <w:r>
        <w:rPr>
          <w:noProof/>
        </w:rPr>
        <w:t>21</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6.</w:t>
      </w:r>
      <w:r w:rsidRPr="001E13AB">
        <w:rPr>
          <w:b w:val="0"/>
          <w:noProof/>
          <w:lang w:val="es-CR" w:eastAsia="ja-JP"/>
        </w:rPr>
        <w:tab/>
      </w:r>
      <w:r>
        <w:rPr>
          <w:noProof/>
        </w:rPr>
        <w:t>Limitaciones</w:t>
      </w:r>
      <w:r>
        <w:rPr>
          <w:noProof/>
        </w:rPr>
        <w:tab/>
      </w:r>
      <w:r w:rsidR="00ED2205">
        <w:rPr>
          <w:noProof/>
        </w:rPr>
        <w:fldChar w:fldCharType="begin"/>
      </w:r>
      <w:r>
        <w:rPr>
          <w:noProof/>
        </w:rPr>
        <w:instrText xml:space="preserve"> PAGEREF _Toc277342598 \h </w:instrText>
      </w:r>
      <w:r w:rsidR="00ED2205">
        <w:rPr>
          <w:noProof/>
        </w:rPr>
      </w:r>
      <w:r w:rsidR="00ED2205">
        <w:rPr>
          <w:noProof/>
        </w:rPr>
        <w:fldChar w:fldCharType="separate"/>
      </w:r>
      <w:r>
        <w:rPr>
          <w:noProof/>
        </w:rPr>
        <w:t>25</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t>7.</w:t>
      </w:r>
      <w:r w:rsidRPr="001E13AB">
        <w:rPr>
          <w:b w:val="0"/>
          <w:noProof/>
          <w:lang w:val="es-CR" w:eastAsia="ja-JP"/>
        </w:rPr>
        <w:tab/>
      </w:r>
      <w:r>
        <w:rPr>
          <w:noProof/>
        </w:rPr>
        <w:t>Antecedentes</w:t>
      </w:r>
      <w:r>
        <w:rPr>
          <w:noProof/>
        </w:rPr>
        <w:tab/>
      </w:r>
      <w:r w:rsidR="00ED2205">
        <w:rPr>
          <w:noProof/>
        </w:rPr>
        <w:fldChar w:fldCharType="begin"/>
      </w:r>
      <w:r>
        <w:rPr>
          <w:noProof/>
        </w:rPr>
        <w:instrText xml:space="preserve"> PAGEREF _Toc277342599 \h </w:instrText>
      </w:r>
      <w:r w:rsidR="00ED2205">
        <w:rPr>
          <w:noProof/>
        </w:rPr>
      </w:r>
      <w:r w:rsidR="00ED2205">
        <w:rPr>
          <w:noProof/>
        </w:rPr>
        <w:fldChar w:fldCharType="separate"/>
      </w:r>
      <w:r>
        <w:rPr>
          <w:noProof/>
        </w:rPr>
        <w:t>25</w:t>
      </w:r>
      <w:r w:rsidR="00ED2205">
        <w:rPr>
          <w:noProof/>
        </w:rPr>
        <w:fldChar w:fldCharType="end"/>
      </w:r>
    </w:p>
    <w:p w:rsidR="00816E44" w:rsidRPr="001E13AB" w:rsidRDefault="00816E44">
      <w:pPr>
        <w:pStyle w:val="TDC2"/>
        <w:tabs>
          <w:tab w:val="left" w:pos="792"/>
          <w:tab w:val="right" w:leader="dot" w:pos="8375"/>
        </w:tabs>
        <w:rPr>
          <w:b w:val="0"/>
          <w:noProof/>
          <w:sz w:val="24"/>
          <w:szCs w:val="24"/>
          <w:lang w:val="es-CR" w:eastAsia="ja-JP"/>
        </w:rPr>
      </w:pPr>
      <w:r>
        <w:rPr>
          <w:noProof/>
        </w:rPr>
        <w:t>7.1</w:t>
      </w:r>
      <w:r w:rsidRPr="001E13AB">
        <w:rPr>
          <w:b w:val="0"/>
          <w:noProof/>
          <w:sz w:val="24"/>
          <w:szCs w:val="24"/>
          <w:lang w:val="es-CR" w:eastAsia="ja-JP"/>
        </w:rPr>
        <w:tab/>
      </w:r>
      <w:r>
        <w:rPr>
          <w:noProof/>
        </w:rPr>
        <w:t>El modelo de ejecución del CLR</w:t>
      </w:r>
      <w:r>
        <w:rPr>
          <w:noProof/>
        </w:rPr>
        <w:tab/>
      </w:r>
      <w:r w:rsidR="00ED2205">
        <w:rPr>
          <w:noProof/>
        </w:rPr>
        <w:fldChar w:fldCharType="begin"/>
      </w:r>
      <w:r>
        <w:rPr>
          <w:noProof/>
        </w:rPr>
        <w:instrText xml:space="preserve"> PAGEREF _Toc277342600 \h </w:instrText>
      </w:r>
      <w:r w:rsidR="00ED2205">
        <w:rPr>
          <w:noProof/>
        </w:rPr>
      </w:r>
      <w:r w:rsidR="00ED2205">
        <w:rPr>
          <w:noProof/>
        </w:rPr>
        <w:fldChar w:fldCharType="separate"/>
      </w:r>
      <w:r>
        <w:rPr>
          <w:noProof/>
        </w:rPr>
        <w:t>28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7.2 Compiladores como cajas negras</w:t>
      </w:r>
      <w:r>
        <w:rPr>
          <w:noProof/>
        </w:rPr>
        <w:tab/>
      </w:r>
      <w:r w:rsidR="00ED2205">
        <w:rPr>
          <w:noProof/>
        </w:rPr>
        <w:fldChar w:fldCharType="begin"/>
      </w:r>
      <w:r>
        <w:rPr>
          <w:noProof/>
        </w:rPr>
        <w:instrText xml:space="preserve"> PAGEREF _Toc277342601 \h </w:instrText>
      </w:r>
      <w:r w:rsidR="00ED2205">
        <w:rPr>
          <w:noProof/>
        </w:rPr>
      </w:r>
      <w:r w:rsidR="00ED2205">
        <w:rPr>
          <w:noProof/>
        </w:rPr>
        <w:fldChar w:fldCharType="separate"/>
      </w:r>
      <w:r>
        <w:rPr>
          <w:noProof/>
        </w:rPr>
        <w:t>30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7.3 El Proyecto Roslyn: Abriendo la caja negra.</w:t>
      </w:r>
      <w:r>
        <w:rPr>
          <w:noProof/>
        </w:rPr>
        <w:tab/>
      </w:r>
      <w:r w:rsidR="00ED2205">
        <w:rPr>
          <w:noProof/>
        </w:rPr>
        <w:fldChar w:fldCharType="begin"/>
      </w:r>
      <w:r>
        <w:rPr>
          <w:noProof/>
        </w:rPr>
        <w:instrText xml:space="preserve"> PAGEREF _Toc277342602 \h </w:instrText>
      </w:r>
      <w:r w:rsidR="00ED2205">
        <w:rPr>
          <w:noProof/>
        </w:rPr>
      </w:r>
      <w:r w:rsidR="00ED2205">
        <w:rPr>
          <w:noProof/>
        </w:rPr>
        <w:fldChar w:fldCharType="separate"/>
      </w:r>
      <w:r>
        <w:rPr>
          <w:noProof/>
        </w:rPr>
        <w:t>33</w:t>
      </w:r>
      <w:r w:rsidR="00ED2205">
        <w:rPr>
          <w:noProof/>
        </w:rPr>
        <w:fldChar w:fldCharType="end"/>
      </w:r>
    </w:p>
    <w:p w:rsidR="00816E44" w:rsidRPr="001E13AB" w:rsidRDefault="00816E44">
      <w:pPr>
        <w:pStyle w:val="TDC1"/>
        <w:tabs>
          <w:tab w:val="left" w:pos="438"/>
          <w:tab w:val="right" w:leader="dot" w:pos="8375"/>
        </w:tabs>
        <w:rPr>
          <w:b w:val="0"/>
          <w:noProof/>
          <w:lang w:val="es-CR" w:eastAsia="ja-JP"/>
        </w:rPr>
      </w:pPr>
      <w:r>
        <w:rPr>
          <w:noProof/>
        </w:rPr>
        <w:lastRenderedPageBreak/>
        <w:t>8.</w:t>
      </w:r>
      <w:r w:rsidRPr="001E13AB">
        <w:rPr>
          <w:b w:val="0"/>
          <w:noProof/>
          <w:lang w:val="es-CR" w:eastAsia="ja-JP"/>
        </w:rPr>
        <w:tab/>
      </w:r>
      <w:r>
        <w:rPr>
          <w:noProof/>
        </w:rPr>
        <w:t>Referente Institucional</w:t>
      </w:r>
      <w:r>
        <w:rPr>
          <w:noProof/>
        </w:rPr>
        <w:tab/>
      </w:r>
      <w:r w:rsidR="00ED2205">
        <w:rPr>
          <w:noProof/>
        </w:rPr>
        <w:fldChar w:fldCharType="begin"/>
      </w:r>
      <w:r>
        <w:rPr>
          <w:noProof/>
        </w:rPr>
        <w:instrText xml:space="preserve"> PAGEREF _Toc277342603 \h </w:instrText>
      </w:r>
      <w:r w:rsidR="00ED2205">
        <w:rPr>
          <w:noProof/>
        </w:rPr>
      </w:r>
      <w:r w:rsidR="00ED2205">
        <w:rPr>
          <w:noProof/>
        </w:rPr>
        <w:fldChar w:fldCharType="separate"/>
      </w:r>
      <w:r>
        <w:rPr>
          <w:noProof/>
        </w:rPr>
        <w:t>34</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CAPÍTULO l</w:t>
      </w:r>
      <w:r>
        <w:rPr>
          <w:noProof/>
        </w:rPr>
        <w:tab/>
      </w:r>
      <w:r w:rsidR="00ED2205">
        <w:rPr>
          <w:noProof/>
        </w:rPr>
        <w:fldChar w:fldCharType="begin"/>
      </w:r>
      <w:r>
        <w:rPr>
          <w:noProof/>
        </w:rPr>
        <w:instrText xml:space="preserve"> PAGEREF _Toc277342604 \h </w:instrText>
      </w:r>
      <w:r w:rsidR="00ED2205">
        <w:rPr>
          <w:noProof/>
        </w:rPr>
      </w:r>
      <w:r w:rsidR="00ED2205">
        <w:rPr>
          <w:noProof/>
        </w:rPr>
        <w:fldChar w:fldCharType="separate"/>
      </w:r>
      <w:r>
        <w:rPr>
          <w:noProof/>
        </w:rPr>
        <w:t>39</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DIAGNÓSTICO</w:t>
      </w:r>
      <w:r>
        <w:rPr>
          <w:noProof/>
        </w:rPr>
        <w:tab/>
      </w:r>
      <w:r w:rsidR="00ED2205">
        <w:rPr>
          <w:noProof/>
        </w:rPr>
        <w:fldChar w:fldCharType="begin"/>
      </w:r>
      <w:r>
        <w:rPr>
          <w:noProof/>
        </w:rPr>
        <w:instrText xml:space="preserve"> PAGEREF _Toc277342605 \h </w:instrText>
      </w:r>
      <w:r w:rsidR="00ED2205">
        <w:rPr>
          <w:noProof/>
        </w:rPr>
      </w:r>
      <w:r w:rsidR="00ED2205">
        <w:rPr>
          <w:noProof/>
        </w:rPr>
        <w:fldChar w:fldCharType="separate"/>
      </w:r>
      <w:r>
        <w:rPr>
          <w:noProof/>
        </w:rPr>
        <w:t>39</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1.1 Análisis FODA</w:t>
      </w:r>
      <w:r>
        <w:rPr>
          <w:noProof/>
        </w:rPr>
        <w:tab/>
      </w:r>
      <w:r w:rsidR="00ED2205">
        <w:rPr>
          <w:noProof/>
        </w:rPr>
        <w:fldChar w:fldCharType="begin"/>
      </w:r>
      <w:r>
        <w:rPr>
          <w:noProof/>
        </w:rPr>
        <w:instrText xml:space="preserve"> PAGEREF _Toc277342606 \h </w:instrText>
      </w:r>
      <w:r w:rsidR="00ED2205">
        <w:rPr>
          <w:noProof/>
        </w:rPr>
      </w:r>
      <w:r w:rsidR="00ED2205">
        <w:rPr>
          <w:noProof/>
        </w:rPr>
        <w:fldChar w:fldCharType="separate"/>
      </w:r>
      <w:r>
        <w:rPr>
          <w:noProof/>
        </w:rPr>
        <w:t>40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sidRPr="00B973E6">
        <w:rPr>
          <w:noProof/>
          <w:lang w:val="es-ES"/>
        </w:rPr>
        <w:t>1.2 Análisis FODA para el prototipo funcional.</w:t>
      </w:r>
      <w:r>
        <w:rPr>
          <w:noProof/>
        </w:rPr>
        <w:tab/>
      </w:r>
      <w:r w:rsidR="00ED2205">
        <w:rPr>
          <w:noProof/>
        </w:rPr>
        <w:fldChar w:fldCharType="begin"/>
      </w:r>
      <w:r>
        <w:rPr>
          <w:noProof/>
        </w:rPr>
        <w:instrText xml:space="preserve"> PAGEREF _Toc277342607 \h </w:instrText>
      </w:r>
      <w:r w:rsidR="00ED2205">
        <w:rPr>
          <w:noProof/>
        </w:rPr>
      </w:r>
      <w:r w:rsidR="00ED2205">
        <w:rPr>
          <w:noProof/>
        </w:rPr>
        <w:fldChar w:fldCharType="separate"/>
      </w:r>
      <w:r>
        <w:rPr>
          <w:noProof/>
        </w:rPr>
        <w:t>43</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sidRPr="00B973E6">
        <w:rPr>
          <w:b/>
          <w:noProof/>
        </w:rPr>
        <w:t>Cuadro 2 Análisis FODA</w:t>
      </w:r>
      <w:r>
        <w:rPr>
          <w:noProof/>
        </w:rPr>
        <w:tab/>
      </w:r>
      <w:r w:rsidR="00ED2205">
        <w:rPr>
          <w:noProof/>
        </w:rPr>
        <w:fldChar w:fldCharType="begin"/>
      </w:r>
      <w:r>
        <w:rPr>
          <w:noProof/>
        </w:rPr>
        <w:instrText xml:space="preserve"> PAGEREF _Toc277342608 \h </w:instrText>
      </w:r>
      <w:r w:rsidR="00ED2205">
        <w:rPr>
          <w:noProof/>
        </w:rPr>
      </w:r>
      <w:r w:rsidR="00ED2205">
        <w:rPr>
          <w:noProof/>
        </w:rPr>
        <w:fldChar w:fldCharType="separate"/>
      </w:r>
      <w:r>
        <w:rPr>
          <w:noProof/>
        </w:rPr>
        <w:t>43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sidRPr="00B973E6">
        <w:rPr>
          <w:noProof/>
          <w:lang w:val="es-ES"/>
        </w:rPr>
        <w:t>1.3 Fortalezas</w:t>
      </w:r>
      <w:r>
        <w:rPr>
          <w:noProof/>
        </w:rPr>
        <w:tab/>
      </w:r>
      <w:r w:rsidR="00ED2205">
        <w:rPr>
          <w:noProof/>
        </w:rPr>
        <w:fldChar w:fldCharType="begin"/>
      </w:r>
      <w:r>
        <w:rPr>
          <w:noProof/>
        </w:rPr>
        <w:instrText xml:space="preserve"> PAGEREF _Toc277342609 \h </w:instrText>
      </w:r>
      <w:r w:rsidR="00ED2205">
        <w:rPr>
          <w:noProof/>
        </w:rPr>
      </w:r>
      <w:r w:rsidR="00ED2205">
        <w:rPr>
          <w:noProof/>
        </w:rPr>
        <w:fldChar w:fldCharType="separate"/>
      </w:r>
      <w:r>
        <w:rPr>
          <w:noProof/>
        </w:rPr>
        <w:t>44</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1.3.1 Amplia experiencia en el mercado de la seguridad de las aplicaciones.</w:t>
      </w:r>
      <w:r>
        <w:rPr>
          <w:noProof/>
        </w:rPr>
        <w:tab/>
      </w:r>
      <w:r w:rsidR="00ED2205">
        <w:rPr>
          <w:noProof/>
        </w:rPr>
        <w:fldChar w:fldCharType="begin"/>
      </w:r>
      <w:r>
        <w:rPr>
          <w:noProof/>
        </w:rPr>
        <w:instrText xml:space="preserve"> PAGEREF _Toc277342610 \h </w:instrText>
      </w:r>
      <w:r w:rsidR="00ED2205">
        <w:rPr>
          <w:noProof/>
        </w:rPr>
      </w:r>
      <w:r w:rsidR="00ED2205">
        <w:rPr>
          <w:noProof/>
        </w:rPr>
        <w:fldChar w:fldCharType="separate"/>
      </w:r>
      <w:r>
        <w:rPr>
          <w:noProof/>
        </w:rPr>
        <w:t>44</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1.3.2 Mayor comercialización de los productos:</w:t>
      </w:r>
      <w:r>
        <w:rPr>
          <w:noProof/>
        </w:rPr>
        <w:tab/>
      </w:r>
      <w:r w:rsidR="00ED2205">
        <w:rPr>
          <w:noProof/>
        </w:rPr>
        <w:fldChar w:fldCharType="begin"/>
      </w:r>
      <w:r>
        <w:rPr>
          <w:noProof/>
        </w:rPr>
        <w:instrText xml:space="preserve"> PAGEREF _Toc277342611 \h </w:instrText>
      </w:r>
      <w:r w:rsidR="00ED2205">
        <w:rPr>
          <w:noProof/>
        </w:rPr>
      </w:r>
      <w:r w:rsidR="00ED2205">
        <w:rPr>
          <w:noProof/>
        </w:rPr>
        <w:fldChar w:fldCharType="separate"/>
      </w:r>
      <w:r>
        <w:rPr>
          <w:noProof/>
        </w:rPr>
        <w:t>44</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1.3.3 Integración con empresas en el mercado de la seguridad de las aplicaciones.</w:t>
      </w:r>
      <w:r>
        <w:rPr>
          <w:noProof/>
        </w:rPr>
        <w:tab/>
      </w:r>
      <w:r w:rsidR="00ED2205">
        <w:rPr>
          <w:noProof/>
        </w:rPr>
        <w:fldChar w:fldCharType="begin"/>
      </w:r>
      <w:r>
        <w:rPr>
          <w:noProof/>
        </w:rPr>
        <w:instrText xml:space="preserve"> PAGEREF _Toc277342612 \h </w:instrText>
      </w:r>
      <w:r w:rsidR="00ED2205">
        <w:rPr>
          <w:noProof/>
        </w:rPr>
      </w:r>
      <w:r w:rsidR="00ED2205">
        <w:rPr>
          <w:noProof/>
        </w:rPr>
        <w:fldChar w:fldCharType="separate"/>
      </w:r>
      <w:r>
        <w:rPr>
          <w:noProof/>
        </w:rPr>
        <w:t>45</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1.3.4 Empresa cuenta con áreas de investigación y desarrollo donde se produce tecnología de vanguardia.</w:t>
      </w:r>
      <w:r>
        <w:rPr>
          <w:noProof/>
        </w:rPr>
        <w:tab/>
      </w:r>
      <w:r w:rsidR="00ED2205">
        <w:rPr>
          <w:noProof/>
        </w:rPr>
        <w:fldChar w:fldCharType="begin"/>
      </w:r>
      <w:r>
        <w:rPr>
          <w:noProof/>
        </w:rPr>
        <w:instrText xml:space="preserve"> PAGEREF _Toc277342613 \h </w:instrText>
      </w:r>
      <w:r w:rsidR="00ED2205">
        <w:rPr>
          <w:noProof/>
        </w:rPr>
      </w:r>
      <w:r w:rsidR="00ED2205">
        <w:rPr>
          <w:noProof/>
        </w:rPr>
        <w:fldChar w:fldCharType="separate"/>
      </w:r>
      <w:r>
        <w:rPr>
          <w:noProof/>
        </w:rPr>
        <w:t>45</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1.3.5 Facultar a empresas a desarrollar aplicaciones de software más seguras.</w:t>
      </w:r>
      <w:r>
        <w:rPr>
          <w:noProof/>
        </w:rPr>
        <w:tab/>
      </w:r>
      <w:r w:rsidR="00ED2205">
        <w:rPr>
          <w:noProof/>
        </w:rPr>
        <w:fldChar w:fldCharType="begin"/>
      </w:r>
      <w:r>
        <w:rPr>
          <w:noProof/>
        </w:rPr>
        <w:instrText xml:space="preserve"> PAGEREF _Toc277342614 \h </w:instrText>
      </w:r>
      <w:r w:rsidR="00ED2205">
        <w:rPr>
          <w:noProof/>
        </w:rPr>
      </w:r>
      <w:r w:rsidR="00ED2205">
        <w:rPr>
          <w:noProof/>
        </w:rPr>
        <w:fldChar w:fldCharType="separate"/>
      </w:r>
      <w:r>
        <w:rPr>
          <w:noProof/>
        </w:rPr>
        <w:t>45</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1.4 Oportunidades</w:t>
      </w:r>
      <w:r>
        <w:rPr>
          <w:noProof/>
        </w:rPr>
        <w:tab/>
      </w:r>
      <w:r w:rsidR="00ED2205">
        <w:rPr>
          <w:noProof/>
        </w:rPr>
        <w:fldChar w:fldCharType="begin"/>
      </w:r>
      <w:r>
        <w:rPr>
          <w:noProof/>
        </w:rPr>
        <w:instrText xml:space="preserve"> PAGEREF _Toc277342615 \h </w:instrText>
      </w:r>
      <w:r w:rsidR="00ED2205">
        <w:rPr>
          <w:noProof/>
        </w:rPr>
      </w:r>
      <w:r w:rsidR="00ED2205">
        <w:rPr>
          <w:noProof/>
        </w:rPr>
        <w:fldChar w:fldCharType="separate"/>
      </w:r>
      <w:r>
        <w:rPr>
          <w:noProof/>
        </w:rPr>
        <w:t>46</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1.4.1 Creciente demanda en seguridad de aplicaciones por parte de la industria.</w:t>
      </w:r>
      <w:r>
        <w:rPr>
          <w:noProof/>
        </w:rPr>
        <w:tab/>
      </w:r>
      <w:r w:rsidR="00ED2205">
        <w:rPr>
          <w:noProof/>
        </w:rPr>
        <w:fldChar w:fldCharType="begin"/>
      </w:r>
      <w:r>
        <w:rPr>
          <w:noProof/>
        </w:rPr>
        <w:instrText xml:space="preserve"> PAGEREF _Toc277342616 \h </w:instrText>
      </w:r>
      <w:r w:rsidR="00ED2205">
        <w:rPr>
          <w:noProof/>
        </w:rPr>
      </w:r>
      <w:r w:rsidR="00ED2205">
        <w:rPr>
          <w:noProof/>
        </w:rPr>
        <w:fldChar w:fldCharType="separate"/>
      </w:r>
      <w:r>
        <w:rPr>
          <w:noProof/>
        </w:rPr>
        <w:t>46</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1.4.2 Rápida evolución del lenguaje de programación C#</w:t>
      </w:r>
      <w:r>
        <w:rPr>
          <w:noProof/>
        </w:rPr>
        <w:tab/>
      </w:r>
      <w:r w:rsidR="00ED2205">
        <w:rPr>
          <w:noProof/>
        </w:rPr>
        <w:fldChar w:fldCharType="begin"/>
      </w:r>
      <w:r>
        <w:rPr>
          <w:noProof/>
        </w:rPr>
        <w:instrText xml:space="preserve"> PAGEREF _Toc277342617 \h </w:instrText>
      </w:r>
      <w:r w:rsidR="00ED2205">
        <w:rPr>
          <w:noProof/>
        </w:rPr>
      </w:r>
      <w:r w:rsidR="00ED2205">
        <w:rPr>
          <w:noProof/>
        </w:rPr>
        <w:fldChar w:fldCharType="separate"/>
      </w:r>
      <w:r>
        <w:rPr>
          <w:noProof/>
        </w:rPr>
        <w:t>47</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1.4.3 Herramienta integrada en el ambiente de desarrollo</w:t>
      </w:r>
      <w:r>
        <w:rPr>
          <w:noProof/>
        </w:rPr>
        <w:tab/>
      </w:r>
      <w:r w:rsidR="00ED2205">
        <w:rPr>
          <w:noProof/>
        </w:rPr>
        <w:fldChar w:fldCharType="begin"/>
      </w:r>
      <w:r>
        <w:rPr>
          <w:noProof/>
        </w:rPr>
        <w:instrText xml:space="preserve"> PAGEREF _Toc277342618 \h </w:instrText>
      </w:r>
      <w:r w:rsidR="00ED2205">
        <w:rPr>
          <w:noProof/>
        </w:rPr>
      </w:r>
      <w:r w:rsidR="00ED2205">
        <w:rPr>
          <w:noProof/>
        </w:rPr>
        <w:fldChar w:fldCharType="separate"/>
      </w:r>
      <w:r>
        <w:rPr>
          <w:noProof/>
        </w:rPr>
        <w:t>48</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1.4.4 Acercamiento de nuevos clientes potenciales</w:t>
      </w:r>
      <w:r>
        <w:rPr>
          <w:noProof/>
        </w:rPr>
        <w:tab/>
      </w:r>
      <w:r w:rsidR="00ED2205">
        <w:rPr>
          <w:noProof/>
        </w:rPr>
        <w:fldChar w:fldCharType="begin"/>
      </w:r>
      <w:r>
        <w:rPr>
          <w:noProof/>
        </w:rPr>
        <w:instrText xml:space="preserve"> PAGEREF _Toc277342619 \h </w:instrText>
      </w:r>
      <w:r w:rsidR="00ED2205">
        <w:rPr>
          <w:noProof/>
        </w:rPr>
      </w:r>
      <w:r w:rsidR="00ED2205">
        <w:rPr>
          <w:noProof/>
        </w:rPr>
        <w:fldChar w:fldCharType="separate"/>
      </w:r>
      <w:r>
        <w:rPr>
          <w:noProof/>
        </w:rPr>
        <w:t>48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1.5 Debilidades</w:t>
      </w:r>
      <w:r>
        <w:rPr>
          <w:noProof/>
        </w:rPr>
        <w:tab/>
      </w:r>
      <w:r w:rsidR="00ED2205">
        <w:rPr>
          <w:noProof/>
        </w:rPr>
        <w:fldChar w:fldCharType="begin"/>
      </w:r>
      <w:r>
        <w:rPr>
          <w:noProof/>
        </w:rPr>
        <w:instrText xml:space="preserve"> PAGEREF _Toc277342620 \h </w:instrText>
      </w:r>
      <w:r w:rsidR="00ED2205">
        <w:rPr>
          <w:noProof/>
        </w:rPr>
      </w:r>
      <w:r w:rsidR="00ED2205">
        <w:rPr>
          <w:noProof/>
        </w:rPr>
        <w:fldChar w:fldCharType="separate"/>
      </w:r>
      <w:r>
        <w:rPr>
          <w:noProof/>
        </w:rPr>
        <w:t>49</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1.5.1 Poca o nula inserción en el campo del análisis estático de código</w:t>
      </w:r>
      <w:r>
        <w:rPr>
          <w:noProof/>
        </w:rPr>
        <w:tab/>
      </w:r>
      <w:r w:rsidR="00ED2205">
        <w:rPr>
          <w:noProof/>
        </w:rPr>
        <w:fldChar w:fldCharType="begin"/>
      </w:r>
      <w:r>
        <w:rPr>
          <w:noProof/>
        </w:rPr>
        <w:instrText xml:space="preserve"> PAGEREF _Toc277342621 \h </w:instrText>
      </w:r>
      <w:r w:rsidR="00ED2205">
        <w:rPr>
          <w:noProof/>
        </w:rPr>
      </w:r>
      <w:r w:rsidR="00ED2205">
        <w:rPr>
          <w:noProof/>
        </w:rPr>
        <w:fldChar w:fldCharType="separate"/>
      </w:r>
      <w:r>
        <w:rPr>
          <w:noProof/>
        </w:rPr>
        <w:t>49</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1.5.2 Dependencia de terceras empresas para realizar el análisis estático de código.</w:t>
      </w:r>
      <w:r>
        <w:rPr>
          <w:noProof/>
        </w:rPr>
        <w:tab/>
      </w:r>
      <w:r w:rsidR="00ED2205">
        <w:rPr>
          <w:noProof/>
        </w:rPr>
        <w:fldChar w:fldCharType="begin"/>
      </w:r>
      <w:r>
        <w:rPr>
          <w:noProof/>
        </w:rPr>
        <w:instrText xml:space="preserve"> PAGEREF _Toc277342622 \h </w:instrText>
      </w:r>
      <w:r w:rsidR="00ED2205">
        <w:rPr>
          <w:noProof/>
        </w:rPr>
      </w:r>
      <w:r w:rsidR="00ED2205">
        <w:rPr>
          <w:noProof/>
        </w:rPr>
        <w:fldChar w:fldCharType="separate"/>
      </w:r>
      <w:r>
        <w:rPr>
          <w:noProof/>
        </w:rPr>
        <w:t>49</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lastRenderedPageBreak/>
        <w:t>1.5.3 Proyectos de código abierto y gratuito ofrecen productos similares a muy bajo costo.</w:t>
      </w:r>
      <w:r>
        <w:rPr>
          <w:noProof/>
        </w:rPr>
        <w:tab/>
      </w:r>
      <w:r w:rsidR="00ED2205">
        <w:rPr>
          <w:noProof/>
        </w:rPr>
        <w:fldChar w:fldCharType="begin"/>
      </w:r>
      <w:r>
        <w:rPr>
          <w:noProof/>
        </w:rPr>
        <w:instrText xml:space="preserve"> PAGEREF _Toc277342623 \h </w:instrText>
      </w:r>
      <w:r w:rsidR="00ED2205">
        <w:rPr>
          <w:noProof/>
        </w:rPr>
      </w:r>
      <w:r w:rsidR="00ED2205">
        <w:rPr>
          <w:noProof/>
        </w:rPr>
        <w:fldChar w:fldCharType="separate"/>
      </w:r>
      <w:r>
        <w:rPr>
          <w:noProof/>
        </w:rPr>
        <w:t>50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1.5.4 Plugin limitado a un lenguaje de programación y a un entorno integrado de desarrollo.</w:t>
      </w:r>
      <w:r>
        <w:rPr>
          <w:noProof/>
        </w:rPr>
        <w:tab/>
      </w:r>
      <w:r w:rsidR="00ED2205">
        <w:rPr>
          <w:noProof/>
        </w:rPr>
        <w:fldChar w:fldCharType="begin"/>
      </w:r>
      <w:r>
        <w:rPr>
          <w:noProof/>
        </w:rPr>
        <w:instrText xml:space="preserve"> PAGEREF _Toc277342624 \h </w:instrText>
      </w:r>
      <w:r w:rsidR="00ED2205">
        <w:rPr>
          <w:noProof/>
        </w:rPr>
      </w:r>
      <w:r w:rsidR="00ED2205">
        <w:rPr>
          <w:noProof/>
        </w:rPr>
        <w:fldChar w:fldCharType="separate"/>
      </w:r>
      <w:r>
        <w:rPr>
          <w:noProof/>
        </w:rPr>
        <w:t>50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1.6 Amenazas</w:t>
      </w:r>
      <w:r>
        <w:rPr>
          <w:noProof/>
        </w:rPr>
        <w:tab/>
      </w:r>
      <w:r w:rsidR="00ED2205">
        <w:rPr>
          <w:noProof/>
        </w:rPr>
        <w:fldChar w:fldCharType="begin"/>
      </w:r>
      <w:r>
        <w:rPr>
          <w:noProof/>
        </w:rPr>
        <w:instrText xml:space="preserve"> PAGEREF _Toc277342625 \h </w:instrText>
      </w:r>
      <w:r w:rsidR="00ED2205">
        <w:rPr>
          <w:noProof/>
        </w:rPr>
      </w:r>
      <w:r w:rsidR="00ED2205">
        <w:rPr>
          <w:noProof/>
        </w:rPr>
        <w:fldChar w:fldCharType="separate"/>
      </w:r>
      <w:r>
        <w:rPr>
          <w:noProof/>
        </w:rPr>
        <w:t>51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1.6.1 La competencia ofrece productos similares e integrados</w:t>
      </w:r>
      <w:r>
        <w:rPr>
          <w:noProof/>
        </w:rPr>
        <w:tab/>
      </w:r>
      <w:r w:rsidR="00ED2205">
        <w:rPr>
          <w:noProof/>
        </w:rPr>
        <w:fldChar w:fldCharType="begin"/>
      </w:r>
      <w:r>
        <w:rPr>
          <w:noProof/>
        </w:rPr>
        <w:instrText xml:space="preserve"> PAGEREF _Toc277342626 \h </w:instrText>
      </w:r>
      <w:r w:rsidR="00ED2205">
        <w:rPr>
          <w:noProof/>
        </w:rPr>
      </w:r>
      <w:r w:rsidR="00ED2205">
        <w:rPr>
          <w:noProof/>
        </w:rPr>
        <w:fldChar w:fldCharType="separate"/>
      </w:r>
      <w:r>
        <w:rPr>
          <w:noProof/>
        </w:rPr>
        <w:t>51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1.6.2 Clientes prefieren productos unificados</w:t>
      </w:r>
      <w:r>
        <w:rPr>
          <w:noProof/>
        </w:rPr>
        <w:tab/>
      </w:r>
      <w:r w:rsidR="00ED2205">
        <w:rPr>
          <w:noProof/>
        </w:rPr>
        <w:fldChar w:fldCharType="begin"/>
      </w:r>
      <w:r>
        <w:rPr>
          <w:noProof/>
        </w:rPr>
        <w:instrText xml:space="preserve"> PAGEREF _Toc277342627 \h </w:instrText>
      </w:r>
      <w:r w:rsidR="00ED2205">
        <w:rPr>
          <w:noProof/>
        </w:rPr>
      </w:r>
      <w:r w:rsidR="00ED2205">
        <w:rPr>
          <w:noProof/>
        </w:rPr>
        <w:fldChar w:fldCharType="separate"/>
      </w:r>
      <w:r>
        <w:rPr>
          <w:noProof/>
        </w:rPr>
        <w:t>52</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CAPÍTULO ll</w:t>
      </w:r>
      <w:r>
        <w:rPr>
          <w:noProof/>
        </w:rPr>
        <w:tab/>
      </w:r>
      <w:r w:rsidR="00ED2205">
        <w:rPr>
          <w:noProof/>
        </w:rPr>
        <w:fldChar w:fldCharType="begin"/>
      </w:r>
      <w:r>
        <w:rPr>
          <w:noProof/>
        </w:rPr>
        <w:instrText xml:space="preserve"> PAGEREF _Toc277342628 \h </w:instrText>
      </w:r>
      <w:r w:rsidR="00ED2205">
        <w:rPr>
          <w:noProof/>
        </w:rPr>
      </w:r>
      <w:r w:rsidR="00ED2205">
        <w:rPr>
          <w:noProof/>
        </w:rPr>
        <w:fldChar w:fldCharType="separate"/>
      </w:r>
      <w:r>
        <w:rPr>
          <w:noProof/>
        </w:rPr>
        <w:t>57</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MARCO TEÓRICO</w:t>
      </w:r>
      <w:r>
        <w:rPr>
          <w:noProof/>
        </w:rPr>
        <w:tab/>
      </w:r>
      <w:r w:rsidR="00ED2205">
        <w:rPr>
          <w:noProof/>
        </w:rPr>
        <w:fldChar w:fldCharType="begin"/>
      </w:r>
      <w:r>
        <w:rPr>
          <w:noProof/>
        </w:rPr>
        <w:instrText xml:space="preserve"> PAGEREF _Toc277342629 \h </w:instrText>
      </w:r>
      <w:r w:rsidR="00ED2205">
        <w:rPr>
          <w:noProof/>
        </w:rPr>
      </w:r>
      <w:r w:rsidR="00ED2205">
        <w:rPr>
          <w:noProof/>
        </w:rPr>
        <w:fldChar w:fldCharType="separate"/>
      </w:r>
      <w:r>
        <w:rPr>
          <w:noProof/>
        </w:rPr>
        <w:t>57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 Sistemas de Información</w:t>
      </w:r>
      <w:r>
        <w:rPr>
          <w:noProof/>
        </w:rPr>
        <w:tab/>
      </w:r>
      <w:r w:rsidR="00ED2205">
        <w:rPr>
          <w:noProof/>
        </w:rPr>
        <w:fldChar w:fldCharType="begin"/>
      </w:r>
      <w:r>
        <w:rPr>
          <w:noProof/>
        </w:rPr>
        <w:instrText xml:space="preserve"> PAGEREF _Toc277342630 \h </w:instrText>
      </w:r>
      <w:r w:rsidR="00ED2205">
        <w:rPr>
          <w:noProof/>
        </w:rPr>
      </w:r>
      <w:r w:rsidR="00ED2205">
        <w:rPr>
          <w:noProof/>
        </w:rPr>
        <w:fldChar w:fldCharType="separate"/>
      </w:r>
      <w:r>
        <w:rPr>
          <w:noProof/>
        </w:rPr>
        <w:t>58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2.2 Desarrollo de Sistemas</w:t>
      </w:r>
      <w:r>
        <w:rPr>
          <w:noProof/>
        </w:rPr>
        <w:tab/>
      </w:r>
      <w:r w:rsidR="00ED2205">
        <w:rPr>
          <w:noProof/>
        </w:rPr>
        <w:fldChar w:fldCharType="begin"/>
      </w:r>
      <w:r>
        <w:rPr>
          <w:noProof/>
        </w:rPr>
        <w:instrText xml:space="preserve"> PAGEREF _Toc277342631 \h </w:instrText>
      </w:r>
      <w:r w:rsidR="00ED2205">
        <w:rPr>
          <w:noProof/>
        </w:rPr>
      </w:r>
      <w:r w:rsidR="00ED2205">
        <w:rPr>
          <w:noProof/>
        </w:rPr>
        <w:fldChar w:fldCharType="separate"/>
      </w:r>
      <w:r>
        <w:rPr>
          <w:noProof/>
        </w:rPr>
        <w:t>60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2.2.1 Modelo en Cascada (waterfall)</w:t>
      </w:r>
      <w:r>
        <w:rPr>
          <w:noProof/>
        </w:rPr>
        <w:tab/>
      </w:r>
      <w:r w:rsidR="00ED2205">
        <w:rPr>
          <w:noProof/>
        </w:rPr>
        <w:fldChar w:fldCharType="begin"/>
      </w:r>
      <w:r>
        <w:rPr>
          <w:noProof/>
        </w:rPr>
        <w:instrText xml:space="preserve"> PAGEREF _Toc277342632 \h </w:instrText>
      </w:r>
      <w:r w:rsidR="00ED2205">
        <w:rPr>
          <w:noProof/>
        </w:rPr>
      </w:r>
      <w:r w:rsidR="00ED2205">
        <w:rPr>
          <w:noProof/>
        </w:rPr>
        <w:fldChar w:fldCharType="separate"/>
      </w:r>
      <w:r>
        <w:rPr>
          <w:noProof/>
        </w:rPr>
        <w:t>61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2.2.2 Desarrollo Incremental</w:t>
      </w:r>
      <w:r>
        <w:rPr>
          <w:noProof/>
        </w:rPr>
        <w:tab/>
      </w:r>
      <w:r w:rsidR="00ED2205">
        <w:rPr>
          <w:noProof/>
        </w:rPr>
        <w:fldChar w:fldCharType="begin"/>
      </w:r>
      <w:r>
        <w:rPr>
          <w:noProof/>
        </w:rPr>
        <w:instrText xml:space="preserve"> PAGEREF _Toc277342633 \h </w:instrText>
      </w:r>
      <w:r w:rsidR="00ED2205">
        <w:rPr>
          <w:noProof/>
        </w:rPr>
      </w:r>
      <w:r w:rsidR="00ED2205">
        <w:rPr>
          <w:noProof/>
        </w:rPr>
        <w:fldChar w:fldCharType="separate"/>
      </w:r>
      <w:r>
        <w:rPr>
          <w:noProof/>
        </w:rPr>
        <w:t>63</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2.2.3 Ingeniería de software orientada a reutilización</w:t>
      </w:r>
      <w:r>
        <w:rPr>
          <w:noProof/>
        </w:rPr>
        <w:tab/>
      </w:r>
      <w:r w:rsidR="00ED2205">
        <w:rPr>
          <w:noProof/>
        </w:rPr>
        <w:fldChar w:fldCharType="begin"/>
      </w:r>
      <w:r>
        <w:rPr>
          <w:noProof/>
        </w:rPr>
        <w:instrText xml:space="preserve"> PAGEREF _Toc277342634 \h </w:instrText>
      </w:r>
      <w:r w:rsidR="00ED2205">
        <w:rPr>
          <w:noProof/>
        </w:rPr>
      </w:r>
      <w:r w:rsidR="00ED2205">
        <w:rPr>
          <w:noProof/>
        </w:rPr>
        <w:fldChar w:fldCharType="separate"/>
      </w:r>
      <w:r>
        <w:rPr>
          <w:noProof/>
        </w:rPr>
        <w:t>64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 Plugin</w:t>
      </w:r>
      <w:r>
        <w:rPr>
          <w:noProof/>
        </w:rPr>
        <w:tab/>
      </w:r>
      <w:r w:rsidR="00ED2205">
        <w:rPr>
          <w:noProof/>
        </w:rPr>
        <w:fldChar w:fldCharType="begin"/>
      </w:r>
      <w:r>
        <w:rPr>
          <w:noProof/>
        </w:rPr>
        <w:instrText xml:space="preserve"> PAGEREF _Toc277342635 \h </w:instrText>
      </w:r>
      <w:r w:rsidR="00ED2205">
        <w:rPr>
          <w:noProof/>
        </w:rPr>
      </w:r>
      <w:r w:rsidR="00ED2205">
        <w:rPr>
          <w:noProof/>
        </w:rPr>
        <w:fldChar w:fldCharType="separate"/>
      </w:r>
      <w:r>
        <w:rPr>
          <w:noProof/>
        </w:rPr>
        <w:t>65</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 Prototipo</w:t>
      </w:r>
      <w:r>
        <w:rPr>
          <w:noProof/>
        </w:rPr>
        <w:tab/>
      </w:r>
      <w:r w:rsidR="00ED2205">
        <w:rPr>
          <w:noProof/>
        </w:rPr>
        <w:fldChar w:fldCharType="begin"/>
      </w:r>
      <w:r>
        <w:rPr>
          <w:noProof/>
        </w:rPr>
        <w:instrText xml:space="preserve"> PAGEREF _Toc277342636 \h </w:instrText>
      </w:r>
      <w:r w:rsidR="00ED2205">
        <w:rPr>
          <w:noProof/>
        </w:rPr>
      </w:r>
      <w:r w:rsidR="00ED2205">
        <w:rPr>
          <w:noProof/>
        </w:rPr>
        <w:fldChar w:fldCharType="separate"/>
      </w:r>
      <w:r>
        <w:rPr>
          <w:noProof/>
        </w:rPr>
        <w:t>66</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2.5 Tecnologías de Información y Comunicaciones</w:t>
      </w:r>
      <w:r>
        <w:rPr>
          <w:noProof/>
        </w:rPr>
        <w:tab/>
      </w:r>
      <w:r w:rsidR="00ED2205">
        <w:rPr>
          <w:noProof/>
        </w:rPr>
        <w:fldChar w:fldCharType="begin"/>
      </w:r>
      <w:r>
        <w:rPr>
          <w:noProof/>
        </w:rPr>
        <w:instrText xml:space="preserve"> PAGEREF _Toc277342637 \h </w:instrText>
      </w:r>
      <w:r w:rsidR="00ED2205">
        <w:rPr>
          <w:noProof/>
        </w:rPr>
      </w:r>
      <w:r w:rsidR="00ED2205">
        <w:rPr>
          <w:noProof/>
        </w:rPr>
        <w:fldChar w:fldCharType="separate"/>
      </w:r>
      <w:r>
        <w:rPr>
          <w:noProof/>
        </w:rPr>
        <w:t>67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2.6 Software</w:t>
      </w:r>
      <w:r>
        <w:rPr>
          <w:noProof/>
        </w:rPr>
        <w:tab/>
      </w:r>
      <w:r w:rsidR="00ED2205">
        <w:rPr>
          <w:noProof/>
        </w:rPr>
        <w:fldChar w:fldCharType="begin"/>
      </w:r>
      <w:r>
        <w:rPr>
          <w:noProof/>
        </w:rPr>
        <w:instrText xml:space="preserve"> PAGEREF _Toc277342638 \h </w:instrText>
      </w:r>
      <w:r w:rsidR="00ED2205">
        <w:rPr>
          <w:noProof/>
        </w:rPr>
      </w:r>
      <w:r w:rsidR="00ED2205">
        <w:rPr>
          <w:noProof/>
        </w:rPr>
        <w:fldChar w:fldCharType="separate"/>
      </w:r>
      <w:r>
        <w:rPr>
          <w:noProof/>
        </w:rPr>
        <w:t>67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2.7 Hardware</w:t>
      </w:r>
      <w:r>
        <w:rPr>
          <w:noProof/>
        </w:rPr>
        <w:tab/>
      </w:r>
      <w:r w:rsidR="00ED2205">
        <w:rPr>
          <w:noProof/>
        </w:rPr>
        <w:fldChar w:fldCharType="begin"/>
      </w:r>
      <w:r>
        <w:rPr>
          <w:noProof/>
        </w:rPr>
        <w:instrText xml:space="preserve"> PAGEREF _Toc277342639 \h </w:instrText>
      </w:r>
      <w:r w:rsidR="00ED2205">
        <w:rPr>
          <w:noProof/>
        </w:rPr>
      </w:r>
      <w:r w:rsidR="00ED2205">
        <w:rPr>
          <w:noProof/>
        </w:rPr>
        <w:fldChar w:fldCharType="separate"/>
      </w:r>
      <w:r>
        <w:rPr>
          <w:noProof/>
        </w:rPr>
        <w:t>68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2.8 Computadora</w:t>
      </w:r>
      <w:r>
        <w:rPr>
          <w:noProof/>
        </w:rPr>
        <w:tab/>
      </w:r>
      <w:r w:rsidR="00ED2205">
        <w:rPr>
          <w:noProof/>
        </w:rPr>
        <w:fldChar w:fldCharType="begin"/>
      </w:r>
      <w:r>
        <w:rPr>
          <w:noProof/>
        </w:rPr>
        <w:instrText xml:space="preserve"> PAGEREF _Toc277342640 \h </w:instrText>
      </w:r>
      <w:r w:rsidR="00ED2205">
        <w:rPr>
          <w:noProof/>
        </w:rPr>
      </w:r>
      <w:r w:rsidR="00ED2205">
        <w:rPr>
          <w:noProof/>
        </w:rPr>
        <w:fldChar w:fldCharType="separate"/>
      </w:r>
      <w:r>
        <w:rPr>
          <w:noProof/>
        </w:rPr>
        <w:t>69</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2.9 Aplicaciones de software</w:t>
      </w:r>
      <w:r>
        <w:rPr>
          <w:noProof/>
        </w:rPr>
        <w:tab/>
      </w:r>
      <w:r w:rsidR="00ED2205">
        <w:rPr>
          <w:noProof/>
        </w:rPr>
        <w:fldChar w:fldCharType="begin"/>
      </w:r>
      <w:r>
        <w:rPr>
          <w:noProof/>
        </w:rPr>
        <w:instrText xml:space="preserve"> PAGEREF _Toc277342641 \h </w:instrText>
      </w:r>
      <w:r w:rsidR="00ED2205">
        <w:rPr>
          <w:noProof/>
        </w:rPr>
      </w:r>
      <w:r w:rsidR="00ED2205">
        <w:rPr>
          <w:noProof/>
        </w:rPr>
        <w:fldChar w:fldCharType="separate"/>
      </w:r>
      <w:r>
        <w:rPr>
          <w:noProof/>
        </w:rPr>
        <w:t>70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2.10 Usuario malicioso</w:t>
      </w:r>
      <w:r>
        <w:rPr>
          <w:noProof/>
        </w:rPr>
        <w:tab/>
      </w:r>
      <w:r w:rsidR="00ED2205">
        <w:rPr>
          <w:noProof/>
        </w:rPr>
        <w:fldChar w:fldCharType="begin"/>
      </w:r>
      <w:r>
        <w:rPr>
          <w:noProof/>
        </w:rPr>
        <w:instrText xml:space="preserve"> PAGEREF _Toc277342642 \h </w:instrText>
      </w:r>
      <w:r w:rsidR="00ED2205">
        <w:rPr>
          <w:noProof/>
        </w:rPr>
      </w:r>
      <w:r w:rsidR="00ED2205">
        <w:rPr>
          <w:noProof/>
        </w:rPr>
        <w:fldChar w:fldCharType="separate"/>
      </w:r>
      <w:r>
        <w:rPr>
          <w:noProof/>
        </w:rPr>
        <w:t>71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2.11 Hacker</w:t>
      </w:r>
      <w:r>
        <w:rPr>
          <w:noProof/>
        </w:rPr>
        <w:tab/>
      </w:r>
      <w:r w:rsidR="00ED2205">
        <w:rPr>
          <w:noProof/>
        </w:rPr>
        <w:fldChar w:fldCharType="begin"/>
      </w:r>
      <w:r>
        <w:rPr>
          <w:noProof/>
        </w:rPr>
        <w:instrText xml:space="preserve"> PAGEREF _Toc277342643 \h </w:instrText>
      </w:r>
      <w:r w:rsidR="00ED2205">
        <w:rPr>
          <w:noProof/>
        </w:rPr>
      </w:r>
      <w:r w:rsidR="00ED2205">
        <w:rPr>
          <w:noProof/>
        </w:rPr>
        <w:fldChar w:fldCharType="separate"/>
      </w:r>
      <w:r>
        <w:rPr>
          <w:noProof/>
        </w:rPr>
        <w:t>71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lastRenderedPageBreak/>
        <w:t>2.12 Activo</w:t>
      </w:r>
      <w:r>
        <w:rPr>
          <w:noProof/>
        </w:rPr>
        <w:tab/>
      </w:r>
      <w:r w:rsidR="00ED2205">
        <w:rPr>
          <w:noProof/>
        </w:rPr>
        <w:fldChar w:fldCharType="begin"/>
      </w:r>
      <w:r>
        <w:rPr>
          <w:noProof/>
        </w:rPr>
        <w:instrText xml:space="preserve"> PAGEREF _Toc277342644 \h </w:instrText>
      </w:r>
      <w:r w:rsidR="00ED2205">
        <w:rPr>
          <w:noProof/>
        </w:rPr>
      </w:r>
      <w:r w:rsidR="00ED2205">
        <w:rPr>
          <w:noProof/>
        </w:rPr>
        <w:fldChar w:fldCharType="separate"/>
      </w:r>
      <w:r>
        <w:rPr>
          <w:noProof/>
        </w:rPr>
        <w:t>72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2.13 Vulnerabilidad</w:t>
      </w:r>
      <w:r>
        <w:rPr>
          <w:noProof/>
        </w:rPr>
        <w:tab/>
      </w:r>
      <w:r w:rsidR="00ED2205">
        <w:rPr>
          <w:noProof/>
        </w:rPr>
        <w:fldChar w:fldCharType="begin"/>
      </w:r>
      <w:r>
        <w:rPr>
          <w:noProof/>
        </w:rPr>
        <w:instrText xml:space="preserve"> PAGEREF _Toc277342645 \h </w:instrText>
      </w:r>
      <w:r w:rsidR="00ED2205">
        <w:rPr>
          <w:noProof/>
        </w:rPr>
      </w:r>
      <w:r w:rsidR="00ED2205">
        <w:rPr>
          <w:noProof/>
        </w:rPr>
        <w:fldChar w:fldCharType="separate"/>
      </w:r>
      <w:r>
        <w:rPr>
          <w:noProof/>
        </w:rPr>
        <w:t>72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2.14 Ataque informático</w:t>
      </w:r>
      <w:r>
        <w:rPr>
          <w:noProof/>
        </w:rPr>
        <w:tab/>
      </w:r>
      <w:r w:rsidR="00ED2205">
        <w:rPr>
          <w:noProof/>
        </w:rPr>
        <w:fldChar w:fldCharType="begin"/>
      </w:r>
      <w:r>
        <w:rPr>
          <w:noProof/>
        </w:rPr>
        <w:instrText xml:space="preserve"> PAGEREF _Toc277342646 \h </w:instrText>
      </w:r>
      <w:r w:rsidR="00ED2205">
        <w:rPr>
          <w:noProof/>
        </w:rPr>
      </w:r>
      <w:r w:rsidR="00ED2205">
        <w:rPr>
          <w:noProof/>
        </w:rPr>
        <w:fldChar w:fldCharType="separate"/>
      </w:r>
      <w:r>
        <w:rPr>
          <w:noProof/>
        </w:rPr>
        <w:t>73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2.15 Probabilidad</w:t>
      </w:r>
      <w:r>
        <w:rPr>
          <w:noProof/>
        </w:rPr>
        <w:tab/>
      </w:r>
      <w:r w:rsidR="00ED2205">
        <w:rPr>
          <w:noProof/>
        </w:rPr>
        <w:fldChar w:fldCharType="begin"/>
      </w:r>
      <w:r>
        <w:rPr>
          <w:noProof/>
        </w:rPr>
        <w:instrText xml:space="preserve"> PAGEREF _Toc277342647 \h </w:instrText>
      </w:r>
      <w:r w:rsidR="00ED2205">
        <w:rPr>
          <w:noProof/>
        </w:rPr>
      </w:r>
      <w:r w:rsidR="00ED2205">
        <w:rPr>
          <w:noProof/>
        </w:rPr>
        <w:fldChar w:fldCharType="separate"/>
      </w:r>
      <w:r>
        <w:rPr>
          <w:noProof/>
        </w:rPr>
        <w:t>73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2.16 Impacto</w:t>
      </w:r>
      <w:r>
        <w:rPr>
          <w:noProof/>
        </w:rPr>
        <w:tab/>
      </w:r>
      <w:r w:rsidR="00ED2205">
        <w:rPr>
          <w:noProof/>
        </w:rPr>
        <w:fldChar w:fldCharType="begin"/>
      </w:r>
      <w:r>
        <w:rPr>
          <w:noProof/>
        </w:rPr>
        <w:instrText xml:space="preserve"> PAGEREF _Toc277342648 \h </w:instrText>
      </w:r>
      <w:r w:rsidR="00ED2205">
        <w:rPr>
          <w:noProof/>
        </w:rPr>
      </w:r>
      <w:r w:rsidR="00ED2205">
        <w:rPr>
          <w:noProof/>
        </w:rPr>
        <w:fldChar w:fldCharType="separate"/>
      </w:r>
      <w:r>
        <w:rPr>
          <w:noProof/>
        </w:rPr>
        <w:t>74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2.17 Factor de exposición</w:t>
      </w:r>
      <w:r>
        <w:rPr>
          <w:noProof/>
        </w:rPr>
        <w:tab/>
      </w:r>
      <w:r w:rsidR="00ED2205">
        <w:rPr>
          <w:noProof/>
        </w:rPr>
        <w:fldChar w:fldCharType="begin"/>
      </w:r>
      <w:r>
        <w:rPr>
          <w:noProof/>
        </w:rPr>
        <w:instrText xml:space="preserve"> PAGEREF _Toc277342649 \h </w:instrText>
      </w:r>
      <w:r w:rsidR="00ED2205">
        <w:rPr>
          <w:noProof/>
        </w:rPr>
      </w:r>
      <w:r w:rsidR="00ED2205">
        <w:rPr>
          <w:noProof/>
        </w:rPr>
        <w:fldChar w:fldCharType="separate"/>
      </w:r>
      <w:r>
        <w:rPr>
          <w:noProof/>
        </w:rPr>
        <w:t>74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2.18 Controles</w:t>
      </w:r>
      <w:r>
        <w:rPr>
          <w:noProof/>
        </w:rPr>
        <w:tab/>
      </w:r>
      <w:r w:rsidR="00ED2205">
        <w:rPr>
          <w:noProof/>
        </w:rPr>
        <w:fldChar w:fldCharType="begin"/>
      </w:r>
      <w:r>
        <w:rPr>
          <w:noProof/>
        </w:rPr>
        <w:instrText xml:space="preserve"> PAGEREF _Toc277342650 \h </w:instrText>
      </w:r>
      <w:r w:rsidR="00ED2205">
        <w:rPr>
          <w:noProof/>
        </w:rPr>
      </w:r>
      <w:r w:rsidR="00ED2205">
        <w:rPr>
          <w:noProof/>
        </w:rPr>
        <w:fldChar w:fldCharType="separate"/>
      </w:r>
      <w:r>
        <w:rPr>
          <w:noProof/>
        </w:rPr>
        <w:t>74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2.19 Políticas de seguridad</w:t>
      </w:r>
      <w:r>
        <w:rPr>
          <w:noProof/>
        </w:rPr>
        <w:tab/>
      </w:r>
      <w:r w:rsidR="00ED2205">
        <w:rPr>
          <w:noProof/>
        </w:rPr>
        <w:fldChar w:fldCharType="begin"/>
      </w:r>
      <w:r>
        <w:rPr>
          <w:noProof/>
        </w:rPr>
        <w:instrText xml:space="preserve"> PAGEREF _Toc277342651 \h </w:instrText>
      </w:r>
      <w:r w:rsidR="00ED2205">
        <w:rPr>
          <w:noProof/>
        </w:rPr>
      </w:r>
      <w:r w:rsidR="00ED2205">
        <w:rPr>
          <w:noProof/>
        </w:rPr>
        <w:fldChar w:fldCharType="separate"/>
      </w:r>
      <w:r>
        <w:rPr>
          <w:noProof/>
        </w:rPr>
        <w:t>74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2.20 Crimen cibernético</w:t>
      </w:r>
      <w:r>
        <w:rPr>
          <w:noProof/>
        </w:rPr>
        <w:tab/>
      </w:r>
      <w:r w:rsidR="00ED2205">
        <w:rPr>
          <w:noProof/>
        </w:rPr>
        <w:fldChar w:fldCharType="begin"/>
      </w:r>
      <w:r>
        <w:rPr>
          <w:noProof/>
        </w:rPr>
        <w:instrText xml:space="preserve"> PAGEREF _Toc277342652 \h </w:instrText>
      </w:r>
      <w:r w:rsidR="00ED2205">
        <w:rPr>
          <w:noProof/>
        </w:rPr>
      </w:r>
      <w:r w:rsidR="00ED2205">
        <w:rPr>
          <w:noProof/>
        </w:rPr>
        <w:fldChar w:fldCharType="separate"/>
      </w:r>
      <w:r>
        <w:rPr>
          <w:noProof/>
        </w:rPr>
        <w:t>75</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2.21 Microsoft</w:t>
      </w:r>
      <w:r w:rsidRPr="001E13AB">
        <w:rPr>
          <w:noProof/>
          <w:lang w:val="en-US"/>
        </w:rPr>
        <w:tab/>
      </w:r>
      <w:r w:rsidR="00ED2205">
        <w:rPr>
          <w:noProof/>
        </w:rPr>
        <w:fldChar w:fldCharType="begin"/>
      </w:r>
      <w:r w:rsidRPr="001E13AB">
        <w:rPr>
          <w:noProof/>
          <w:lang w:val="en-US"/>
        </w:rPr>
        <w:instrText xml:space="preserve"> PAGEREF _Toc277342653 \h </w:instrText>
      </w:r>
      <w:r w:rsidR="00ED2205">
        <w:rPr>
          <w:noProof/>
        </w:rPr>
      </w:r>
      <w:r w:rsidR="00ED2205">
        <w:rPr>
          <w:noProof/>
        </w:rPr>
        <w:fldChar w:fldCharType="separate"/>
      </w:r>
      <w:r w:rsidRPr="001E13AB">
        <w:rPr>
          <w:noProof/>
          <w:lang w:val="en-US"/>
        </w:rPr>
        <w:t>76</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2.22 Hewlett Packard</w:t>
      </w:r>
      <w:r w:rsidRPr="001E13AB">
        <w:rPr>
          <w:noProof/>
          <w:lang w:val="en-US"/>
        </w:rPr>
        <w:tab/>
      </w:r>
      <w:r w:rsidR="00ED2205">
        <w:rPr>
          <w:noProof/>
        </w:rPr>
        <w:fldChar w:fldCharType="begin"/>
      </w:r>
      <w:r w:rsidRPr="001E13AB">
        <w:rPr>
          <w:noProof/>
          <w:lang w:val="en-US"/>
        </w:rPr>
        <w:instrText xml:space="preserve"> PAGEREF _Toc277342654 \h </w:instrText>
      </w:r>
      <w:r w:rsidR="00ED2205">
        <w:rPr>
          <w:noProof/>
        </w:rPr>
      </w:r>
      <w:r w:rsidR="00ED2205">
        <w:rPr>
          <w:noProof/>
        </w:rPr>
        <w:fldChar w:fldCharType="separate"/>
      </w:r>
      <w:r w:rsidRPr="001E13AB">
        <w:rPr>
          <w:noProof/>
          <w:lang w:val="en-US"/>
        </w:rPr>
        <w:t>76</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2.23 HP Fortify</w:t>
      </w:r>
      <w:r w:rsidRPr="001E13AB">
        <w:rPr>
          <w:noProof/>
          <w:lang w:val="en-US"/>
        </w:rPr>
        <w:tab/>
      </w:r>
      <w:r w:rsidR="00ED2205">
        <w:rPr>
          <w:noProof/>
        </w:rPr>
        <w:fldChar w:fldCharType="begin"/>
      </w:r>
      <w:r w:rsidRPr="001E13AB">
        <w:rPr>
          <w:noProof/>
          <w:lang w:val="en-US"/>
        </w:rPr>
        <w:instrText xml:space="preserve"> PAGEREF _Toc277342655 \h </w:instrText>
      </w:r>
      <w:r w:rsidR="00ED2205">
        <w:rPr>
          <w:noProof/>
        </w:rPr>
      </w:r>
      <w:r w:rsidR="00ED2205">
        <w:rPr>
          <w:noProof/>
        </w:rPr>
        <w:fldChar w:fldCharType="separate"/>
      </w:r>
      <w:r w:rsidRPr="001E13AB">
        <w:rPr>
          <w:noProof/>
          <w:lang w:val="en-US"/>
        </w:rPr>
        <w:t>77</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2.24 IBM</w:t>
      </w:r>
      <w:r w:rsidRPr="001E13AB">
        <w:rPr>
          <w:noProof/>
          <w:lang w:val="en-US"/>
        </w:rPr>
        <w:tab/>
      </w:r>
      <w:r w:rsidR="00ED2205">
        <w:rPr>
          <w:noProof/>
        </w:rPr>
        <w:fldChar w:fldCharType="begin"/>
      </w:r>
      <w:r w:rsidRPr="001E13AB">
        <w:rPr>
          <w:noProof/>
          <w:lang w:val="en-US"/>
        </w:rPr>
        <w:instrText xml:space="preserve"> PAGEREF _Toc277342656 \h </w:instrText>
      </w:r>
      <w:r w:rsidR="00ED2205">
        <w:rPr>
          <w:noProof/>
        </w:rPr>
      </w:r>
      <w:r w:rsidR="00ED2205">
        <w:rPr>
          <w:noProof/>
        </w:rPr>
        <w:fldChar w:fldCharType="separate"/>
      </w:r>
      <w:r w:rsidRPr="001E13AB">
        <w:rPr>
          <w:noProof/>
          <w:lang w:val="en-US"/>
        </w:rPr>
        <w:t>78</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2.25 IBM Security AppScan</w:t>
      </w:r>
      <w:r w:rsidRPr="001E13AB">
        <w:rPr>
          <w:noProof/>
          <w:lang w:val="en-US"/>
        </w:rPr>
        <w:tab/>
      </w:r>
      <w:r w:rsidR="00ED2205">
        <w:rPr>
          <w:noProof/>
        </w:rPr>
        <w:fldChar w:fldCharType="begin"/>
      </w:r>
      <w:r w:rsidRPr="001E13AB">
        <w:rPr>
          <w:noProof/>
          <w:lang w:val="en-US"/>
        </w:rPr>
        <w:instrText xml:space="preserve"> PAGEREF _Toc277342657 \h </w:instrText>
      </w:r>
      <w:r w:rsidR="00ED2205">
        <w:rPr>
          <w:noProof/>
        </w:rPr>
      </w:r>
      <w:r w:rsidR="00ED2205">
        <w:rPr>
          <w:noProof/>
        </w:rPr>
        <w:fldChar w:fldCharType="separate"/>
      </w:r>
      <w:r w:rsidRPr="001E13AB">
        <w:rPr>
          <w:noProof/>
          <w:lang w:val="en-US"/>
        </w:rPr>
        <w:t>78</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2.26 Checkmarx</w:t>
      </w:r>
      <w:r w:rsidRPr="001E13AB">
        <w:rPr>
          <w:noProof/>
          <w:lang w:val="en-US"/>
        </w:rPr>
        <w:tab/>
      </w:r>
      <w:r w:rsidR="00ED2205">
        <w:rPr>
          <w:noProof/>
        </w:rPr>
        <w:fldChar w:fldCharType="begin"/>
      </w:r>
      <w:r w:rsidRPr="001E13AB">
        <w:rPr>
          <w:noProof/>
          <w:lang w:val="en-US"/>
        </w:rPr>
        <w:instrText xml:space="preserve"> PAGEREF _Toc277342658 \h </w:instrText>
      </w:r>
      <w:r w:rsidR="00ED2205">
        <w:rPr>
          <w:noProof/>
        </w:rPr>
      </w:r>
      <w:r w:rsidR="00ED2205">
        <w:rPr>
          <w:noProof/>
        </w:rPr>
        <w:fldChar w:fldCharType="separate"/>
      </w:r>
      <w:r w:rsidRPr="001E13AB">
        <w:rPr>
          <w:noProof/>
          <w:lang w:val="en-US"/>
        </w:rPr>
        <w:t>79</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2.27 Instituto Ponemon</w:t>
      </w:r>
      <w:r w:rsidRPr="001E13AB">
        <w:rPr>
          <w:noProof/>
          <w:lang w:val="en-US"/>
        </w:rPr>
        <w:tab/>
      </w:r>
      <w:r w:rsidR="00ED2205">
        <w:rPr>
          <w:noProof/>
        </w:rPr>
        <w:fldChar w:fldCharType="begin"/>
      </w:r>
      <w:r w:rsidRPr="001E13AB">
        <w:rPr>
          <w:noProof/>
          <w:lang w:val="en-US"/>
        </w:rPr>
        <w:instrText xml:space="preserve"> PAGEREF _Toc277342659 \h </w:instrText>
      </w:r>
      <w:r w:rsidR="00ED2205">
        <w:rPr>
          <w:noProof/>
        </w:rPr>
      </w:r>
      <w:r w:rsidR="00ED2205">
        <w:rPr>
          <w:noProof/>
        </w:rPr>
        <w:fldChar w:fldCharType="separate"/>
      </w:r>
      <w:r w:rsidRPr="001E13AB">
        <w:rPr>
          <w:noProof/>
          <w:lang w:val="en-US"/>
        </w:rPr>
        <w:t>80</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2.28 Security Innovation</w:t>
      </w:r>
      <w:r w:rsidRPr="001E13AB">
        <w:rPr>
          <w:noProof/>
          <w:lang w:val="en-US"/>
        </w:rPr>
        <w:tab/>
      </w:r>
      <w:r w:rsidR="00ED2205">
        <w:rPr>
          <w:noProof/>
        </w:rPr>
        <w:fldChar w:fldCharType="begin"/>
      </w:r>
      <w:r w:rsidRPr="001E13AB">
        <w:rPr>
          <w:noProof/>
          <w:lang w:val="en-US"/>
        </w:rPr>
        <w:instrText xml:space="preserve"> PAGEREF _Toc277342660 \h </w:instrText>
      </w:r>
      <w:r w:rsidR="00ED2205">
        <w:rPr>
          <w:noProof/>
        </w:rPr>
      </w:r>
      <w:r w:rsidR="00ED2205">
        <w:rPr>
          <w:noProof/>
        </w:rPr>
        <w:fldChar w:fldCharType="separate"/>
      </w:r>
      <w:r w:rsidRPr="001E13AB">
        <w:rPr>
          <w:noProof/>
          <w:lang w:val="en-US"/>
        </w:rPr>
        <w:t>81</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2.29 MITRE</w:t>
      </w:r>
      <w:r w:rsidRPr="001E13AB">
        <w:rPr>
          <w:noProof/>
          <w:lang w:val="en-US"/>
        </w:rPr>
        <w:tab/>
      </w:r>
      <w:r w:rsidR="00ED2205">
        <w:rPr>
          <w:noProof/>
        </w:rPr>
        <w:fldChar w:fldCharType="begin"/>
      </w:r>
      <w:r w:rsidRPr="001E13AB">
        <w:rPr>
          <w:noProof/>
          <w:lang w:val="en-US"/>
        </w:rPr>
        <w:instrText xml:space="preserve"> PAGEREF _Toc277342661 \h </w:instrText>
      </w:r>
      <w:r w:rsidR="00ED2205">
        <w:rPr>
          <w:noProof/>
        </w:rPr>
      </w:r>
      <w:r w:rsidR="00ED2205">
        <w:rPr>
          <w:noProof/>
        </w:rPr>
        <w:fldChar w:fldCharType="separate"/>
      </w:r>
      <w:r w:rsidRPr="001E13AB">
        <w:rPr>
          <w:noProof/>
          <w:lang w:val="en-US"/>
        </w:rPr>
        <w:t>82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2.30 CWE</w:t>
      </w:r>
      <w:r>
        <w:rPr>
          <w:noProof/>
        </w:rPr>
        <w:tab/>
      </w:r>
      <w:r w:rsidR="00ED2205">
        <w:rPr>
          <w:noProof/>
        </w:rPr>
        <w:fldChar w:fldCharType="begin"/>
      </w:r>
      <w:r>
        <w:rPr>
          <w:noProof/>
        </w:rPr>
        <w:instrText xml:space="preserve"> PAGEREF _Toc277342662 \h </w:instrText>
      </w:r>
      <w:r w:rsidR="00ED2205">
        <w:rPr>
          <w:noProof/>
        </w:rPr>
      </w:r>
      <w:r w:rsidR="00ED2205">
        <w:rPr>
          <w:noProof/>
        </w:rPr>
        <w:fldChar w:fldCharType="separate"/>
      </w:r>
      <w:r>
        <w:rPr>
          <w:noProof/>
        </w:rPr>
        <w:t>82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2.31 TEAM Mentor</w:t>
      </w:r>
      <w:r>
        <w:rPr>
          <w:noProof/>
        </w:rPr>
        <w:tab/>
      </w:r>
      <w:r w:rsidR="00ED2205">
        <w:rPr>
          <w:noProof/>
        </w:rPr>
        <w:fldChar w:fldCharType="begin"/>
      </w:r>
      <w:r>
        <w:rPr>
          <w:noProof/>
        </w:rPr>
        <w:instrText xml:space="preserve"> PAGEREF _Toc277342663 \h </w:instrText>
      </w:r>
      <w:r w:rsidR="00ED2205">
        <w:rPr>
          <w:noProof/>
        </w:rPr>
      </w:r>
      <w:r w:rsidR="00ED2205">
        <w:rPr>
          <w:noProof/>
        </w:rPr>
        <w:fldChar w:fldCharType="separate"/>
      </w:r>
      <w:r>
        <w:rPr>
          <w:noProof/>
        </w:rPr>
        <w:t>84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2.32 Entorno de desarrollo Integrado</w:t>
      </w:r>
      <w:r>
        <w:rPr>
          <w:noProof/>
        </w:rPr>
        <w:tab/>
      </w:r>
      <w:r w:rsidR="00ED2205">
        <w:rPr>
          <w:noProof/>
        </w:rPr>
        <w:fldChar w:fldCharType="begin"/>
      </w:r>
      <w:r>
        <w:rPr>
          <w:noProof/>
        </w:rPr>
        <w:instrText xml:space="preserve"> PAGEREF _Toc277342664 \h </w:instrText>
      </w:r>
      <w:r w:rsidR="00ED2205">
        <w:rPr>
          <w:noProof/>
        </w:rPr>
      </w:r>
      <w:r w:rsidR="00ED2205">
        <w:rPr>
          <w:noProof/>
        </w:rPr>
        <w:fldChar w:fldCharType="separate"/>
      </w:r>
      <w:r>
        <w:rPr>
          <w:noProof/>
        </w:rPr>
        <w:t>84</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2.33 Visual Studio .Net</w:t>
      </w:r>
      <w:r w:rsidRPr="001E13AB">
        <w:rPr>
          <w:noProof/>
          <w:lang w:val="en-US"/>
        </w:rPr>
        <w:tab/>
      </w:r>
      <w:r w:rsidR="00ED2205">
        <w:rPr>
          <w:noProof/>
        </w:rPr>
        <w:fldChar w:fldCharType="begin"/>
      </w:r>
      <w:r w:rsidRPr="001E13AB">
        <w:rPr>
          <w:noProof/>
          <w:lang w:val="en-US"/>
        </w:rPr>
        <w:instrText xml:space="preserve"> PAGEREF _Toc277342665 \h </w:instrText>
      </w:r>
      <w:r w:rsidR="00ED2205">
        <w:rPr>
          <w:noProof/>
        </w:rPr>
      </w:r>
      <w:r w:rsidR="00ED2205">
        <w:rPr>
          <w:noProof/>
        </w:rPr>
        <w:fldChar w:fldCharType="separate"/>
      </w:r>
      <w:r w:rsidRPr="001E13AB">
        <w:rPr>
          <w:noProof/>
          <w:lang w:val="en-US"/>
        </w:rPr>
        <w:t>85</w:t>
      </w:r>
      <w:r w:rsidR="00ED2205">
        <w:rPr>
          <w:noProof/>
        </w:rPr>
        <w:fldChar w:fldCharType="end"/>
      </w:r>
    </w:p>
    <w:p w:rsidR="00816E44" w:rsidRDefault="00816E44">
      <w:pPr>
        <w:pStyle w:val="TDC2"/>
        <w:tabs>
          <w:tab w:val="right" w:leader="dot" w:pos="8375"/>
        </w:tabs>
        <w:rPr>
          <w:b w:val="0"/>
          <w:noProof/>
          <w:sz w:val="24"/>
          <w:szCs w:val="24"/>
          <w:lang w:val="en-US" w:eastAsia="ja-JP"/>
        </w:rPr>
      </w:pPr>
      <w:r w:rsidRPr="001E13AB">
        <w:rPr>
          <w:noProof/>
          <w:lang w:val="en-US"/>
        </w:rPr>
        <w:t>2.34.NET Framework</w:t>
      </w:r>
      <w:r w:rsidRPr="001E13AB">
        <w:rPr>
          <w:noProof/>
          <w:lang w:val="en-US"/>
        </w:rPr>
        <w:tab/>
      </w:r>
      <w:r w:rsidR="00ED2205">
        <w:rPr>
          <w:noProof/>
        </w:rPr>
        <w:fldChar w:fldCharType="begin"/>
      </w:r>
      <w:r w:rsidRPr="001E13AB">
        <w:rPr>
          <w:noProof/>
          <w:lang w:val="en-US"/>
        </w:rPr>
        <w:instrText xml:space="preserve"> PAGEREF _Toc277342666 \h </w:instrText>
      </w:r>
      <w:r w:rsidR="00ED2205">
        <w:rPr>
          <w:noProof/>
        </w:rPr>
      </w:r>
      <w:r w:rsidR="00ED2205">
        <w:rPr>
          <w:noProof/>
        </w:rPr>
        <w:fldChar w:fldCharType="separate"/>
      </w:r>
      <w:r w:rsidRPr="001E13AB">
        <w:rPr>
          <w:noProof/>
          <w:lang w:val="en-US"/>
        </w:rPr>
        <w:t>85</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2.35 Lenguaje de programación C#</w:t>
      </w:r>
      <w:r>
        <w:rPr>
          <w:noProof/>
        </w:rPr>
        <w:tab/>
      </w:r>
      <w:r w:rsidR="00ED2205">
        <w:rPr>
          <w:noProof/>
        </w:rPr>
        <w:fldChar w:fldCharType="begin"/>
      </w:r>
      <w:r>
        <w:rPr>
          <w:noProof/>
        </w:rPr>
        <w:instrText xml:space="preserve"> PAGEREF _Toc277342667 \h </w:instrText>
      </w:r>
      <w:r w:rsidR="00ED2205">
        <w:rPr>
          <w:noProof/>
        </w:rPr>
      </w:r>
      <w:r w:rsidR="00ED2205">
        <w:rPr>
          <w:noProof/>
        </w:rPr>
        <w:fldChar w:fldCharType="separate"/>
      </w:r>
      <w:r>
        <w:rPr>
          <w:noProof/>
        </w:rPr>
        <w:t>87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lastRenderedPageBreak/>
        <w:t>2.36 Eclipse</w:t>
      </w:r>
      <w:r>
        <w:rPr>
          <w:noProof/>
        </w:rPr>
        <w:tab/>
      </w:r>
      <w:r w:rsidR="00ED2205">
        <w:rPr>
          <w:noProof/>
        </w:rPr>
        <w:fldChar w:fldCharType="begin"/>
      </w:r>
      <w:r>
        <w:rPr>
          <w:noProof/>
        </w:rPr>
        <w:instrText xml:space="preserve"> PAGEREF _Toc277342668 \h </w:instrText>
      </w:r>
      <w:r w:rsidR="00ED2205">
        <w:rPr>
          <w:noProof/>
        </w:rPr>
      </w:r>
      <w:r w:rsidR="00ED2205">
        <w:rPr>
          <w:noProof/>
        </w:rPr>
        <w:fldChar w:fldCharType="separate"/>
      </w:r>
      <w:r>
        <w:rPr>
          <w:noProof/>
        </w:rPr>
        <w:t>88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2.37 SQL (Structured Query Language)</w:t>
      </w:r>
      <w:r>
        <w:rPr>
          <w:noProof/>
        </w:rPr>
        <w:tab/>
      </w:r>
      <w:r w:rsidR="00ED2205">
        <w:rPr>
          <w:noProof/>
        </w:rPr>
        <w:fldChar w:fldCharType="begin"/>
      </w:r>
      <w:r>
        <w:rPr>
          <w:noProof/>
        </w:rPr>
        <w:instrText xml:space="preserve"> PAGEREF _Toc277342669 \h </w:instrText>
      </w:r>
      <w:r w:rsidR="00ED2205">
        <w:rPr>
          <w:noProof/>
        </w:rPr>
      </w:r>
      <w:r w:rsidR="00ED2205">
        <w:rPr>
          <w:noProof/>
        </w:rPr>
        <w:fldChar w:fldCharType="separate"/>
      </w:r>
      <w:r>
        <w:rPr>
          <w:noProof/>
        </w:rPr>
        <w:t>89</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2.38 Inyección de SQL</w:t>
      </w:r>
      <w:r>
        <w:rPr>
          <w:noProof/>
        </w:rPr>
        <w:tab/>
      </w:r>
      <w:r w:rsidR="00ED2205">
        <w:rPr>
          <w:noProof/>
        </w:rPr>
        <w:fldChar w:fldCharType="begin"/>
      </w:r>
      <w:r>
        <w:rPr>
          <w:noProof/>
        </w:rPr>
        <w:instrText xml:space="preserve"> PAGEREF _Toc277342670 \h </w:instrText>
      </w:r>
      <w:r w:rsidR="00ED2205">
        <w:rPr>
          <w:noProof/>
        </w:rPr>
      </w:r>
      <w:r w:rsidR="00ED2205">
        <w:rPr>
          <w:noProof/>
        </w:rPr>
        <w:fldChar w:fldCharType="separate"/>
      </w:r>
      <w:r>
        <w:rPr>
          <w:noProof/>
        </w:rPr>
        <w:t>90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2.39 Pérdida de Autenticación y Gestión de Sesiones</w:t>
      </w:r>
      <w:r>
        <w:rPr>
          <w:noProof/>
        </w:rPr>
        <w:tab/>
      </w:r>
      <w:r w:rsidR="00ED2205">
        <w:rPr>
          <w:noProof/>
        </w:rPr>
        <w:fldChar w:fldCharType="begin"/>
      </w:r>
      <w:r>
        <w:rPr>
          <w:noProof/>
        </w:rPr>
        <w:instrText xml:space="preserve"> PAGEREF _Toc277342671 \h </w:instrText>
      </w:r>
      <w:r w:rsidR="00ED2205">
        <w:rPr>
          <w:noProof/>
        </w:rPr>
      </w:r>
      <w:r w:rsidR="00ED2205">
        <w:rPr>
          <w:noProof/>
        </w:rPr>
        <w:fldChar w:fldCharType="separate"/>
      </w:r>
      <w:r>
        <w:rPr>
          <w:noProof/>
        </w:rPr>
        <w:t>91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2.40 Secuencia de Comandos en Sitios Cruzados (XSS)</w:t>
      </w:r>
      <w:r>
        <w:rPr>
          <w:noProof/>
        </w:rPr>
        <w:tab/>
      </w:r>
      <w:r w:rsidR="00ED2205">
        <w:rPr>
          <w:noProof/>
        </w:rPr>
        <w:fldChar w:fldCharType="begin"/>
      </w:r>
      <w:r>
        <w:rPr>
          <w:noProof/>
        </w:rPr>
        <w:instrText xml:space="preserve"> PAGEREF _Toc277342672 \h </w:instrText>
      </w:r>
      <w:r w:rsidR="00ED2205">
        <w:rPr>
          <w:noProof/>
        </w:rPr>
      </w:r>
      <w:r w:rsidR="00ED2205">
        <w:rPr>
          <w:noProof/>
        </w:rPr>
        <w:fldChar w:fldCharType="separate"/>
      </w:r>
      <w:r>
        <w:rPr>
          <w:noProof/>
        </w:rPr>
        <w:t>91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2.41 Exposición de datos sensibles</w:t>
      </w:r>
      <w:r>
        <w:rPr>
          <w:noProof/>
        </w:rPr>
        <w:tab/>
      </w:r>
      <w:r w:rsidR="00ED2205">
        <w:rPr>
          <w:noProof/>
        </w:rPr>
        <w:fldChar w:fldCharType="begin"/>
      </w:r>
      <w:r>
        <w:rPr>
          <w:noProof/>
        </w:rPr>
        <w:instrText xml:space="preserve"> PAGEREF _Toc277342673 \h </w:instrText>
      </w:r>
      <w:r w:rsidR="00ED2205">
        <w:rPr>
          <w:noProof/>
        </w:rPr>
      </w:r>
      <w:r w:rsidR="00ED2205">
        <w:rPr>
          <w:noProof/>
        </w:rPr>
        <w:fldChar w:fldCharType="separate"/>
      </w:r>
      <w:r>
        <w:rPr>
          <w:noProof/>
        </w:rPr>
        <w:t>92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2.42 Configuración Incorrecta de Seguridad</w:t>
      </w:r>
      <w:r>
        <w:rPr>
          <w:noProof/>
        </w:rPr>
        <w:tab/>
      </w:r>
      <w:r w:rsidR="00ED2205">
        <w:rPr>
          <w:noProof/>
        </w:rPr>
        <w:fldChar w:fldCharType="begin"/>
      </w:r>
      <w:r>
        <w:rPr>
          <w:noProof/>
        </w:rPr>
        <w:instrText xml:space="preserve"> PAGEREF _Toc277342674 \h </w:instrText>
      </w:r>
      <w:r w:rsidR="00ED2205">
        <w:rPr>
          <w:noProof/>
        </w:rPr>
      </w:r>
      <w:r w:rsidR="00ED2205">
        <w:rPr>
          <w:noProof/>
        </w:rPr>
        <w:fldChar w:fldCharType="separate"/>
      </w:r>
      <w:r>
        <w:rPr>
          <w:noProof/>
        </w:rPr>
        <w:t>93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2.43 JavaScript</w:t>
      </w:r>
      <w:r>
        <w:rPr>
          <w:noProof/>
        </w:rPr>
        <w:tab/>
      </w:r>
      <w:r w:rsidR="00ED2205">
        <w:rPr>
          <w:noProof/>
        </w:rPr>
        <w:fldChar w:fldCharType="begin"/>
      </w:r>
      <w:r>
        <w:rPr>
          <w:noProof/>
        </w:rPr>
        <w:instrText xml:space="preserve"> PAGEREF _Toc277342675 \h </w:instrText>
      </w:r>
      <w:r w:rsidR="00ED2205">
        <w:rPr>
          <w:noProof/>
        </w:rPr>
      </w:r>
      <w:r w:rsidR="00ED2205">
        <w:rPr>
          <w:noProof/>
        </w:rPr>
        <w:fldChar w:fldCharType="separate"/>
      </w:r>
      <w:r>
        <w:rPr>
          <w:noProof/>
        </w:rPr>
        <w:t>94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2.44 HTTP</w:t>
      </w:r>
      <w:r>
        <w:rPr>
          <w:noProof/>
        </w:rPr>
        <w:tab/>
      </w:r>
      <w:r w:rsidR="00ED2205">
        <w:rPr>
          <w:noProof/>
        </w:rPr>
        <w:fldChar w:fldCharType="begin"/>
      </w:r>
      <w:r>
        <w:rPr>
          <w:noProof/>
        </w:rPr>
        <w:instrText xml:space="preserve"> PAGEREF _Toc277342676 \h </w:instrText>
      </w:r>
      <w:r w:rsidR="00ED2205">
        <w:rPr>
          <w:noProof/>
        </w:rPr>
      </w:r>
      <w:r w:rsidR="00ED2205">
        <w:rPr>
          <w:noProof/>
        </w:rPr>
        <w:fldChar w:fldCharType="separate"/>
      </w:r>
      <w:r>
        <w:rPr>
          <w:noProof/>
        </w:rPr>
        <w:t>95</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2.44 Cookies</w:t>
      </w:r>
      <w:r>
        <w:rPr>
          <w:noProof/>
        </w:rPr>
        <w:tab/>
      </w:r>
      <w:r w:rsidR="00ED2205">
        <w:rPr>
          <w:noProof/>
        </w:rPr>
        <w:fldChar w:fldCharType="begin"/>
      </w:r>
      <w:r>
        <w:rPr>
          <w:noProof/>
        </w:rPr>
        <w:instrText xml:space="preserve"> PAGEREF _Toc277342677 \h </w:instrText>
      </w:r>
      <w:r w:rsidR="00ED2205">
        <w:rPr>
          <w:noProof/>
        </w:rPr>
      </w:r>
      <w:r w:rsidR="00ED2205">
        <w:rPr>
          <w:noProof/>
        </w:rPr>
        <w:fldChar w:fldCharType="separate"/>
      </w:r>
      <w:r>
        <w:rPr>
          <w:noProof/>
        </w:rPr>
        <w:t>96</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2.45 Cabeceras HTTP</w:t>
      </w:r>
      <w:r>
        <w:rPr>
          <w:noProof/>
        </w:rPr>
        <w:tab/>
      </w:r>
      <w:r w:rsidR="00ED2205">
        <w:rPr>
          <w:noProof/>
        </w:rPr>
        <w:fldChar w:fldCharType="begin"/>
      </w:r>
      <w:r>
        <w:rPr>
          <w:noProof/>
        </w:rPr>
        <w:instrText xml:space="preserve"> PAGEREF _Toc277342678 \h </w:instrText>
      </w:r>
      <w:r w:rsidR="00ED2205">
        <w:rPr>
          <w:noProof/>
        </w:rPr>
      </w:r>
      <w:r w:rsidR="00ED2205">
        <w:rPr>
          <w:noProof/>
        </w:rPr>
        <w:fldChar w:fldCharType="separate"/>
      </w:r>
      <w:r>
        <w:rPr>
          <w:noProof/>
        </w:rPr>
        <w:t>97</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CAPÍTULO lll</w:t>
      </w:r>
      <w:r>
        <w:rPr>
          <w:noProof/>
        </w:rPr>
        <w:tab/>
      </w:r>
      <w:r w:rsidR="00ED2205">
        <w:rPr>
          <w:noProof/>
        </w:rPr>
        <w:fldChar w:fldCharType="begin"/>
      </w:r>
      <w:r>
        <w:rPr>
          <w:noProof/>
        </w:rPr>
        <w:instrText xml:space="preserve"> PAGEREF _Toc277342679 \h </w:instrText>
      </w:r>
      <w:r w:rsidR="00ED2205">
        <w:rPr>
          <w:noProof/>
        </w:rPr>
      </w:r>
      <w:r w:rsidR="00ED2205">
        <w:rPr>
          <w:noProof/>
        </w:rPr>
        <w:fldChar w:fldCharType="separate"/>
      </w:r>
      <w:r>
        <w:rPr>
          <w:noProof/>
        </w:rPr>
        <w:t>98</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MARCO METODOLÓGICO</w:t>
      </w:r>
      <w:r>
        <w:rPr>
          <w:noProof/>
        </w:rPr>
        <w:tab/>
      </w:r>
      <w:r w:rsidR="00ED2205">
        <w:rPr>
          <w:noProof/>
        </w:rPr>
        <w:fldChar w:fldCharType="begin"/>
      </w:r>
      <w:r>
        <w:rPr>
          <w:noProof/>
        </w:rPr>
        <w:instrText xml:space="preserve"> PAGEREF _Toc277342680 \h </w:instrText>
      </w:r>
      <w:r w:rsidR="00ED2205">
        <w:rPr>
          <w:noProof/>
        </w:rPr>
      </w:r>
      <w:r w:rsidR="00ED2205">
        <w:rPr>
          <w:noProof/>
        </w:rPr>
        <w:fldChar w:fldCharType="separate"/>
      </w:r>
      <w:r>
        <w:rPr>
          <w:noProof/>
        </w:rPr>
        <w:t>98</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3.1 Métodos de Investigación.</w:t>
      </w:r>
      <w:r>
        <w:rPr>
          <w:noProof/>
        </w:rPr>
        <w:tab/>
      </w:r>
      <w:r w:rsidR="00ED2205">
        <w:rPr>
          <w:noProof/>
        </w:rPr>
        <w:fldChar w:fldCharType="begin"/>
      </w:r>
      <w:r>
        <w:rPr>
          <w:noProof/>
        </w:rPr>
        <w:instrText xml:space="preserve"> PAGEREF _Toc277342681 \h </w:instrText>
      </w:r>
      <w:r w:rsidR="00ED2205">
        <w:rPr>
          <w:noProof/>
        </w:rPr>
      </w:r>
      <w:r w:rsidR="00ED2205">
        <w:rPr>
          <w:noProof/>
        </w:rPr>
        <w:fldChar w:fldCharType="separate"/>
      </w:r>
      <w:r>
        <w:rPr>
          <w:noProof/>
        </w:rPr>
        <w:t>100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3.1.1 Método Científico</w:t>
      </w:r>
      <w:r>
        <w:rPr>
          <w:noProof/>
        </w:rPr>
        <w:tab/>
      </w:r>
      <w:r w:rsidR="00ED2205">
        <w:rPr>
          <w:noProof/>
        </w:rPr>
        <w:fldChar w:fldCharType="begin"/>
      </w:r>
      <w:r>
        <w:rPr>
          <w:noProof/>
        </w:rPr>
        <w:instrText xml:space="preserve"> PAGEREF _Toc277342682 \h </w:instrText>
      </w:r>
      <w:r w:rsidR="00ED2205">
        <w:rPr>
          <w:noProof/>
        </w:rPr>
      </w:r>
      <w:r w:rsidR="00ED2205">
        <w:rPr>
          <w:noProof/>
        </w:rPr>
        <w:fldChar w:fldCharType="separate"/>
      </w:r>
      <w:r>
        <w:rPr>
          <w:noProof/>
        </w:rPr>
        <w:t>100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3.1.2 Método Inductivo</w:t>
      </w:r>
      <w:r>
        <w:rPr>
          <w:noProof/>
        </w:rPr>
        <w:tab/>
      </w:r>
      <w:r w:rsidR="00ED2205">
        <w:rPr>
          <w:noProof/>
        </w:rPr>
        <w:fldChar w:fldCharType="begin"/>
      </w:r>
      <w:r>
        <w:rPr>
          <w:noProof/>
        </w:rPr>
        <w:instrText xml:space="preserve"> PAGEREF _Toc277342683 \h </w:instrText>
      </w:r>
      <w:r w:rsidR="00ED2205">
        <w:rPr>
          <w:noProof/>
        </w:rPr>
      </w:r>
      <w:r w:rsidR="00ED2205">
        <w:rPr>
          <w:noProof/>
        </w:rPr>
        <w:fldChar w:fldCharType="separate"/>
      </w:r>
      <w:r>
        <w:rPr>
          <w:noProof/>
        </w:rPr>
        <w:t>101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3.1.3 Método Deductivo</w:t>
      </w:r>
      <w:r>
        <w:rPr>
          <w:noProof/>
        </w:rPr>
        <w:tab/>
      </w:r>
      <w:r w:rsidR="00ED2205">
        <w:rPr>
          <w:noProof/>
        </w:rPr>
        <w:fldChar w:fldCharType="begin"/>
      </w:r>
      <w:r>
        <w:rPr>
          <w:noProof/>
        </w:rPr>
        <w:instrText xml:space="preserve"> PAGEREF _Toc277342684 \h </w:instrText>
      </w:r>
      <w:r w:rsidR="00ED2205">
        <w:rPr>
          <w:noProof/>
        </w:rPr>
      </w:r>
      <w:r w:rsidR="00ED2205">
        <w:rPr>
          <w:noProof/>
        </w:rPr>
        <w:fldChar w:fldCharType="separate"/>
      </w:r>
      <w:r>
        <w:rPr>
          <w:noProof/>
        </w:rPr>
        <w:t>102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3.1.4 Método Cuantitativo</w:t>
      </w:r>
      <w:r>
        <w:rPr>
          <w:noProof/>
        </w:rPr>
        <w:tab/>
      </w:r>
      <w:r w:rsidR="00ED2205">
        <w:rPr>
          <w:noProof/>
        </w:rPr>
        <w:fldChar w:fldCharType="begin"/>
      </w:r>
      <w:r>
        <w:rPr>
          <w:noProof/>
        </w:rPr>
        <w:instrText xml:space="preserve"> PAGEREF _Toc277342685 \h </w:instrText>
      </w:r>
      <w:r w:rsidR="00ED2205">
        <w:rPr>
          <w:noProof/>
        </w:rPr>
      </w:r>
      <w:r w:rsidR="00ED2205">
        <w:rPr>
          <w:noProof/>
        </w:rPr>
        <w:fldChar w:fldCharType="separate"/>
      </w:r>
      <w:r>
        <w:rPr>
          <w:noProof/>
        </w:rPr>
        <w:t>103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3.1.4 Método Cualitativo</w:t>
      </w:r>
      <w:r>
        <w:rPr>
          <w:noProof/>
        </w:rPr>
        <w:tab/>
      </w:r>
      <w:r w:rsidR="00ED2205">
        <w:rPr>
          <w:noProof/>
        </w:rPr>
        <w:fldChar w:fldCharType="begin"/>
      </w:r>
      <w:r>
        <w:rPr>
          <w:noProof/>
        </w:rPr>
        <w:instrText xml:space="preserve"> PAGEREF _Toc277342686 \h </w:instrText>
      </w:r>
      <w:r w:rsidR="00ED2205">
        <w:rPr>
          <w:noProof/>
        </w:rPr>
      </w:r>
      <w:r w:rsidR="00ED2205">
        <w:rPr>
          <w:noProof/>
        </w:rPr>
        <w:fldChar w:fldCharType="separate"/>
      </w:r>
      <w:r>
        <w:rPr>
          <w:noProof/>
        </w:rPr>
        <w:t>105</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3.1.4 Método de Investigación Utilizado.</w:t>
      </w:r>
      <w:r>
        <w:rPr>
          <w:noProof/>
        </w:rPr>
        <w:tab/>
      </w:r>
      <w:r w:rsidR="00ED2205">
        <w:rPr>
          <w:noProof/>
        </w:rPr>
        <w:fldChar w:fldCharType="begin"/>
      </w:r>
      <w:r>
        <w:rPr>
          <w:noProof/>
        </w:rPr>
        <w:instrText xml:space="preserve"> PAGEREF _Toc277342687 \h </w:instrText>
      </w:r>
      <w:r w:rsidR="00ED2205">
        <w:rPr>
          <w:noProof/>
        </w:rPr>
      </w:r>
      <w:r w:rsidR="00ED2205">
        <w:rPr>
          <w:noProof/>
        </w:rPr>
        <w:fldChar w:fldCharType="separate"/>
      </w:r>
      <w:r>
        <w:rPr>
          <w:noProof/>
        </w:rPr>
        <w:t>106</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3.2 Tipos de Investigación</w:t>
      </w:r>
      <w:r>
        <w:rPr>
          <w:noProof/>
        </w:rPr>
        <w:tab/>
      </w:r>
      <w:r w:rsidR="00ED2205">
        <w:rPr>
          <w:noProof/>
        </w:rPr>
        <w:fldChar w:fldCharType="begin"/>
      </w:r>
      <w:r>
        <w:rPr>
          <w:noProof/>
        </w:rPr>
        <w:instrText xml:space="preserve"> PAGEREF _Toc277342688 \h </w:instrText>
      </w:r>
      <w:r w:rsidR="00ED2205">
        <w:rPr>
          <w:noProof/>
        </w:rPr>
      </w:r>
      <w:r w:rsidR="00ED2205">
        <w:rPr>
          <w:noProof/>
        </w:rPr>
        <w:fldChar w:fldCharType="separate"/>
      </w:r>
      <w:r>
        <w:rPr>
          <w:noProof/>
        </w:rPr>
        <w:t>107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3.2.1 Descriptiva</w:t>
      </w:r>
      <w:r>
        <w:rPr>
          <w:noProof/>
        </w:rPr>
        <w:tab/>
      </w:r>
      <w:r w:rsidR="00ED2205">
        <w:rPr>
          <w:noProof/>
        </w:rPr>
        <w:fldChar w:fldCharType="begin"/>
      </w:r>
      <w:r>
        <w:rPr>
          <w:noProof/>
        </w:rPr>
        <w:instrText xml:space="preserve"> PAGEREF _Toc277342689 \h </w:instrText>
      </w:r>
      <w:r w:rsidR="00ED2205">
        <w:rPr>
          <w:noProof/>
        </w:rPr>
      </w:r>
      <w:r w:rsidR="00ED2205">
        <w:rPr>
          <w:noProof/>
        </w:rPr>
        <w:fldChar w:fldCharType="separate"/>
      </w:r>
      <w:r>
        <w:rPr>
          <w:noProof/>
        </w:rPr>
        <w:t>107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3.2.2 Exploratoria</w:t>
      </w:r>
      <w:r>
        <w:rPr>
          <w:noProof/>
        </w:rPr>
        <w:tab/>
      </w:r>
      <w:r w:rsidR="00ED2205">
        <w:rPr>
          <w:noProof/>
        </w:rPr>
        <w:fldChar w:fldCharType="begin"/>
      </w:r>
      <w:r>
        <w:rPr>
          <w:noProof/>
        </w:rPr>
        <w:instrText xml:space="preserve"> PAGEREF _Toc277342690 \h </w:instrText>
      </w:r>
      <w:r w:rsidR="00ED2205">
        <w:rPr>
          <w:noProof/>
        </w:rPr>
      </w:r>
      <w:r w:rsidR="00ED2205">
        <w:rPr>
          <w:noProof/>
        </w:rPr>
        <w:fldChar w:fldCharType="separate"/>
      </w:r>
      <w:r>
        <w:rPr>
          <w:noProof/>
        </w:rPr>
        <w:t>108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lastRenderedPageBreak/>
        <w:t>3.2.3 Correlacional</w:t>
      </w:r>
      <w:r>
        <w:rPr>
          <w:noProof/>
        </w:rPr>
        <w:tab/>
      </w:r>
      <w:r w:rsidR="00ED2205">
        <w:rPr>
          <w:noProof/>
        </w:rPr>
        <w:fldChar w:fldCharType="begin"/>
      </w:r>
      <w:r>
        <w:rPr>
          <w:noProof/>
        </w:rPr>
        <w:instrText xml:space="preserve"> PAGEREF _Toc277342691 \h </w:instrText>
      </w:r>
      <w:r w:rsidR="00ED2205">
        <w:rPr>
          <w:noProof/>
        </w:rPr>
      </w:r>
      <w:r w:rsidR="00ED2205">
        <w:rPr>
          <w:noProof/>
        </w:rPr>
        <w:fldChar w:fldCharType="separate"/>
      </w:r>
      <w:r>
        <w:rPr>
          <w:noProof/>
        </w:rPr>
        <w:t>109</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3.2.4 Explicativo</w:t>
      </w:r>
      <w:r>
        <w:rPr>
          <w:noProof/>
        </w:rPr>
        <w:tab/>
      </w:r>
      <w:r w:rsidR="00ED2205">
        <w:rPr>
          <w:noProof/>
        </w:rPr>
        <w:fldChar w:fldCharType="begin"/>
      </w:r>
      <w:r>
        <w:rPr>
          <w:noProof/>
        </w:rPr>
        <w:instrText xml:space="preserve"> PAGEREF _Toc277342692 \h </w:instrText>
      </w:r>
      <w:r w:rsidR="00ED2205">
        <w:rPr>
          <w:noProof/>
        </w:rPr>
      </w:r>
      <w:r w:rsidR="00ED2205">
        <w:rPr>
          <w:noProof/>
        </w:rPr>
        <w:fldChar w:fldCharType="separate"/>
      </w:r>
      <w:r>
        <w:rPr>
          <w:noProof/>
        </w:rPr>
        <w:t>109</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Fuente: Metodología de la investigación, Roberto Hernández Sampieri</w:t>
      </w:r>
      <w:r>
        <w:rPr>
          <w:noProof/>
        </w:rPr>
        <w:tab/>
      </w:r>
      <w:r w:rsidR="00ED2205">
        <w:rPr>
          <w:noProof/>
        </w:rPr>
        <w:fldChar w:fldCharType="begin"/>
      </w:r>
      <w:r>
        <w:rPr>
          <w:noProof/>
        </w:rPr>
        <w:instrText xml:space="preserve"> PAGEREF _Toc277342693 \h </w:instrText>
      </w:r>
      <w:r w:rsidR="00ED2205">
        <w:rPr>
          <w:noProof/>
        </w:rPr>
      </w:r>
      <w:r w:rsidR="00ED2205">
        <w:rPr>
          <w:noProof/>
        </w:rPr>
        <w:fldChar w:fldCharType="separate"/>
      </w:r>
      <w:r>
        <w:rPr>
          <w:noProof/>
        </w:rPr>
        <w:t>110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3.2.5 Tipo de Investigación Seleccionada</w:t>
      </w:r>
      <w:r>
        <w:rPr>
          <w:noProof/>
        </w:rPr>
        <w:tab/>
      </w:r>
      <w:r w:rsidR="00ED2205">
        <w:rPr>
          <w:noProof/>
        </w:rPr>
        <w:fldChar w:fldCharType="begin"/>
      </w:r>
      <w:r>
        <w:rPr>
          <w:noProof/>
        </w:rPr>
        <w:instrText xml:space="preserve"> PAGEREF _Toc277342694 \h </w:instrText>
      </w:r>
      <w:r w:rsidR="00ED2205">
        <w:rPr>
          <w:noProof/>
        </w:rPr>
      </w:r>
      <w:r w:rsidR="00ED2205">
        <w:rPr>
          <w:noProof/>
        </w:rPr>
        <w:fldChar w:fldCharType="separate"/>
      </w:r>
      <w:r>
        <w:rPr>
          <w:noProof/>
        </w:rPr>
        <w:t>110</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3.3 Fuentes de Información</w:t>
      </w:r>
      <w:r>
        <w:rPr>
          <w:noProof/>
        </w:rPr>
        <w:tab/>
      </w:r>
      <w:r w:rsidR="00ED2205">
        <w:rPr>
          <w:noProof/>
        </w:rPr>
        <w:fldChar w:fldCharType="begin"/>
      </w:r>
      <w:r>
        <w:rPr>
          <w:noProof/>
        </w:rPr>
        <w:instrText xml:space="preserve"> PAGEREF _Toc277342695 \h </w:instrText>
      </w:r>
      <w:r w:rsidR="00ED2205">
        <w:rPr>
          <w:noProof/>
        </w:rPr>
      </w:r>
      <w:r w:rsidR="00ED2205">
        <w:rPr>
          <w:noProof/>
        </w:rPr>
        <w:fldChar w:fldCharType="separate"/>
      </w:r>
      <w:r>
        <w:rPr>
          <w:noProof/>
        </w:rPr>
        <w:t>111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3.3.1 Fuentes Primarias</w:t>
      </w:r>
      <w:r>
        <w:rPr>
          <w:noProof/>
        </w:rPr>
        <w:tab/>
      </w:r>
      <w:r w:rsidR="00ED2205">
        <w:rPr>
          <w:noProof/>
        </w:rPr>
        <w:fldChar w:fldCharType="begin"/>
      </w:r>
      <w:r>
        <w:rPr>
          <w:noProof/>
        </w:rPr>
        <w:instrText xml:space="preserve"> PAGEREF _Toc277342696 \h </w:instrText>
      </w:r>
      <w:r w:rsidR="00ED2205">
        <w:rPr>
          <w:noProof/>
        </w:rPr>
      </w:r>
      <w:r w:rsidR="00ED2205">
        <w:rPr>
          <w:noProof/>
        </w:rPr>
        <w:fldChar w:fldCharType="separate"/>
      </w:r>
      <w:r>
        <w:rPr>
          <w:noProof/>
        </w:rPr>
        <w:t>111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3.3.2 Fuentes Secundaria</w:t>
      </w:r>
      <w:r>
        <w:rPr>
          <w:noProof/>
        </w:rPr>
        <w:tab/>
      </w:r>
      <w:r w:rsidR="00ED2205">
        <w:rPr>
          <w:noProof/>
        </w:rPr>
        <w:fldChar w:fldCharType="begin"/>
      </w:r>
      <w:r>
        <w:rPr>
          <w:noProof/>
        </w:rPr>
        <w:instrText xml:space="preserve"> PAGEREF _Toc277342697 \h </w:instrText>
      </w:r>
      <w:r w:rsidR="00ED2205">
        <w:rPr>
          <w:noProof/>
        </w:rPr>
      </w:r>
      <w:r w:rsidR="00ED2205">
        <w:rPr>
          <w:noProof/>
        </w:rPr>
        <w:fldChar w:fldCharType="separate"/>
      </w:r>
      <w:r>
        <w:rPr>
          <w:noProof/>
        </w:rPr>
        <w:t>112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3.3.3 Fuentes Terciaria</w:t>
      </w:r>
      <w:r>
        <w:rPr>
          <w:noProof/>
        </w:rPr>
        <w:tab/>
      </w:r>
      <w:r w:rsidR="00ED2205">
        <w:rPr>
          <w:noProof/>
        </w:rPr>
        <w:fldChar w:fldCharType="begin"/>
      </w:r>
      <w:r>
        <w:rPr>
          <w:noProof/>
        </w:rPr>
        <w:instrText xml:space="preserve"> PAGEREF _Toc277342698 \h </w:instrText>
      </w:r>
      <w:r w:rsidR="00ED2205">
        <w:rPr>
          <w:noProof/>
        </w:rPr>
      </w:r>
      <w:r w:rsidR="00ED2205">
        <w:rPr>
          <w:noProof/>
        </w:rPr>
        <w:fldChar w:fldCharType="separate"/>
      </w:r>
      <w:r>
        <w:rPr>
          <w:noProof/>
        </w:rPr>
        <w:t>112</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3.3.4 Fuente de Información Seleccionada</w:t>
      </w:r>
      <w:r>
        <w:rPr>
          <w:noProof/>
        </w:rPr>
        <w:tab/>
      </w:r>
      <w:r w:rsidR="00ED2205">
        <w:rPr>
          <w:noProof/>
        </w:rPr>
        <w:fldChar w:fldCharType="begin"/>
      </w:r>
      <w:r>
        <w:rPr>
          <w:noProof/>
        </w:rPr>
        <w:instrText xml:space="preserve"> PAGEREF _Toc277342699 \h </w:instrText>
      </w:r>
      <w:r w:rsidR="00ED2205">
        <w:rPr>
          <w:noProof/>
        </w:rPr>
      </w:r>
      <w:r w:rsidR="00ED2205">
        <w:rPr>
          <w:noProof/>
        </w:rPr>
        <w:fldChar w:fldCharType="separate"/>
      </w:r>
      <w:r>
        <w:rPr>
          <w:noProof/>
        </w:rPr>
        <w:t>112</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3.4 Descripción de Variables</w:t>
      </w:r>
      <w:r>
        <w:rPr>
          <w:noProof/>
        </w:rPr>
        <w:tab/>
      </w:r>
      <w:r w:rsidR="00ED2205">
        <w:rPr>
          <w:noProof/>
        </w:rPr>
        <w:fldChar w:fldCharType="begin"/>
      </w:r>
      <w:r>
        <w:rPr>
          <w:noProof/>
        </w:rPr>
        <w:instrText xml:space="preserve"> PAGEREF _Toc277342700 \h </w:instrText>
      </w:r>
      <w:r w:rsidR="00ED2205">
        <w:rPr>
          <w:noProof/>
        </w:rPr>
      </w:r>
      <w:r w:rsidR="00ED2205">
        <w:rPr>
          <w:noProof/>
        </w:rPr>
        <w:fldChar w:fldCharType="separate"/>
      </w:r>
      <w:r>
        <w:rPr>
          <w:noProof/>
        </w:rPr>
        <w:t>113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3.4.1 Definición Conceptual</w:t>
      </w:r>
      <w:r>
        <w:rPr>
          <w:noProof/>
        </w:rPr>
        <w:tab/>
      </w:r>
      <w:r w:rsidR="00ED2205">
        <w:rPr>
          <w:noProof/>
        </w:rPr>
        <w:fldChar w:fldCharType="begin"/>
      </w:r>
      <w:r>
        <w:rPr>
          <w:noProof/>
        </w:rPr>
        <w:instrText xml:space="preserve"> PAGEREF _Toc277342701 \h </w:instrText>
      </w:r>
      <w:r w:rsidR="00ED2205">
        <w:rPr>
          <w:noProof/>
        </w:rPr>
      </w:r>
      <w:r w:rsidR="00ED2205">
        <w:rPr>
          <w:noProof/>
        </w:rPr>
        <w:fldChar w:fldCharType="separate"/>
      </w:r>
      <w:r>
        <w:rPr>
          <w:noProof/>
        </w:rPr>
        <w:t>114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3.4.2 Definición Operacional</w:t>
      </w:r>
      <w:r>
        <w:rPr>
          <w:noProof/>
        </w:rPr>
        <w:tab/>
      </w:r>
      <w:r w:rsidR="00ED2205">
        <w:rPr>
          <w:noProof/>
        </w:rPr>
        <w:fldChar w:fldCharType="begin"/>
      </w:r>
      <w:r>
        <w:rPr>
          <w:noProof/>
        </w:rPr>
        <w:instrText xml:space="preserve"> PAGEREF _Toc277342702 \h </w:instrText>
      </w:r>
      <w:r w:rsidR="00ED2205">
        <w:rPr>
          <w:noProof/>
        </w:rPr>
      </w:r>
      <w:r w:rsidR="00ED2205">
        <w:rPr>
          <w:noProof/>
        </w:rPr>
        <w:fldChar w:fldCharType="separate"/>
      </w:r>
      <w:r>
        <w:rPr>
          <w:noProof/>
        </w:rPr>
        <w:t>114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3.4.3 Definición Instrumental</w:t>
      </w:r>
      <w:r>
        <w:rPr>
          <w:noProof/>
        </w:rPr>
        <w:tab/>
      </w:r>
      <w:r w:rsidR="00ED2205">
        <w:rPr>
          <w:noProof/>
        </w:rPr>
        <w:fldChar w:fldCharType="begin"/>
      </w:r>
      <w:r>
        <w:rPr>
          <w:noProof/>
        </w:rPr>
        <w:instrText xml:space="preserve"> PAGEREF _Toc277342703 \h </w:instrText>
      </w:r>
      <w:r w:rsidR="00ED2205">
        <w:rPr>
          <w:noProof/>
        </w:rPr>
      </w:r>
      <w:r w:rsidR="00ED2205">
        <w:rPr>
          <w:noProof/>
        </w:rPr>
        <w:fldChar w:fldCharType="separate"/>
      </w:r>
      <w:r>
        <w:rPr>
          <w:noProof/>
        </w:rPr>
        <w:t>114</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3.4 Cuadro de Variables</w:t>
      </w:r>
      <w:r>
        <w:rPr>
          <w:noProof/>
        </w:rPr>
        <w:tab/>
      </w:r>
      <w:r w:rsidR="00ED2205">
        <w:rPr>
          <w:noProof/>
        </w:rPr>
        <w:fldChar w:fldCharType="begin"/>
      </w:r>
      <w:r>
        <w:rPr>
          <w:noProof/>
        </w:rPr>
        <w:instrText xml:space="preserve"> PAGEREF _Toc277342704 \h </w:instrText>
      </w:r>
      <w:r w:rsidR="00ED2205">
        <w:rPr>
          <w:noProof/>
        </w:rPr>
      </w:r>
      <w:r w:rsidR="00ED2205">
        <w:rPr>
          <w:noProof/>
        </w:rPr>
        <w:fldChar w:fldCharType="separate"/>
      </w:r>
      <w:r>
        <w:rPr>
          <w:noProof/>
        </w:rPr>
        <w:t>115</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 xml:space="preserve">Desarrollo de las reglas de diagnóstico en </w:t>
      </w:r>
      <w:r w:rsidRPr="00B973E6">
        <w:rPr>
          <w:rFonts w:eastAsia="Times New Roman" w:cs="Times New Roman"/>
          <w:noProof/>
        </w:rPr>
        <w:t>el código fuente.</w:t>
      </w:r>
      <w:r>
        <w:rPr>
          <w:noProof/>
        </w:rPr>
        <w:tab/>
      </w:r>
      <w:r w:rsidR="00ED2205">
        <w:rPr>
          <w:noProof/>
        </w:rPr>
        <w:fldChar w:fldCharType="begin"/>
      </w:r>
      <w:r>
        <w:rPr>
          <w:noProof/>
        </w:rPr>
        <w:instrText xml:space="preserve"> PAGEREF _Toc277342705 \h </w:instrText>
      </w:r>
      <w:r w:rsidR="00ED2205">
        <w:rPr>
          <w:noProof/>
        </w:rPr>
      </w:r>
      <w:r w:rsidR="00ED2205">
        <w:rPr>
          <w:noProof/>
        </w:rPr>
        <w:fldChar w:fldCharType="separate"/>
      </w:r>
      <w:r>
        <w:rPr>
          <w:noProof/>
        </w:rPr>
        <w:t>116</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 xml:space="preserve">Utilizando guías, metodologías, mejores </w:t>
      </w:r>
      <w:r w:rsidRPr="00B973E6">
        <w:rPr>
          <w:rFonts w:eastAsia="Times New Roman" w:cs="Times New Roman"/>
          <w:noProof/>
        </w:rPr>
        <w:t>prácticas y estándares en la industria del desarrollo del software se implementarán las reglas de diagnóstico.</w:t>
      </w:r>
      <w:r>
        <w:rPr>
          <w:noProof/>
        </w:rPr>
        <w:tab/>
      </w:r>
      <w:r w:rsidR="00ED2205">
        <w:rPr>
          <w:noProof/>
        </w:rPr>
        <w:fldChar w:fldCharType="begin"/>
      </w:r>
      <w:r>
        <w:rPr>
          <w:noProof/>
        </w:rPr>
        <w:instrText xml:space="preserve"> PAGEREF _Toc277342706 \h </w:instrText>
      </w:r>
      <w:r w:rsidR="00ED2205">
        <w:rPr>
          <w:noProof/>
        </w:rPr>
      </w:r>
      <w:r w:rsidR="00ED2205">
        <w:rPr>
          <w:noProof/>
        </w:rPr>
        <w:fldChar w:fldCharType="separate"/>
      </w:r>
      <w:r>
        <w:rPr>
          <w:noProof/>
        </w:rPr>
        <w:t>116</w:t>
      </w:r>
      <w:r w:rsidR="00ED2205">
        <w:rPr>
          <w:noProof/>
        </w:rPr>
        <w:fldChar w:fldCharType="end"/>
      </w:r>
    </w:p>
    <w:p w:rsidR="00816E44" w:rsidRPr="001E13AB" w:rsidRDefault="00816E44">
      <w:pPr>
        <w:pStyle w:val="TDC1"/>
        <w:tabs>
          <w:tab w:val="right" w:leader="dot" w:pos="8375"/>
        </w:tabs>
        <w:rPr>
          <w:b w:val="0"/>
          <w:noProof/>
          <w:lang w:val="es-CR" w:eastAsia="ja-JP"/>
        </w:rPr>
      </w:pPr>
      <w:r w:rsidRPr="00B973E6">
        <w:rPr>
          <w:rFonts w:eastAsia="Times New Roman" w:cs="Times New Roman"/>
          <w:noProof/>
        </w:rPr>
        <w:t>Plataforma para realizar pruebas unitarias NUNIT.</w:t>
      </w:r>
      <w:r>
        <w:rPr>
          <w:noProof/>
        </w:rPr>
        <w:tab/>
      </w:r>
      <w:r w:rsidR="00ED2205">
        <w:rPr>
          <w:noProof/>
        </w:rPr>
        <w:fldChar w:fldCharType="begin"/>
      </w:r>
      <w:r>
        <w:rPr>
          <w:noProof/>
        </w:rPr>
        <w:instrText xml:space="preserve"> PAGEREF _Toc277342707 \h </w:instrText>
      </w:r>
      <w:r w:rsidR="00ED2205">
        <w:rPr>
          <w:noProof/>
        </w:rPr>
      </w:r>
      <w:r w:rsidR="00ED2205">
        <w:rPr>
          <w:noProof/>
        </w:rPr>
        <w:fldChar w:fldCharType="separate"/>
      </w:r>
      <w:r>
        <w:rPr>
          <w:noProof/>
        </w:rPr>
        <w:t>116</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3.6 Población y Muestra</w:t>
      </w:r>
      <w:r>
        <w:rPr>
          <w:noProof/>
        </w:rPr>
        <w:tab/>
      </w:r>
      <w:r w:rsidR="00ED2205">
        <w:rPr>
          <w:noProof/>
        </w:rPr>
        <w:fldChar w:fldCharType="begin"/>
      </w:r>
      <w:r>
        <w:rPr>
          <w:noProof/>
        </w:rPr>
        <w:instrText xml:space="preserve"> PAGEREF _Toc277342708 \h </w:instrText>
      </w:r>
      <w:r w:rsidR="00ED2205">
        <w:rPr>
          <w:noProof/>
        </w:rPr>
      </w:r>
      <w:r w:rsidR="00ED2205">
        <w:rPr>
          <w:noProof/>
        </w:rPr>
        <w:fldChar w:fldCharType="separate"/>
      </w:r>
      <w:r>
        <w:rPr>
          <w:noProof/>
        </w:rPr>
        <w:t>117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3.6.1 Población</w:t>
      </w:r>
      <w:r>
        <w:rPr>
          <w:noProof/>
        </w:rPr>
        <w:tab/>
      </w:r>
      <w:r w:rsidR="00ED2205">
        <w:rPr>
          <w:noProof/>
        </w:rPr>
        <w:fldChar w:fldCharType="begin"/>
      </w:r>
      <w:r>
        <w:rPr>
          <w:noProof/>
        </w:rPr>
        <w:instrText xml:space="preserve"> PAGEREF _Toc277342709 \h </w:instrText>
      </w:r>
      <w:r w:rsidR="00ED2205">
        <w:rPr>
          <w:noProof/>
        </w:rPr>
      </w:r>
      <w:r w:rsidR="00ED2205">
        <w:rPr>
          <w:noProof/>
        </w:rPr>
        <w:fldChar w:fldCharType="separate"/>
      </w:r>
      <w:r>
        <w:rPr>
          <w:noProof/>
        </w:rPr>
        <w:t>117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3.6.2 Muestra</w:t>
      </w:r>
      <w:r>
        <w:rPr>
          <w:noProof/>
        </w:rPr>
        <w:tab/>
      </w:r>
      <w:r w:rsidR="00ED2205">
        <w:rPr>
          <w:noProof/>
        </w:rPr>
        <w:fldChar w:fldCharType="begin"/>
      </w:r>
      <w:r>
        <w:rPr>
          <w:noProof/>
        </w:rPr>
        <w:instrText xml:space="preserve"> PAGEREF _Toc277342710 \h </w:instrText>
      </w:r>
      <w:r w:rsidR="00ED2205">
        <w:rPr>
          <w:noProof/>
        </w:rPr>
      </w:r>
      <w:r w:rsidR="00ED2205">
        <w:rPr>
          <w:noProof/>
        </w:rPr>
        <w:fldChar w:fldCharType="separate"/>
      </w:r>
      <w:r>
        <w:rPr>
          <w:noProof/>
        </w:rPr>
        <w:t>118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lastRenderedPageBreak/>
        <w:t>3.6.3 Selección de la Población y de la muestra</w:t>
      </w:r>
      <w:r>
        <w:rPr>
          <w:noProof/>
        </w:rPr>
        <w:tab/>
      </w:r>
      <w:r w:rsidR="00ED2205">
        <w:rPr>
          <w:noProof/>
        </w:rPr>
        <w:fldChar w:fldCharType="begin"/>
      </w:r>
      <w:r>
        <w:rPr>
          <w:noProof/>
        </w:rPr>
        <w:instrText xml:space="preserve"> PAGEREF _Toc277342711 \h </w:instrText>
      </w:r>
      <w:r w:rsidR="00ED2205">
        <w:rPr>
          <w:noProof/>
        </w:rPr>
      </w:r>
      <w:r w:rsidR="00ED2205">
        <w:rPr>
          <w:noProof/>
        </w:rPr>
        <w:fldChar w:fldCharType="separate"/>
      </w:r>
      <w:r>
        <w:rPr>
          <w:noProof/>
        </w:rPr>
        <w:t>118</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3.7 Instrumentos de recolección de datos</w:t>
      </w:r>
      <w:r>
        <w:rPr>
          <w:noProof/>
        </w:rPr>
        <w:tab/>
      </w:r>
      <w:r w:rsidR="00ED2205">
        <w:rPr>
          <w:noProof/>
        </w:rPr>
        <w:fldChar w:fldCharType="begin"/>
      </w:r>
      <w:r>
        <w:rPr>
          <w:noProof/>
        </w:rPr>
        <w:instrText xml:space="preserve"> PAGEREF _Toc277342712 \h </w:instrText>
      </w:r>
      <w:r w:rsidR="00ED2205">
        <w:rPr>
          <w:noProof/>
        </w:rPr>
      </w:r>
      <w:r w:rsidR="00ED2205">
        <w:rPr>
          <w:noProof/>
        </w:rPr>
        <w:fldChar w:fldCharType="separate"/>
      </w:r>
      <w:r>
        <w:rPr>
          <w:noProof/>
        </w:rPr>
        <w:t>120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3.7.1 Entrevista</w:t>
      </w:r>
      <w:r>
        <w:rPr>
          <w:noProof/>
        </w:rPr>
        <w:tab/>
      </w:r>
      <w:r w:rsidR="00ED2205">
        <w:rPr>
          <w:noProof/>
        </w:rPr>
        <w:fldChar w:fldCharType="begin"/>
      </w:r>
      <w:r>
        <w:rPr>
          <w:noProof/>
        </w:rPr>
        <w:instrText xml:space="preserve"> PAGEREF _Toc277342713 \h </w:instrText>
      </w:r>
      <w:r w:rsidR="00ED2205">
        <w:rPr>
          <w:noProof/>
        </w:rPr>
      </w:r>
      <w:r w:rsidR="00ED2205">
        <w:rPr>
          <w:noProof/>
        </w:rPr>
        <w:fldChar w:fldCharType="separate"/>
      </w:r>
      <w:r>
        <w:rPr>
          <w:noProof/>
        </w:rPr>
        <w:t>120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3.7.2 Cuestionario</w:t>
      </w:r>
      <w:r>
        <w:rPr>
          <w:noProof/>
        </w:rPr>
        <w:tab/>
      </w:r>
      <w:r w:rsidR="00ED2205">
        <w:rPr>
          <w:noProof/>
        </w:rPr>
        <w:fldChar w:fldCharType="begin"/>
      </w:r>
      <w:r>
        <w:rPr>
          <w:noProof/>
        </w:rPr>
        <w:instrText xml:space="preserve"> PAGEREF _Toc277342714 \h </w:instrText>
      </w:r>
      <w:r w:rsidR="00ED2205">
        <w:rPr>
          <w:noProof/>
        </w:rPr>
      </w:r>
      <w:r w:rsidR="00ED2205">
        <w:rPr>
          <w:noProof/>
        </w:rPr>
        <w:fldChar w:fldCharType="separate"/>
      </w:r>
      <w:r>
        <w:rPr>
          <w:noProof/>
        </w:rPr>
        <w:t>121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3.7.3 Instrumento de recolección de datos seleccionado</w:t>
      </w:r>
      <w:r>
        <w:rPr>
          <w:noProof/>
        </w:rPr>
        <w:tab/>
      </w:r>
      <w:r w:rsidR="00ED2205">
        <w:rPr>
          <w:noProof/>
        </w:rPr>
        <w:fldChar w:fldCharType="begin"/>
      </w:r>
      <w:r>
        <w:rPr>
          <w:noProof/>
        </w:rPr>
        <w:instrText xml:space="preserve"> PAGEREF _Toc277342715 \h </w:instrText>
      </w:r>
      <w:r w:rsidR="00ED2205">
        <w:rPr>
          <w:noProof/>
        </w:rPr>
      </w:r>
      <w:r w:rsidR="00ED2205">
        <w:rPr>
          <w:noProof/>
        </w:rPr>
        <w:fldChar w:fldCharType="separate"/>
      </w:r>
      <w:r>
        <w:rPr>
          <w:noProof/>
        </w:rPr>
        <w:t>121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3.7.4 Relación entre objetivos, definición instrumental y fuentes de información.</w:t>
      </w:r>
      <w:r>
        <w:rPr>
          <w:noProof/>
        </w:rPr>
        <w:tab/>
      </w:r>
      <w:r w:rsidR="00ED2205">
        <w:rPr>
          <w:noProof/>
        </w:rPr>
        <w:fldChar w:fldCharType="begin"/>
      </w:r>
      <w:r>
        <w:rPr>
          <w:noProof/>
        </w:rPr>
        <w:instrText xml:space="preserve"> PAGEREF _Toc277342716 \h </w:instrText>
      </w:r>
      <w:r w:rsidR="00ED2205">
        <w:rPr>
          <w:noProof/>
        </w:rPr>
      </w:r>
      <w:r w:rsidR="00ED2205">
        <w:rPr>
          <w:noProof/>
        </w:rPr>
        <w:fldChar w:fldCharType="separate"/>
      </w:r>
      <w:r>
        <w:rPr>
          <w:noProof/>
        </w:rPr>
        <w:t>122</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Tabla 2 Relación entre objetos, definición instrumental y fuentes de información.</w:t>
      </w:r>
      <w:r>
        <w:rPr>
          <w:noProof/>
        </w:rPr>
        <w:tab/>
      </w:r>
      <w:r w:rsidR="00ED2205">
        <w:rPr>
          <w:noProof/>
        </w:rPr>
        <w:fldChar w:fldCharType="begin"/>
      </w:r>
      <w:r>
        <w:rPr>
          <w:noProof/>
        </w:rPr>
        <w:instrText xml:space="preserve"> PAGEREF _Toc277342717 \h </w:instrText>
      </w:r>
      <w:r w:rsidR="00ED2205">
        <w:rPr>
          <w:noProof/>
        </w:rPr>
      </w:r>
      <w:r w:rsidR="00ED2205">
        <w:rPr>
          <w:noProof/>
        </w:rPr>
        <w:fldChar w:fldCharType="separate"/>
      </w:r>
      <w:r>
        <w:rPr>
          <w:noProof/>
        </w:rPr>
        <w:t>122</w:t>
      </w:r>
      <w:r w:rsidR="00ED2205">
        <w:rPr>
          <w:noProof/>
        </w:rPr>
        <w:fldChar w:fldCharType="end"/>
      </w:r>
    </w:p>
    <w:p w:rsidR="00816E44" w:rsidRPr="001E13AB" w:rsidRDefault="00816E44">
      <w:pPr>
        <w:pStyle w:val="TDC1"/>
        <w:tabs>
          <w:tab w:val="right" w:leader="dot" w:pos="8375"/>
        </w:tabs>
        <w:rPr>
          <w:b w:val="0"/>
          <w:noProof/>
          <w:lang w:val="es-CR" w:eastAsia="ja-JP"/>
        </w:rPr>
      </w:pPr>
      <w:r w:rsidRPr="00B973E6">
        <w:rPr>
          <w:noProof/>
          <w:lang w:val="es-ES"/>
        </w:rPr>
        <w:t>Desarrollar pruebas funcionales, pruebas de integración y pruebas unitarias del prototipo.</w:t>
      </w:r>
      <w:r>
        <w:rPr>
          <w:noProof/>
        </w:rPr>
        <w:tab/>
      </w:r>
      <w:r w:rsidR="00ED2205">
        <w:rPr>
          <w:noProof/>
        </w:rPr>
        <w:fldChar w:fldCharType="begin"/>
      </w:r>
      <w:r>
        <w:rPr>
          <w:noProof/>
        </w:rPr>
        <w:instrText xml:space="preserve"> PAGEREF _Toc277342718 \h </w:instrText>
      </w:r>
      <w:r w:rsidR="00ED2205">
        <w:rPr>
          <w:noProof/>
        </w:rPr>
      </w:r>
      <w:r w:rsidR="00ED2205">
        <w:rPr>
          <w:noProof/>
        </w:rPr>
        <w:fldChar w:fldCharType="separate"/>
      </w:r>
      <w:r>
        <w:rPr>
          <w:noProof/>
        </w:rPr>
        <w:t>123</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Fuente: Propia</w:t>
      </w:r>
      <w:r>
        <w:rPr>
          <w:noProof/>
        </w:rPr>
        <w:tab/>
      </w:r>
      <w:r w:rsidR="00ED2205">
        <w:rPr>
          <w:noProof/>
        </w:rPr>
        <w:fldChar w:fldCharType="begin"/>
      </w:r>
      <w:r>
        <w:rPr>
          <w:noProof/>
        </w:rPr>
        <w:instrText xml:space="preserve"> PAGEREF _Toc277342719 \h </w:instrText>
      </w:r>
      <w:r w:rsidR="00ED2205">
        <w:rPr>
          <w:noProof/>
        </w:rPr>
      </w:r>
      <w:r w:rsidR="00ED2205">
        <w:rPr>
          <w:noProof/>
        </w:rPr>
        <w:fldChar w:fldCharType="separate"/>
      </w:r>
      <w:r>
        <w:rPr>
          <w:noProof/>
        </w:rPr>
        <w:t>123</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 xml:space="preserve">3.7.5 </w:t>
      </w:r>
      <w:r w:rsidRPr="00B973E6">
        <w:rPr>
          <w:noProof/>
          <w:lang w:val="es-ES"/>
        </w:rPr>
        <w:t>Relación entre objetivos, entregables y las herramientas</w:t>
      </w:r>
      <w:r>
        <w:rPr>
          <w:noProof/>
        </w:rPr>
        <w:tab/>
      </w:r>
      <w:r w:rsidR="00ED2205">
        <w:rPr>
          <w:noProof/>
        </w:rPr>
        <w:fldChar w:fldCharType="begin"/>
      </w:r>
      <w:r>
        <w:rPr>
          <w:noProof/>
        </w:rPr>
        <w:instrText xml:space="preserve"> PAGEREF _Toc277342720 \h </w:instrText>
      </w:r>
      <w:r w:rsidR="00ED2205">
        <w:rPr>
          <w:noProof/>
        </w:rPr>
      </w:r>
      <w:r w:rsidR="00ED2205">
        <w:rPr>
          <w:noProof/>
        </w:rPr>
        <w:fldChar w:fldCharType="separate"/>
      </w:r>
      <w:r>
        <w:rPr>
          <w:noProof/>
        </w:rPr>
        <w:t>124</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Tabla 3 Relación entre objetos, entregables y herramientas</w:t>
      </w:r>
      <w:r>
        <w:rPr>
          <w:noProof/>
        </w:rPr>
        <w:tab/>
      </w:r>
      <w:r w:rsidR="00ED2205">
        <w:rPr>
          <w:noProof/>
        </w:rPr>
        <w:fldChar w:fldCharType="begin"/>
      </w:r>
      <w:r>
        <w:rPr>
          <w:noProof/>
        </w:rPr>
        <w:instrText xml:space="preserve"> PAGEREF _Toc277342721 \h </w:instrText>
      </w:r>
      <w:r w:rsidR="00ED2205">
        <w:rPr>
          <w:noProof/>
        </w:rPr>
      </w:r>
      <w:r w:rsidR="00ED2205">
        <w:rPr>
          <w:noProof/>
        </w:rPr>
        <w:fldChar w:fldCharType="separate"/>
      </w:r>
      <w:r>
        <w:rPr>
          <w:noProof/>
        </w:rPr>
        <w:t>124</w:t>
      </w:r>
      <w:r w:rsidR="00ED2205">
        <w:rPr>
          <w:noProof/>
        </w:rPr>
        <w:fldChar w:fldCharType="end"/>
      </w:r>
    </w:p>
    <w:p w:rsidR="00816E44" w:rsidRPr="001E13AB" w:rsidRDefault="00816E44">
      <w:pPr>
        <w:pStyle w:val="TDC1"/>
        <w:tabs>
          <w:tab w:val="right" w:leader="dot" w:pos="8375"/>
        </w:tabs>
        <w:rPr>
          <w:b w:val="0"/>
          <w:noProof/>
          <w:lang w:val="es-CR" w:eastAsia="ja-JP"/>
        </w:rPr>
      </w:pPr>
      <w:r w:rsidRPr="00B973E6">
        <w:rPr>
          <w:noProof/>
          <w:lang w:val="es-ES"/>
        </w:rPr>
        <w:t>Desarrollar pruebas funcionales, pruebas de integración y pruebas unitarias del prototipo.</w:t>
      </w:r>
      <w:r>
        <w:rPr>
          <w:noProof/>
        </w:rPr>
        <w:tab/>
      </w:r>
      <w:r w:rsidR="00ED2205">
        <w:rPr>
          <w:noProof/>
        </w:rPr>
        <w:fldChar w:fldCharType="begin"/>
      </w:r>
      <w:r>
        <w:rPr>
          <w:noProof/>
        </w:rPr>
        <w:instrText xml:space="preserve"> PAGEREF _Toc277342722 \h </w:instrText>
      </w:r>
      <w:r w:rsidR="00ED2205">
        <w:rPr>
          <w:noProof/>
        </w:rPr>
      </w:r>
      <w:r w:rsidR="00ED2205">
        <w:rPr>
          <w:noProof/>
        </w:rPr>
        <w:fldChar w:fldCharType="separate"/>
      </w:r>
      <w:r>
        <w:rPr>
          <w:noProof/>
        </w:rPr>
        <w:t>125</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CAPÍTULO lV</w:t>
      </w:r>
      <w:r>
        <w:rPr>
          <w:noProof/>
        </w:rPr>
        <w:tab/>
      </w:r>
      <w:r w:rsidR="00ED2205">
        <w:rPr>
          <w:noProof/>
        </w:rPr>
        <w:fldChar w:fldCharType="begin"/>
      </w:r>
      <w:r>
        <w:rPr>
          <w:noProof/>
        </w:rPr>
        <w:instrText xml:space="preserve"> PAGEREF _Toc277342723 \h </w:instrText>
      </w:r>
      <w:r w:rsidR="00ED2205">
        <w:rPr>
          <w:noProof/>
        </w:rPr>
      </w:r>
      <w:r w:rsidR="00ED2205">
        <w:rPr>
          <w:noProof/>
        </w:rPr>
        <w:fldChar w:fldCharType="separate"/>
      </w:r>
      <w:r>
        <w:rPr>
          <w:noProof/>
        </w:rPr>
        <w:t>126</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DISE</w:t>
      </w:r>
      <w:r w:rsidRPr="00B973E6">
        <w:rPr>
          <w:noProof/>
          <w:lang w:val="es-CR"/>
        </w:rPr>
        <w:t>Ñ</w:t>
      </w:r>
      <w:r>
        <w:rPr>
          <w:noProof/>
        </w:rPr>
        <w:t>O</w:t>
      </w:r>
      <w:r>
        <w:rPr>
          <w:noProof/>
        </w:rPr>
        <w:tab/>
      </w:r>
      <w:r w:rsidR="00ED2205">
        <w:rPr>
          <w:noProof/>
        </w:rPr>
        <w:fldChar w:fldCharType="begin"/>
      </w:r>
      <w:r>
        <w:rPr>
          <w:noProof/>
        </w:rPr>
        <w:instrText xml:space="preserve"> PAGEREF _Toc277342724 \h </w:instrText>
      </w:r>
      <w:r w:rsidR="00ED2205">
        <w:rPr>
          <w:noProof/>
        </w:rPr>
      </w:r>
      <w:r w:rsidR="00ED2205">
        <w:rPr>
          <w:noProof/>
        </w:rPr>
        <w:fldChar w:fldCharType="separate"/>
      </w:r>
      <w:r>
        <w:rPr>
          <w:noProof/>
        </w:rPr>
        <w:t>126</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4.1 Análisis de Requerimientos</w:t>
      </w:r>
      <w:r>
        <w:rPr>
          <w:noProof/>
        </w:rPr>
        <w:tab/>
      </w:r>
      <w:r w:rsidR="00ED2205">
        <w:rPr>
          <w:noProof/>
        </w:rPr>
        <w:fldChar w:fldCharType="begin"/>
      </w:r>
      <w:r>
        <w:rPr>
          <w:noProof/>
        </w:rPr>
        <w:instrText xml:space="preserve"> PAGEREF _Toc277342725 \h </w:instrText>
      </w:r>
      <w:r w:rsidR="00ED2205">
        <w:rPr>
          <w:noProof/>
        </w:rPr>
      </w:r>
      <w:r w:rsidR="00ED2205">
        <w:rPr>
          <w:noProof/>
        </w:rPr>
        <w:fldChar w:fldCharType="separate"/>
      </w:r>
      <w:r>
        <w:rPr>
          <w:noProof/>
        </w:rPr>
        <w:t>127</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4.1.1 UML</w:t>
      </w:r>
      <w:r>
        <w:rPr>
          <w:noProof/>
        </w:rPr>
        <w:tab/>
      </w:r>
      <w:r w:rsidR="00ED2205">
        <w:rPr>
          <w:noProof/>
        </w:rPr>
        <w:fldChar w:fldCharType="begin"/>
      </w:r>
      <w:r>
        <w:rPr>
          <w:noProof/>
        </w:rPr>
        <w:instrText xml:space="preserve"> PAGEREF _Toc277342726 \h </w:instrText>
      </w:r>
      <w:r w:rsidR="00ED2205">
        <w:rPr>
          <w:noProof/>
        </w:rPr>
      </w:r>
      <w:r w:rsidR="00ED2205">
        <w:rPr>
          <w:noProof/>
        </w:rPr>
        <w:fldChar w:fldCharType="separate"/>
      </w:r>
      <w:r>
        <w:rPr>
          <w:noProof/>
        </w:rPr>
        <w:t>128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4.1.2 Casos de uso</w:t>
      </w:r>
      <w:r>
        <w:rPr>
          <w:noProof/>
        </w:rPr>
        <w:tab/>
      </w:r>
      <w:r w:rsidR="00ED2205">
        <w:rPr>
          <w:noProof/>
        </w:rPr>
        <w:fldChar w:fldCharType="begin"/>
      </w:r>
      <w:r>
        <w:rPr>
          <w:noProof/>
        </w:rPr>
        <w:instrText xml:space="preserve"> PAGEREF _Toc277342727 \h </w:instrText>
      </w:r>
      <w:r w:rsidR="00ED2205">
        <w:rPr>
          <w:noProof/>
        </w:rPr>
      </w:r>
      <w:r w:rsidR="00ED2205">
        <w:rPr>
          <w:noProof/>
        </w:rPr>
        <w:fldChar w:fldCharType="separate"/>
      </w:r>
      <w:r>
        <w:rPr>
          <w:noProof/>
        </w:rPr>
        <w:t>128</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4.1.2.1 Creación de un proyecto nuevo o selección de uno existente</w:t>
      </w:r>
      <w:r>
        <w:rPr>
          <w:noProof/>
        </w:rPr>
        <w:tab/>
      </w:r>
      <w:r w:rsidR="00ED2205">
        <w:rPr>
          <w:noProof/>
        </w:rPr>
        <w:fldChar w:fldCharType="begin"/>
      </w:r>
      <w:r>
        <w:rPr>
          <w:noProof/>
        </w:rPr>
        <w:instrText xml:space="preserve"> PAGEREF _Toc277342728 \h </w:instrText>
      </w:r>
      <w:r w:rsidR="00ED2205">
        <w:rPr>
          <w:noProof/>
        </w:rPr>
      </w:r>
      <w:r w:rsidR="00ED2205">
        <w:rPr>
          <w:noProof/>
        </w:rPr>
        <w:fldChar w:fldCharType="separate"/>
      </w:r>
      <w:r>
        <w:rPr>
          <w:noProof/>
        </w:rPr>
        <w:t>129</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sidRPr="00B973E6">
        <w:rPr>
          <w:b/>
          <w:noProof/>
        </w:rPr>
        <w:lastRenderedPageBreak/>
        <w:t>Tabla 4 Creación o selección de un proyecto existente.</w:t>
      </w:r>
      <w:r>
        <w:rPr>
          <w:noProof/>
        </w:rPr>
        <w:tab/>
      </w:r>
      <w:r w:rsidR="00ED2205">
        <w:rPr>
          <w:noProof/>
        </w:rPr>
        <w:fldChar w:fldCharType="begin"/>
      </w:r>
      <w:r>
        <w:rPr>
          <w:noProof/>
        </w:rPr>
        <w:instrText xml:space="preserve"> PAGEREF _Toc277342729 \h </w:instrText>
      </w:r>
      <w:r w:rsidR="00ED2205">
        <w:rPr>
          <w:noProof/>
        </w:rPr>
      </w:r>
      <w:r w:rsidR="00ED2205">
        <w:rPr>
          <w:noProof/>
        </w:rPr>
        <w:fldChar w:fldCharType="separate"/>
      </w:r>
      <w:r>
        <w:rPr>
          <w:noProof/>
        </w:rPr>
        <w:t>129</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Fuente: Propia</w:t>
      </w:r>
      <w:r>
        <w:rPr>
          <w:noProof/>
        </w:rPr>
        <w:tab/>
      </w:r>
      <w:r w:rsidR="00ED2205">
        <w:rPr>
          <w:noProof/>
        </w:rPr>
        <w:fldChar w:fldCharType="begin"/>
      </w:r>
      <w:r>
        <w:rPr>
          <w:noProof/>
        </w:rPr>
        <w:instrText xml:space="preserve"> PAGEREF _Toc277342730 \h </w:instrText>
      </w:r>
      <w:r w:rsidR="00ED2205">
        <w:rPr>
          <w:noProof/>
        </w:rPr>
      </w:r>
      <w:r w:rsidR="00ED2205">
        <w:rPr>
          <w:noProof/>
        </w:rPr>
        <w:fldChar w:fldCharType="separate"/>
      </w:r>
      <w:r>
        <w:rPr>
          <w:noProof/>
        </w:rPr>
        <w:t>131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4.1.2.2 Compilación como servicio</w:t>
      </w:r>
      <w:r>
        <w:rPr>
          <w:noProof/>
        </w:rPr>
        <w:tab/>
      </w:r>
      <w:r w:rsidR="00ED2205">
        <w:rPr>
          <w:noProof/>
        </w:rPr>
        <w:fldChar w:fldCharType="begin"/>
      </w:r>
      <w:r>
        <w:rPr>
          <w:noProof/>
        </w:rPr>
        <w:instrText xml:space="preserve"> PAGEREF _Toc277342731 \h </w:instrText>
      </w:r>
      <w:r w:rsidR="00ED2205">
        <w:rPr>
          <w:noProof/>
        </w:rPr>
      </w:r>
      <w:r w:rsidR="00ED2205">
        <w:rPr>
          <w:noProof/>
        </w:rPr>
        <w:fldChar w:fldCharType="separate"/>
      </w:r>
      <w:r>
        <w:rPr>
          <w:noProof/>
        </w:rPr>
        <w:t>131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sidRPr="00B973E6">
        <w:rPr>
          <w:b/>
          <w:noProof/>
        </w:rPr>
        <w:t>Tabla 5 Compilación del código fuente como servicio</w:t>
      </w:r>
      <w:r>
        <w:rPr>
          <w:noProof/>
        </w:rPr>
        <w:tab/>
      </w:r>
      <w:r w:rsidR="00ED2205">
        <w:rPr>
          <w:noProof/>
        </w:rPr>
        <w:fldChar w:fldCharType="begin"/>
      </w:r>
      <w:r>
        <w:rPr>
          <w:noProof/>
        </w:rPr>
        <w:instrText xml:space="preserve"> PAGEREF _Toc277342732 \h </w:instrText>
      </w:r>
      <w:r w:rsidR="00ED2205">
        <w:rPr>
          <w:noProof/>
        </w:rPr>
      </w:r>
      <w:r w:rsidR="00ED2205">
        <w:rPr>
          <w:noProof/>
        </w:rPr>
        <w:fldChar w:fldCharType="separate"/>
      </w:r>
      <w:r>
        <w:rPr>
          <w:noProof/>
        </w:rPr>
        <w:t>133</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4.2 Diseño de la solución</w:t>
      </w:r>
      <w:r>
        <w:rPr>
          <w:noProof/>
        </w:rPr>
        <w:tab/>
      </w:r>
      <w:r w:rsidR="00ED2205">
        <w:rPr>
          <w:noProof/>
        </w:rPr>
        <w:fldChar w:fldCharType="begin"/>
      </w:r>
      <w:r>
        <w:rPr>
          <w:noProof/>
        </w:rPr>
        <w:instrText xml:space="preserve"> PAGEREF _Toc277342733 \h </w:instrText>
      </w:r>
      <w:r w:rsidR="00ED2205">
        <w:rPr>
          <w:noProof/>
        </w:rPr>
      </w:r>
      <w:r w:rsidR="00ED2205">
        <w:rPr>
          <w:noProof/>
        </w:rPr>
        <w:fldChar w:fldCharType="separate"/>
      </w:r>
      <w:r>
        <w:rPr>
          <w:noProof/>
        </w:rPr>
        <w:t>150</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4.1.3 Diagrama de Clases</w:t>
      </w:r>
      <w:r>
        <w:rPr>
          <w:noProof/>
        </w:rPr>
        <w:tab/>
      </w:r>
      <w:r w:rsidR="00ED2205">
        <w:rPr>
          <w:noProof/>
        </w:rPr>
        <w:fldChar w:fldCharType="begin"/>
      </w:r>
      <w:r>
        <w:rPr>
          <w:noProof/>
        </w:rPr>
        <w:instrText xml:space="preserve"> PAGEREF _Toc277342734 \h </w:instrText>
      </w:r>
      <w:r w:rsidR="00ED2205">
        <w:rPr>
          <w:noProof/>
        </w:rPr>
      </w:r>
      <w:r w:rsidR="00ED2205">
        <w:rPr>
          <w:noProof/>
        </w:rPr>
        <w:fldChar w:fldCharType="separate"/>
      </w:r>
      <w:r>
        <w:rPr>
          <w:noProof/>
        </w:rPr>
        <w:t>151</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4.2.1 Arquitectura de software</w:t>
      </w:r>
      <w:r>
        <w:rPr>
          <w:noProof/>
        </w:rPr>
        <w:tab/>
      </w:r>
      <w:r w:rsidR="00ED2205">
        <w:rPr>
          <w:noProof/>
        </w:rPr>
        <w:fldChar w:fldCharType="begin"/>
      </w:r>
      <w:r>
        <w:rPr>
          <w:noProof/>
        </w:rPr>
        <w:instrText xml:space="preserve"> PAGEREF _Toc277342735 \h </w:instrText>
      </w:r>
      <w:r w:rsidR="00ED2205">
        <w:rPr>
          <w:noProof/>
        </w:rPr>
      </w:r>
      <w:r w:rsidR="00ED2205">
        <w:rPr>
          <w:noProof/>
        </w:rPr>
        <w:fldChar w:fldCharType="separate"/>
      </w:r>
      <w:r>
        <w:rPr>
          <w:noProof/>
        </w:rPr>
        <w:t>154</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4.2.2 Arquitectura del sistema</w:t>
      </w:r>
      <w:r>
        <w:rPr>
          <w:noProof/>
        </w:rPr>
        <w:tab/>
      </w:r>
      <w:r w:rsidR="00ED2205">
        <w:rPr>
          <w:noProof/>
        </w:rPr>
        <w:fldChar w:fldCharType="begin"/>
      </w:r>
      <w:r>
        <w:rPr>
          <w:noProof/>
        </w:rPr>
        <w:instrText xml:space="preserve"> PAGEREF _Toc277342736 \h </w:instrText>
      </w:r>
      <w:r w:rsidR="00ED2205">
        <w:rPr>
          <w:noProof/>
        </w:rPr>
      </w:r>
      <w:r w:rsidR="00ED2205">
        <w:rPr>
          <w:noProof/>
        </w:rPr>
        <w:fldChar w:fldCharType="separate"/>
      </w:r>
      <w:r>
        <w:rPr>
          <w:noProof/>
        </w:rPr>
        <w:t>155</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Fuente: http://goo.gl/GSYjP</w:t>
      </w:r>
      <w:r>
        <w:rPr>
          <w:noProof/>
        </w:rPr>
        <w:tab/>
      </w:r>
      <w:r w:rsidR="00ED2205">
        <w:rPr>
          <w:noProof/>
        </w:rPr>
        <w:fldChar w:fldCharType="begin"/>
      </w:r>
      <w:r>
        <w:rPr>
          <w:noProof/>
        </w:rPr>
        <w:instrText xml:space="preserve"> PAGEREF _Toc277342737 \h </w:instrText>
      </w:r>
      <w:r w:rsidR="00ED2205">
        <w:rPr>
          <w:noProof/>
        </w:rPr>
      </w:r>
      <w:r w:rsidR="00ED2205">
        <w:rPr>
          <w:noProof/>
        </w:rPr>
        <w:fldChar w:fldCharType="separate"/>
      </w:r>
      <w:r>
        <w:rPr>
          <w:noProof/>
        </w:rPr>
        <w:t>156</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 xml:space="preserve">Fuente: </w:t>
      </w:r>
      <w:r w:rsidRPr="00B973E6">
        <w:rPr>
          <w:noProof/>
          <w:color w:val="0000FF" w:themeColor="hyperlink"/>
          <w:u w:val="single"/>
        </w:rPr>
        <w:t>http://goo.gl/PaOoD</w:t>
      </w:r>
      <w:r>
        <w:rPr>
          <w:noProof/>
        </w:rPr>
        <w:tab/>
      </w:r>
      <w:r w:rsidR="00ED2205">
        <w:rPr>
          <w:noProof/>
        </w:rPr>
        <w:fldChar w:fldCharType="begin"/>
      </w:r>
      <w:r>
        <w:rPr>
          <w:noProof/>
        </w:rPr>
        <w:instrText xml:space="preserve"> PAGEREF _Toc277342738 \h </w:instrText>
      </w:r>
      <w:r w:rsidR="00ED2205">
        <w:rPr>
          <w:noProof/>
        </w:rPr>
      </w:r>
      <w:r w:rsidR="00ED2205">
        <w:rPr>
          <w:noProof/>
        </w:rPr>
        <w:fldChar w:fldCharType="separate"/>
      </w:r>
      <w:r>
        <w:rPr>
          <w:noProof/>
        </w:rPr>
        <w:t>157</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sidRPr="00B973E6">
        <w:rPr>
          <w:b/>
          <w:noProof/>
        </w:rPr>
        <w:t>Fuente: Propia</w:t>
      </w:r>
      <w:r>
        <w:rPr>
          <w:noProof/>
        </w:rPr>
        <w:tab/>
      </w:r>
      <w:r w:rsidR="00ED2205">
        <w:rPr>
          <w:noProof/>
        </w:rPr>
        <w:fldChar w:fldCharType="begin"/>
      </w:r>
      <w:r>
        <w:rPr>
          <w:noProof/>
        </w:rPr>
        <w:instrText xml:space="preserve"> PAGEREF _Toc277342739 \h </w:instrText>
      </w:r>
      <w:r w:rsidR="00ED2205">
        <w:rPr>
          <w:noProof/>
        </w:rPr>
      </w:r>
      <w:r w:rsidR="00ED2205">
        <w:rPr>
          <w:noProof/>
        </w:rPr>
        <w:fldChar w:fldCharType="separate"/>
      </w:r>
      <w:r>
        <w:rPr>
          <w:noProof/>
        </w:rPr>
        <w:t>158</w:t>
      </w:r>
      <w:r w:rsidR="00ED2205">
        <w:rPr>
          <w:noProof/>
        </w:rPr>
        <w:fldChar w:fldCharType="end"/>
      </w:r>
    </w:p>
    <w:p w:rsidR="00816E44" w:rsidRPr="001E13AB" w:rsidRDefault="00816E44">
      <w:pPr>
        <w:pStyle w:val="TDC2"/>
        <w:tabs>
          <w:tab w:val="right" w:leader="dot" w:pos="8375"/>
        </w:tabs>
        <w:rPr>
          <w:b w:val="0"/>
          <w:noProof/>
          <w:sz w:val="24"/>
          <w:szCs w:val="24"/>
          <w:lang w:val="es-CR" w:eastAsia="ja-JP"/>
        </w:rPr>
      </w:pPr>
      <w:r>
        <w:rPr>
          <w:noProof/>
        </w:rPr>
        <w:t>4.2.3 Identificación de vulnerabilidades</w:t>
      </w:r>
      <w:r>
        <w:rPr>
          <w:noProof/>
        </w:rPr>
        <w:tab/>
      </w:r>
      <w:r w:rsidR="00ED2205">
        <w:rPr>
          <w:noProof/>
        </w:rPr>
        <w:fldChar w:fldCharType="begin"/>
      </w:r>
      <w:r>
        <w:rPr>
          <w:noProof/>
        </w:rPr>
        <w:instrText xml:space="preserve"> PAGEREF _Toc277342740 \h </w:instrText>
      </w:r>
      <w:r w:rsidR="00ED2205">
        <w:rPr>
          <w:noProof/>
        </w:rPr>
      </w:r>
      <w:r w:rsidR="00ED2205">
        <w:rPr>
          <w:noProof/>
        </w:rPr>
        <w:fldChar w:fldCharType="separate"/>
      </w:r>
      <w:r>
        <w:rPr>
          <w:noProof/>
        </w:rPr>
        <w:t>160</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Pr>
          <w:noProof/>
        </w:rPr>
        <w:t>4.2.3.1 El Proyecto OWASP Top 10</w:t>
      </w:r>
      <w:r>
        <w:rPr>
          <w:noProof/>
        </w:rPr>
        <w:tab/>
      </w:r>
      <w:r w:rsidR="00ED2205">
        <w:rPr>
          <w:noProof/>
        </w:rPr>
        <w:fldChar w:fldCharType="begin"/>
      </w:r>
      <w:r>
        <w:rPr>
          <w:noProof/>
        </w:rPr>
        <w:instrText xml:space="preserve"> PAGEREF _Toc277342741 \h </w:instrText>
      </w:r>
      <w:r w:rsidR="00ED2205">
        <w:rPr>
          <w:noProof/>
        </w:rPr>
      </w:r>
      <w:r w:rsidR="00ED2205">
        <w:rPr>
          <w:noProof/>
        </w:rPr>
        <w:fldChar w:fldCharType="separate"/>
      </w:r>
      <w:r>
        <w:rPr>
          <w:noProof/>
        </w:rPr>
        <w:t>161</w:t>
      </w:r>
      <w:r w:rsidR="00ED2205">
        <w:rPr>
          <w:noProof/>
        </w:rPr>
        <w:fldChar w:fldCharType="end"/>
      </w:r>
    </w:p>
    <w:p w:rsidR="00816E44" w:rsidRPr="001E13AB" w:rsidRDefault="00816E44">
      <w:pPr>
        <w:pStyle w:val="TDC3"/>
        <w:tabs>
          <w:tab w:val="right" w:leader="dot" w:pos="8375"/>
        </w:tabs>
        <w:rPr>
          <w:noProof/>
          <w:sz w:val="24"/>
          <w:szCs w:val="24"/>
          <w:lang w:val="es-CR" w:eastAsia="ja-JP"/>
        </w:rPr>
      </w:pPr>
      <w:r w:rsidRPr="00B973E6">
        <w:rPr>
          <w:rFonts w:cstheme="majorBidi"/>
          <w:b/>
          <w:iCs/>
          <w:noProof/>
        </w:rPr>
        <w:t>Fuente: Propia</w:t>
      </w:r>
      <w:r>
        <w:rPr>
          <w:noProof/>
        </w:rPr>
        <w:tab/>
      </w:r>
      <w:r w:rsidR="00ED2205">
        <w:rPr>
          <w:noProof/>
        </w:rPr>
        <w:fldChar w:fldCharType="begin"/>
      </w:r>
      <w:r>
        <w:rPr>
          <w:noProof/>
        </w:rPr>
        <w:instrText xml:space="preserve"> PAGEREF _Toc277342742 \h </w:instrText>
      </w:r>
      <w:r w:rsidR="00ED2205">
        <w:rPr>
          <w:noProof/>
        </w:rPr>
      </w:r>
      <w:r w:rsidR="00ED2205">
        <w:rPr>
          <w:noProof/>
        </w:rPr>
        <w:fldChar w:fldCharType="separate"/>
      </w:r>
      <w:r>
        <w:rPr>
          <w:noProof/>
        </w:rPr>
        <w:t>186</w:t>
      </w:r>
      <w:r w:rsidR="00ED2205">
        <w:rPr>
          <w:noProof/>
        </w:rPr>
        <w:fldChar w:fldCharType="end"/>
      </w:r>
    </w:p>
    <w:p w:rsidR="00816E44" w:rsidRPr="001E13AB" w:rsidRDefault="00816E44">
      <w:pPr>
        <w:pStyle w:val="TDC1"/>
        <w:tabs>
          <w:tab w:val="right" w:leader="dot" w:pos="8375"/>
        </w:tabs>
        <w:rPr>
          <w:b w:val="0"/>
          <w:noProof/>
          <w:lang w:val="es-CR" w:eastAsia="ja-JP"/>
        </w:rPr>
      </w:pPr>
      <w:r>
        <w:rPr>
          <w:noProof/>
        </w:rPr>
        <w:t>Referencias Bibliográficas</w:t>
      </w:r>
      <w:r>
        <w:rPr>
          <w:noProof/>
        </w:rPr>
        <w:tab/>
      </w:r>
      <w:r w:rsidR="00ED2205">
        <w:rPr>
          <w:noProof/>
        </w:rPr>
        <w:fldChar w:fldCharType="begin"/>
      </w:r>
      <w:r>
        <w:rPr>
          <w:noProof/>
        </w:rPr>
        <w:instrText xml:space="preserve"> PAGEREF _Toc277342743 \h </w:instrText>
      </w:r>
      <w:r w:rsidR="00ED2205">
        <w:rPr>
          <w:noProof/>
        </w:rPr>
      </w:r>
      <w:r w:rsidR="00ED2205">
        <w:rPr>
          <w:noProof/>
        </w:rPr>
        <w:fldChar w:fldCharType="separate"/>
      </w:r>
      <w:r>
        <w:rPr>
          <w:noProof/>
        </w:rPr>
        <w:t>190</w:t>
      </w:r>
      <w:r w:rsidR="00ED2205">
        <w:rPr>
          <w:noProof/>
        </w:rPr>
        <w:fldChar w:fldCharType="end"/>
      </w:r>
    </w:p>
    <w:p w:rsidR="006825AC" w:rsidRDefault="00ED2205" w:rsidP="00EF58EE">
      <w:r>
        <w:fldChar w:fldCharType="end"/>
      </w:r>
    </w:p>
    <w:p w:rsidR="00816E44" w:rsidRDefault="00816E44" w:rsidP="00EF58EE"/>
    <w:p w:rsidR="00816E44" w:rsidRDefault="00816E44" w:rsidP="00EF58EE"/>
    <w:p w:rsidR="00816E44" w:rsidRDefault="00816E44" w:rsidP="00EF58EE"/>
    <w:p w:rsidR="00816E44" w:rsidRPr="00EF58EE" w:rsidRDefault="00816E44" w:rsidP="00EF58EE"/>
    <w:p w:rsidR="001A4A5D" w:rsidRDefault="00B43D8A" w:rsidP="00E5049F">
      <w:pPr>
        <w:pStyle w:val="Ttulo1"/>
        <w:jc w:val="center"/>
      </w:pPr>
      <w:bookmarkStart w:id="5" w:name="_Toc277169174"/>
      <w:bookmarkStart w:id="6" w:name="_Toc277170554"/>
      <w:bookmarkStart w:id="7" w:name="_Toc277342571"/>
      <w:r>
        <w:lastRenderedPageBreak/>
        <w:t>INDICE DE CUADROS</w:t>
      </w:r>
      <w:bookmarkEnd w:id="4"/>
      <w:bookmarkEnd w:id="5"/>
      <w:bookmarkEnd w:id="6"/>
      <w:bookmarkEnd w:id="7"/>
    </w:p>
    <w:p w:rsidR="00B43D8A" w:rsidRDefault="00B43D8A" w:rsidP="00805E21">
      <w:pPr>
        <w:keepNext/>
        <w:spacing w:line="360" w:lineRule="auto"/>
        <w:jc w:val="center"/>
        <w:outlineLvl w:val="0"/>
        <w:rPr>
          <w:rFonts w:eastAsia="Times New Roman" w:cs="Arial"/>
          <w:b/>
          <w:lang w:eastAsia="es-CR"/>
        </w:rPr>
      </w:pPr>
    </w:p>
    <w:p w:rsidR="0074618B" w:rsidRPr="001E13AB" w:rsidRDefault="00ED2205">
      <w:pPr>
        <w:pStyle w:val="Tabladeilustraciones"/>
        <w:tabs>
          <w:tab w:val="right" w:leader="dot" w:pos="8375"/>
        </w:tabs>
        <w:rPr>
          <w:caps w:val="0"/>
          <w:noProof/>
          <w:sz w:val="24"/>
          <w:szCs w:val="24"/>
          <w:lang w:val="es-CR" w:eastAsia="ja-JP"/>
        </w:rPr>
      </w:pPr>
      <w:r w:rsidRPr="00ED2205">
        <w:rPr>
          <w:rFonts w:eastAsia="Times New Roman" w:cs="Arial"/>
          <w:b/>
          <w:lang w:eastAsia="es-CR"/>
        </w:rPr>
        <w:fldChar w:fldCharType="begin"/>
      </w:r>
      <w:r w:rsidR="00B43D8A">
        <w:rPr>
          <w:rFonts w:eastAsia="Times New Roman" w:cs="Arial"/>
          <w:b/>
          <w:lang w:eastAsia="es-CR"/>
        </w:rPr>
        <w:instrText xml:space="preserve"> TOC \c "Cuadro" </w:instrText>
      </w:r>
      <w:r w:rsidRPr="00ED2205">
        <w:rPr>
          <w:rFonts w:eastAsia="Times New Roman" w:cs="Arial"/>
          <w:b/>
          <w:lang w:eastAsia="es-CR"/>
        </w:rPr>
        <w:fldChar w:fldCharType="separate"/>
      </w:r>
      <w:r w:rsidR="0074618B">
        <w:rPr>
          <w:noProof/>
        </w:rPr>
        <w:t>Cuadro 1 Costos</w:t>
      </w:r>
      <w:r w:rsidR="0074618B">
        <w:rPr>
          <w:noProof/>
        </w:rPr>
        <w:tab/>
      </w:r>
      <w:r>
        <w:rPr>
          <w:noProof/>
        </w:rPr>
        <w:fldChar w:fldCharType="begin"/>
      </w:r>
      <w:r w:rsidR="0074618B">
        <w:rPr>
          <w:noProof/>
        </w:rPr>
        <w:instrText xml:space="preserve"> PAGEREF _Toc277212319 \h </w:instrText>
      </w:r>
      <w:r>
        <w:rPr>
          <w:noProof/>
        </w:rPr>
      </w:r>
      <w:r>
        <w:rPr>
          <w:noProof/>
        </w:rPr>
        <w:fldChar w:fldCharType="separate"/>
      </w:r>
      <w:r w:rsidR="0074618B">
        <w:rPr>
          <w:noProof/>
        </w:rPr>
        <w:t>16</w:t>
      </w:r>
      <w:r>
        <w:rPr>
          <w:noProof/>
        </w:rPr>
        <w:fldChar w:fldCharType="end"/>
      </w:r>
    </w:p>
    <w:p w:rsidR="0074618B" w:rsidRPr="001E13AB" w:rsidRDefault="0074618B">
      <w:pPr>
        <w:pStyle w:val="Tabladeilustraciones"/>
        <w:tabs>
          <w:tab w:val="right" w:leader="dot" w:pos="8375"/>
        </w:tabs>
        <w:rPr>
          <w:caps w:val="0"/>
          <w:noProof/>
          <w:sz w:val="24"/>
          <w:szCs w:val="24"/>
          <w:lang w:val="es-CR" w:eastAsia="ja-JP"/>
        </w:rPr>
      </w:pPr>
      <w:r w:rsidRPr="00D0251C">
        <w:rPr>
          <w:b/>
          <w:noProof/>
        </w:rPr>
        <w:t>Cuadro 2 Análisis FODA</w:t>
      </w:r>
      <w:r>
        <w:rPr>
          <w:noProof/>
        </w:rPr>
        <w:tab/>
      </w:r>
      <w:r w:rsidR="00ED2205">
        <w:rPr>
          <w:noProof/>
        </w:rPr>
        <w:fldChar w:fldCharType="begin"/>
      </w:r>
      <w:r>
        <w:rPr>
          <w:noProof/>
        </w:rPr>
        <w:instrText xml:space="preserve"> PAGEREF _Toc277212320 \h </w:instrText>
      </w:r>
      <w:r w:rsidR="00ED2205">
        <w:rPr>
          <w:noProof/>
        </w:rPr>
      </w:r>
      <w:r w:rsidR="00ED2205">
        <w:rPr>
          <w:noProof/>
        </w:rPr>
        <w:fldChar w:fldCharType="separate"/>
      </w:r>
      <w:r>
        <w:rPr>
          <w:noProof/>
        </w:rPr>
        <w:t>43</w:t>
      </w:r>
      <w:r w:rsidR="00ED2205">
        <w:rPr>
          <w:noProof/>
        </w:rPr>
        <w:fldChar w:fldCharType="end"/>
      </w:r>
    </w:p>
    <w:p w:rsidR="00E5049F" w:rsidRDefault="00ED2205" w:rsidP="00E5049F">
      <w:pPr>
        <w:pStyle w:val="Ttulo1"/>
        <w:jc w:val="center"/>
      </w:pPr>
      <w:r>
        <w:fldChar w:fldCharType="end"/>
      </w:r>
    </w:p>
    <w:p w:rsidR="00E5049F" w:rsidRDefault="00E5049F" w:rsidP="00E5049F">
      <w:pPr>
        <w:pStyle w:val="Ttulo1"/>
        <w:jc w:val="center"/>
      </w:pPr>
    </w:p>
    <w:p w:rsidR="00E5049F" w:rsidRDefault="00E5049F" w:rsidP="00E5049F">
      <w:pPr>
        <w:pStyle w:val="Ttulo1"/>
        <w:jc w:val="center"/>
      </w:pPr>
    </w:p>
    <w:p w:rsidR="00E5049F" w:rsidRDefault="00E5049F" w:rsidP="00E5049F">
      <w:pPr>
        <w:pStyle w:val="Ttulo1"/>
        <w:jc w:val="center"/>
      </w:pPr>
    </w:p>
    <w:p w:rsidR="00E5049F" w:rsidRDefault="00E5049F" w:rsidP="00E5049F">
      <w:pPr>
        <w:pStyle w:val="Ttulo1"/>
        <w:jc w:val="center"/>
      </w:pPr>
    </w:p>
    <w:p w:rsidR="00E5049F" w:rsidRDefault="00E5049F" w:rsidP="00E5049F">
      <w:pPr>
        <w:pStyle w:val="Ttulo1"/>
        <w:jc w:val="center"/>
      </w:pPr>
    </w:p>
    <w:p w:rsidR="00E5049F" w:rsidRDefault="00E5049F" w:rsidP="00E5049F"/>
    <w:p w:rsidR="00E5049F" w:rsidRDefault="00E5049F" w:rsidP="00E5049F"/>
    <w:p w:rsidR="00E5049F" w:rsidRPr="00E5049F" w:rsidRDefault="00E5049F" w:rsidP="00E5049F"/>
    <w:p w:rsidR="00B43D8A" w:rsidRDefault="00B43D8A" w:rsidP="00E5049F">
      <w:pPr>
        <w:pStyle w:val="Ttulo1"/>
        <w:jc w:val="center"/>
      </w:pPr>
      <w:bookmarkStart w:id="8" w:name="_Toc274493504"/>
      <w:bookmarkStart w:id="9" w:name="_Toc277169175"/>
      <w:bookmarkStart w:id="10" w:name="_Toc277170555"/>
      <w:bookmarkStart w:id="11" w:name="_Toc277342572"/>
      <w:r>
        <w:lastRenderedPageBreak/>
        <w:t>INDICE DE GR</w:t>
      </w:r>
      <w:r w:rsidR="00E5049F">
        <w:t>ÁFICOS</w:t>
      </w:r>
      <w:bookmarkEnd w:id="8"/>
      <w:bookmarkEnd w:id="9"/>
      <w:bookmarkEnd w:id="10"/>
      <w:bookmarkEnd w:id="11"/>
    </w:p>
    <w:p w:rsidR="00E115A9" w:rsidRPr="001E13AB" w:rsidRDefault="00ED2205">
      <w:pPr>
        <w:pStyle w:val="Tabladeilustraciones"/>
        <w:tabs>
          <w:tab w:val="right" w:leader="dot" w:pos="8375"/>
        </w:tabs>
        <w:rPr>
          <w:caps w:val="0"/>
          <w:noProof/>
          <w:sz w:val="24"/>
          <w:szCs w:val="24"/>
          <w:lang w:val="es-CR" w:eastAsia="ja-JP"/>
        </w:rPr>
      </w:pPr>
      <w:r w:rsidRPr="00ED2205">
        <w:fldChar w:fldCharType="begin"/>
      </w:r>
      <w:r w:rsidR="00E5049F">
        <w:instrText xml:space="preserve"> TOC \c "Gráfico" </w:instrText>
      </w:r>
      <w:r w:rsidRPr="00ED2205">
        <w:fldChar w:fldCharType="separate"/>
      </w:r>
      <w:r w:rsidR="00E115A9">
        <w:rPr>
          <w:noProof/>
        </w:rPr>
        <w:t>Gráfico 2 Costo relativo de arreglar defectos de código</w:t>
      </w:r>
      <w:r w:rsidR="00E115A9">
        <w:rPr>
          <w:noProof/>
        </w:rPr>
        <w:tab/>
      </w:r>
      <w:r>
        <w:rPr>
          <w:noProof/>
        </w:rPr>
        <w:fldChar w:fldCharType="begin"/>
      </w:r>
      <w:r w:rsidR="00E115A9">
        <w:rPr>
          <w:noProof/>
        </w:rPr>
        <w:instrText xml:space="preserve"> PAGEREF _Toc277176849 \h </w:instrText>
      </w:r>
      <w:r>
        <w:rPr>
          <w:noProof/>
        </w:rPr>
      </w:r>
      <w:r>
        <w:rPr>
          <w:noProof/>
        </w:rPr>
        <w:fldChar w:fldCharType="separate"/>
      </w:r>
      <w:r w:rsidR="00E115A9">
        <w:rPr>
          <w:noProof/>
        </w:rPr>
        <w:t>12</w:t>
      </w:r>
      <w:r>
        <w:rPr>
          <w:noProof/>
        </w:rPr>
        <w:fldChar w:fldCharType="end"/>
      </w:r>
    </w:p>
    <w:p w:rsidR="00E5049F" w:rsidRDefault="00ED2205" w:rsidP="00E5049F">
      <w:r>
        <w:fldChar w:fldCharType="end"/>
      </w:r>
    </w:p>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89420A">
      <w:pPr>
        <w:pStyle w:val="Ttulo1"/>
        <w:jc w:val="center"/>
      </w:pPr>
      <w:bookmarkStart w:id="12" w:name="_Toc274493505"/>
      <w:bookmarkStart w:id="13" w:name="_Toc277169176"/>
      <w:bookmarkStart w:id="14" w:name="_Toc277170556"/>
      <w:bookmarkStart w:id="15" w:name="_Toc277342573"/>
      <w:r>
        <w:lastRenderedPageBreak/>
        <w:t>INDICE DE FIGURAS</w:t>
      </w:r>
      <w:bookmarkEnd w:id="12"/>
      <w:bookmarkEnd w:id="13"/>
      <w:bookmarkEnd w:id="14"/>
      <w:bookmarkEnd w:id="15"/>
    </w:p>
    <w:p w:rsidR="001F4EAF" w:rsidRPr="001E13AB" w:rsidRDefault="00ED2205">
      <w:pPr>
        <w:pStyle w:val="Tabladeilustraciones"/>
        <w:tabs>
          <w:tab w:val="right" w:leader="dot" w:pos="8375"/>
        </w:tabs>
        <w:rPr>
          <w:caps w:val="0"/>
          <w:noProof/>
          <w:sz w:val="24"/>
          <w:szCs w:val="24"/>
          <w:lang w:val="es-CR" w:eastAsia="ja-JP"/>
        </w:rPr>
      </w:pPr>
      <w:r w:rsidRPr="00ED2205">
        <w:fldChar w:fldCharType="begin"/>
      </w:r>
      <w:r w:rsidR="0089420A">
        <w:instrText xml:space="preserve"> TOC \c "Figura" </w:instrText>
      </w:r>
      <w:r w:rsidRPr="00ED2205">
        <w:fldChar w:fldCharType="separate"/>
      </w:r>
      <w:r w:rsidR="001F4EAF" w:rsidRPr="001A7557">
        <w:rPr>
          <w:noProof/>
        </w:rPr>
        <w:t>Figura 1 Compilando código fuente en módulos manejados</w:t>
      </w:r>
      <w:r w:rsidR="001F4EAF">
        <w:rPr>
          <w:noProof/>
        </w:rPr>
        <w:tab/>
      </w:r>
      <w:r>
        <w:rPr>
          <w:noProof/>
        </w:rPr>
        <w:fldChar w:fldCharType="begin"/>
      </w:r>
      <w:r w:rsidR="001F4EAF">
        <w:rPr>
          <w:noProof/>
        </w:rPr>
        <w:instrText xml:space="preserve"> PAGEREF _Toc277212266 \h </w:instrText>
      </w:r>
      <w:r>
        <w:rPr>
          <w:noProof/>
        </w:rPr>
      </w:r>
      <w:r>
        <w:rPr>
          <w:noProof/>
        </w:rPr>
        <w:fldChar w:fldCharType="separate"/>
      </w:r>
      <w:r w:rsidR="001F4EAF">
        <w:rPr>
          <w:noProof/>
        </w:rPr>
        <w:t>30</w:t>
      </w:r>
      <w:r>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 Proceso de compilación en un ambiente administrado</w:t>
      </w:r>
      <w:r>
        <w:rPr>
          <w:noProof/>
        </w:rPr>
        <w:tab/>
      </w:r>
      <w:r w:rsidR="00ED2205">
        <w:rPr>
          <w:noProof/>
        </w:rPr>
        <w:fldChar w:fldCharType="begin"/>
      </w:r>
      <w:r>
        <w:rPr>
          <w:noProof/>
        </w:rPr>
        <w:instrText xml:space="preserve"> PAGEREF _Toc277212267 \h </w:instrText>
      </w:r>
      <w:r w:rsidR="00ED2205">
        <w:rPr>
          <w:noProof/>
        </w:rPr>
      </w:r>
      <w:r w:rsidR="00ED2205">
        <w:rPr>
          <w:noProof/>
        </w:rPr>
        <w:fldChar w:fldCharType="separate"/>
      </w:r>
      <w:r>
        <w:rPr>
          <w:noProof/>
        </w:rPr>
        <w:t>31</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 Elementos de la plataforma Roslyn</w:t>
      </w:r>
      <w:r>
        <w:rPr>
          <w:noProof/>
        </w:rPr>
        <w:tab/>
      </w:r>
      <w:r w:rsidR="00ED2205">
        <w:rPr>
          <w:noProof/>
        </w:rPr>
        <w:fldChar w:fldCharType="begin"/>
      </w:r>
      <w:r>
        <w:rPr>
          <w:noProof/>
        </w:rPr>
        <w:instrText xml:space="preserve"> PAGEREF _Toc277212268 \h </w:instrText>
      </w:r>
      <w:r w:rsidR="00ED2205">
        <w:rPr>
          <w:noProof/>
        </w:rPr>
      </w:r>
      <w:r w:rsidR="00ED2205">
        <w:rPr>
          <w:noProof/>
        </w:rPr>
        <w:fldChar w:fldCharType="separate"/>
      </w:r>
      <w:r>
        <w:rPr>
          <w:noProof/>
        </w:rPr>
        <w:t>34</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 Tres pilares del desarrollo de software seguro.</w:t>
      </w:r>
      <w:r>
        <w:rPr>
          <w:noProof/>
        </w:rPr>
        <w:tab/>
      </w:r>
      <w:r w:rsidR="00ED2205">
        <w:rPr>
          <w:noProof/>
        </w:rPr>
        <w:fldChar w:fldCharType="begin"/>
      </w:r>
      <w:r>
        <w:rPr>
          <w:noProof/>
        </w:rPr>
        <w:instrText xml:space="preserve"> PAGEREF _Toc277212269 \h </w:instrText>
      </w:r>
      <w:r w:rsidR="00ED2205">
        <w:rPr>
          <w:noProof/>
        </w:rPr>
      </w:r>
      <w:r w:rsidR="00ED2205">
        <w:rPr>
          <w:noProof/>
        </w:rPr>
        <w:fldChar w:fldCharType="separate"/>
      </w:r>
      <w:r>
        <w:rPr>
          <w:noProof/>
        </w:rPr>
        <w:t>36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5 Organigrama Security Innovation</w:t>
      </w:r>
      <w:r>
        <w:rPr>
          <w:noProof/>
        </w:rPr>
        <w:tab/>
      </w:r>
      <w:r w:rsidR="00ED2205">
        <w:rPr>
          <w:noProof/>
        </w:rPr>
        <w:fldChar w:fldCharType="begin"/>
      </w:r>
      <w:r>
        <w:rPr>
          <w:noProof/>
        </w:rPr>
        <w:instrText xml:space="preserve"> PAGEREF _Toc277212270 \h </w:instrText>
      </w:r>
      <w:r w:rsidR="00ED2205">
        <w:rPr>
          <w:noProof/>
        </w:rPr>
      </w:r>
      <w:r w:rsidR="00ED2205">
        <w:rPr>
          <w:noProof/>
        </w:rPr>
        <w:fldChar w:fldCharType="separate"/>
      </w:r>
      <w:r>
        <w:rPr>
          <w:noProof/>
        </w:rPr>
        <w:t>38</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6 Listado de defectos o asuntos creados para la plataforma Roslyn</w:t>
      </w:r>
      <w:r>
        <w:rPr>
          <w:noProof/>
        </w:rPr>
        <w:tab/>
      </w:r>
      <w:r w:rsidR="00ED2205">
        <w:rPr>
          <w:noProof/>
        </w:rPr>
        <w:fldChar w:fldCharType="begin"/>
      </w:r>
      <w:r>
        <w:rPr>
          <w:noProof/>
        </w:rPr>
        <w:instrText xml:space="preserve"> PAGEREF _Toc277212271 \h </w:instrText>
      </w:r>
      <w:r w:rsidR="00ED2205">
        <w:rPr>
          <w:noProof/>
        </w:rPr>
      </w:r>
      <w:r w:rsidR="00ED2205">
        <w:rPr>
          <w:noProof/>
        </w:rPr>
        <w:fldChar w:fldCharType="separate"/>
      </w:r>
      <w:r>
        <w:rPr>
          <w:noProof/>
        </w:rPr>
        <w:t>55</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7 Licencia Apache 2.0 de la plataforma de compilación Roslyn.</w:t>
      </w:r>
      <w:r>
        <w:rPr>
          <w:noProof/>
        </w:rPr>
        <w:tab/>
      </w:r>
      <w:r w:rsidR="00ED2205">
        <w:rPr>
          <w:noProof/>
        </w:rPr>
        <w:fldChar w:fldCharType="begin"/>
      </w:r>
      <w:r>
        <w:rPr>
          <w:noProof/>
        </w:rPr>
        <w:instrText xml:space="preserve"> PAGEREF _Toc277212272 \h </w:instrText>
      </w:r>
      <w:r w:rsidR="00ED2205">
        <w:rPr>
          <w:noProof/>
        </w:rPr>
      </w:r>
      <w:r w:rsidR="00ED2205">
        <w:rPr>
          <w:noProof/>
        </w:rPr>
        <w:fldChar w:fldCharType="separate"/>
      </w:r>
      <w:r>
        <w:rPr>
          <w:noProof/>
        </w:rPr>
        <w:t>56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8 Modelo en cascada (Waterfall)</w:t>
      </w:r>
      <w:r>
        <w:rPr>
          <w:noProof/>
        </w:rPr>
        <w:tab/>
      </w:r>
      <w:r w:rsidR="00ED2205">
        <w:rPr>
          <w:noProof/>
        </w:rPr>
        <w:fldChar w:fldCharType="begin"/>
      </w:r>
      <w:r>
        <w:rPr>
          <w:noProof/>
        </w:rPr>
        <w:instrText xml:space="preserve"> PAGEREF _Toc277212273 \h </w:instrText>
      </w:r>
      <w:r w:rsidR="00ED2205">
        <w:rPr>
          <w:noProof/>
        </w:rPr>
      </w:r>
      <w:r w:rsidR="00ED2205">
        <w:rPr>
          <w:noProof/>
        </w:rPr>
        <w:fldChar w:fldCharType="separate"/>
      </w:r>
      <w:r>
        <w:rPr>
          <w:noProof/>
        </w:rPr>
        <w:t>63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9 Ingeniería de software orientada a la reutilización</w:t>
      </w:r>
      <w:r>
        <w:rPr>
          <w:noProof/>
        </w:rPr>
        <w:tab/>
      </w:r>
      <w:r w:rsidR="00ED2205">
        <w:rPr>
          <w:noProof/>
        </w:rPr>
        <w:fldChar w:fldCharType="begin"/>
      </w:r>
      <w:r>
        <w:rPr>
          <w:noProof/>
        </w:rPr>
        <w:instrText xml:space="preserve"> PAGEREF _Toc277212274 \h </w:instrText>
      </w:r>
      <w:r w:rsidR="00ED2205">
        <w:rPr>
          <w:noProof/>
        </w:rPr>
      </w:r>
      <w:r w:rsidR="00ED2205">
        <w:rPr>
          <w:noProof/>
        </w:rPr>
        <w:fldChar w:fldCharType="separate"/>
      </w:r>
      <w:r>
        <w:rPr>
          <w:noProof/>
        </w:rPr>
        <w:t>65</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10 Extensiones disponibles para Firefox</w:t>
      </w:r>
      <w:r>
        <w:rPr>
          <w:noProof/>
        </w:rPr>
        <w:tab/>
      </w:r>
      <w:r w:rsidR="00ED2205">
        <w:rPr>
          <w:noProof/>
        </w:rPr>
        <w:fldChar w:fldCharType="begin"/>
      </w:r>
      <w:r>
        <w:rPr>
          <w:noProof/>
        </w:rPr>
        <w:instrText xml:space="preserve"> PAGEREF _Toc277212275 \h </w:instrText>
      </w:r>
      <w:r w:rsidR="00ED2205">
        <w:rPr>
          <w:noProof/>
        </w:rPr>
      </w:r>
      <w:r w:rsidR="00ED2205">
        <w:rPr>
          <w:noProof/>
        </w:rPr>
        <w:fldChar w:fldCharType="separate"/>
      </w:r>
      <w:r>
        <w:rPr>
          <w:noProof/>
        </w:rPr>
        <w:t>66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11 Ejemplo de Hardware</w:t>
      </w:r>
      <w:r>
        <w:rPr>
          <w:noProof/>
        </w:rPr>
        <w:tab/>
      </w:r>
      <w:r w:rsidR="00ED2205">
        <w:rPr>
          <w:noProof/>
        </w:rPr>
        <w:fldChar w:fldCharType="begin"/>
      </w:r>
      <w:r>
        <w:rPr>
          <w:noProof/>
        </w:rPr>
        <w:instrText xml:space="preserve"> PAGEREF _Toc277212276 \h </w:instrText>
      </w:r>
      <w:r w:rsidR="00ED2205">
        <w:rPr>
          <w:noProof/>
        </w:rPr>
      </w:r>
      <w:r w:rsidR="00ED2205">
        <w:rPr>
          <w:noProof/>
        </w:rPr>
        <w:fldChar w:fldCharType="separate"/>
      </w:r>
      <w:r>
        <w:rPr>
          <w:noProof/>
        </w:rPr>
        <w:t>69</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12 Computadora Ordinaria</w:t>
      </w:r>
      <w:r>
        <w:rPr>
          <w:noProof/>
        </w:rPr>
        <w:tab/>
      </w:r>
      <w:r w:rsidR="00ED2205">
        <w:rPr>
          <w:noProof/>
        </w:rPr>
        <w:fldChar w:fldCharType="begin"/>
      </w:r>
      <w:r>
        <w:rPr>
          <w:noProof/>
        </w:rPr>
        <w:instrText xml:space="preserve"> PAGEREF _Toc277212277 \h </w:instrText>
      </w:r>
      <w:r w:rsidR="00ED2205">
        <w:rPr>
          <w:noProof/>
        </w:rPr>
      </w:r>
      <w:r w:rsidR="00ED2205">
        <w:rPr>
          <w:noProof/>
        </w:rPr>
        <w:fldChar w:fldCharType="separate"/>
      </w:r>
      <w:r>
        <w:rPr>
          <w:noProof/>
        </w:rPr>
        <w:t>70</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13 Flujo de trabajo de IBM AppScan</w:t>
      </w:r>
      <w:r>
        <w:rPr>
          <w:noProof/>
        </w:rPr>
        <w:tab/>
      </w:r>
      <w:r w:rsidR="00ED2205">
        <w:rPr>
          <w:noProof/>
        </w:rPr>
        <w:fldChar w:fldCharType="begin"/>
      </w:r>
      <w:r>
        <w:rPr>
          <w:noProof/>
        </w:rPr>
        <w:instrText xml:space="preserve"> PAGEREF _Toc277212278 \h </w:instrText>
      </w:r>
      <w:r w:rsidR="00ED2205">
        <w:rPr>
          <w:noProof/>
        </w:rPr>
      </w:r>
      <w:r w:rsidR="00ED2205">
        <w:rPr>
          <w:noProof/>
        </w:rPr>
        <w:fldChar w:fldCharType="separate"/>
      </w:r>
      <w:r>
        <w:rPr>
          <w:noProof/>
        </w:rPr>
        <w:t>79</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14 Checkmarx en el ciclo de vida del desarrollo del software.</w:t>
      </w:r>
      <w:r>
        <w:rPr>
          <w:noProof/>
        </w:rPr>
        <w:tab/>
      </w:r>
      <w:r w:rsidR="00ED2205">
        <w:rPr>
          <w:noProof/>
        </w:rPr>
        <w:fldChar w:fldCharType="begin"/>
      </w:r>
      <w:r>
        <w:rPr>
          <w:noProof/>
        </w:rPr>
        <w:instrText xml:space="preserve"> PAGEREF _Toc277212279 \h </w:instrText>
      </w:r>
      <w:r w:rsidR="00ED2205">
        <w:rPr>
          <w:noProof/>
        </w:rPr>
      </w:r>
      <w:r w:rsidR="00ED2205">
        <w:rPr>
          <w:noProof/>
        </w:rPr>
        <w:fldChar w:fldCharType="separate"/>
      </w:r>
      <w:r>
        <w:rPr>
          <w:noProof/>
        </w:rPr>
        <w:t>80</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15  Flujo de trabajo de  un CWE</w:t>
      </w:r>
      <w:r>
        <w:rPr>
          <w:noProof/>
        </w:rPr>
        <w:tab/>
      </w:r>
      <w:r w:rsidR="00ED2205">
        <w:rPr>
          <w:noProof/>
        </w:rPr>
        <w:fldChar w:fldCharType="begin"/>
      </w:r>
      <w:r>
        <w:rPr>
          <w:noProof/>
        </w:rPr>
        <w:instrText xml:space="preserve"> PAGEREF _Toc277212280 \h </w:instrText>
      </w:r>
      <w:r w:rsidR="00ED2205">
        <w:rPr>
          <w:noProof/>
        </w:rPr>
      </w:r>
      <w:r w:rsidR="00ED2205">
        <w:rPr>
          <w:noProof/>
        </w:rPr>
        <w:fldChar w:fldCharType="separate"/>
      </w:r>
      <w:r>
        <w:rPr>
          <w:noProof/>
        </w:rPr>
        <w:t>83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16 Arquitectura de Microsoft .NET 4.5</w:t>
      </w:r>
      <w:r>
        <w:rPr>
          <w:noProof/>
        </w:rPr>
        <w:tab/>
      </w:r>
      <w:r w:rsidR="00ED2205">
        <w:rPr>
          <w:noProof/>
        </w:rPr>
        <w:fldChar w:fldCharType="begin"/>
      </w:r>
      <w:r>
        <w:rPr>
          <w:noProof/>
        </w:rPr>
        <w:instrText xml:space="preserve"> PAGEREF _Toc277212281 \h </w:instrText>
      </w:r>
      <w:r w:rsidR="00ED2205">
        <w:rPr>
          <w:noProof/>
        </w:rPr>
      </w:r>
      <w:r w:rsidR="00ED2205">
        <w:rPr>
          <w:noProof/>
        </w:rPr>
        <w:fldChar w:fldCharType="separate"/>
      </w:r>
      <w:r>
        <w:rPr>
          <w:noProof/>
        </w:rPr>
        <w:t>87</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17 Versiones de Eclipse durante los últimos años</w:t>
      </w:r>
      <w:r>
        <w:rPr>
          <w:noProof/>
        </w:rPr>
        <w:tab/>
      </w:r>
      <w:r w:rsidR="00ED2205">
        <w:rPr>
          <w:noProof/>
        </w:rPr>
        <w:fldChar w:fldCharType="begin"/>
      </w:r>
      <w:r>
        <w:rPr>
          <w:noProof/>
        </w:rPr>
        <w:instrText xml:space="preserve"> PAGEREF _Toc277212282 \h </w:instrText>
      </w:r>
      <w:r w:rsidR="00ED2205">
        <w:rPr>
          <w:noProof/>
        </w:rPr>
      </w:r>
      <w:r w:rsidR="00ED2205">
        <w:rPr>
          <w:noProof/>
        </w:rPr>
        <w:fldChar w:fldCharType="separate"/>
      </w:r>
      <w:r>
        <w:rPr>
          <w:noProof/>
        </w:rPr>
        <w:t>89</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18 Transmisión de cookies</w:t>
      </w:r>
      <w:r>
        <w:rPr>
          <w:noProof/>
        </w:rPr>
        <w:tab/>
      </w:r>
      <w:r w:rsidR="00ED2205">
        <w:rPr>
          <w:noProof/>
        </w:rPr>
        <w:fldChar w:fldCharType="begin"/>
      </w:r>
      <w:r>
        <w:rPr>
          <w:noProof/>
        </w:rPr>
        <w:instrText xml:space="preserve"> PAGEREF _Toc277212283 \h </w:instrText>
      </w:r>
      <w:r w:rsidR="00ED2205">
        <w:rPr>
          <w:noProof/>
        </w:rPr>
      </w:r>
      <w:r w:rsidR="00ED2205">
        <w:rPr>
          <w:noProof/>
        </w:rPr>
        <w:fldChar w:fldCharType="separate"/>
      </w:r>
      <w:r>
        <w:rPr>
          <w:noProof/>
        </w:rPr>
        <w:t>97</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19 Investigación cuantitativa</w:t>
      </w:r>
      <w:r>
        <w:rPr>
          <w:noProof/>
        </w:rPr>
        <w:tab/>
      </w:r>
      <w:r w:rsidR="00ED2205">
        <w:rPr>
          <w:noProof/>
        </w:rPr>
        <w:fldChar w:fldCharType="begin"/>
      </w:r>
      <w:r>
        <w:rPr>
          <w:noProof/>
        </w:rPr>
        <w:instrText xml:space="preserve"> PAGEREF _Toc277212284 \h </w:instrText>
      </w:r>
      <w:r w:rsidR="00ED2205">
        <w:rPr>
          <w:noProof/>
        </w:rPr>
      </w:r>
      <w:r w:rsidR="00ED2205">
        <w:rPr>
          <w:noProof/>
        </w:rPr>
        <w:fldChar w:fldCharType="separate"/>
      </w:r>
      <w:r>
        <w:rPr>
          <w:noProof/>
        </w:rPr>
        <w:t>105</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20 Investigación cualitativa y cuantitativa</w:t>
      </w:r>
      <w:r>
        <w:rPr>
          <w:noProof/>
        </w:rPr>
        <w:tab/>
      </w:r>
      <w:r w:rsidR="00ED2205">
        <w:rPr>
          <w:noProof/>
        </w:rPr>
        <w:fldChar w:fldCharType="begin"/>
      </w:r>
      <w:r>
        <w:rPr>
          <w:noProof/>
        </w:rPr>
        <w:instrText xml:space="preserve"> PAGEREF _Toc277212285 \h </w:instrText>
      </w:r>
      <w:r w:rsidR="00ED2205">
        <w:rPr>
          <w:noProof/>
        </w:rPr>
      </w:r>
      <w:r w:rsidR="00ED2205">
        <w:rPr>
          <w:noProof/>
        </w:rPr>
        <w:fldChar w:fldCharType="separate"/>
      </w:r>
      <w:r>
        <w:rPr>
          <w:noProof/>
        </w:rPr>
        <w:t>106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21 Alcances de la investigación</w:t>
      </w:r>
      <w:r>
        <w:rPr>
          <w:noProof/>
        </w:rPr>
        <w:tab/>
      </w:r>
      <w:r w:rsidR="00ED2205">
        <w:rPr>
          <w:noProof/>
        </w:rPr>
        <w:fldChar w:fldCharType="begin"/>
      </w:r>
      <w:r>
        <w:rPr>
          <w:noProof/>
        </w:rPr>
        <w:instrText xml:space="preserve"> PAGEREF _Toc277212286 \h </w:instrText>
      </w:r>
      <w:r w:rsidR="00ED2205">
        <w:rPr>
          <w:noProof/>
        </w:rPr>
      </w:r>
      <w:r w:rsidR="00ED2205">
        <w:rPr>
          <w:noProof/>
        </w:rPr>
        <w:fldChar w:fldCharType="separate"/>
      </w:r>
      <w:r>
        <w:rPr>
          <w:noProof/>
        </w:rPr>
        <w:t>110</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22 Población y Muestra</w:t>
      </w:r>
      <w:r>
        <w:rPr>
          <w:noProof/>
        </w:rPr>
        <w:tab/>
      </w:r>
      <w:r w:rsidR="00ED2205">
        <w:rPr>
          <w:noProof/>
        </w:rPr>
        <w:fldChar w:fldCharType="begin"/>
      </w:r>
      <w:r>
        <w:rPr>
          <w:noProof/>
        </w:rPr>
        <w:instrText xml:space="preserve"> PAGEREF _Toc277212287 \h </w:instrText>
      </w:r>
      <w:r w:rsidR="00ED2205">
        <w:rPr>
          <w:noProof/>
        </w:rPr>
      </w:r>
      <w:r w:rsidR="00ED2205">
        <w:rPr>
          <w:noProof/>
        </w:rPr>
        <w:fldChar w:fldCharType="separate"/>
      </w:r>
      <w:r>
        <w:rPr>
          <w:noProof/>
        </w:rPr>
        <w:t>118</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23 Caso de uso 1 - Creación o selección de un proyecto</w:t>
      </w:r>
      <w:r>
        <w:rPr>
          <w:noProof/>
        </w:rPr>
        <w:tab/>
      </w:r>
      <w:r w:rsidR="00ED2205">
        <w:rPr>
          <w:noProof/>
        </w:rPr>
        <w:fldChar w:fldCharType="begin"/>
      </w:r>
      <w:r>
        <w:rPr>
          <w:noProof/>
        </w:rPr>
        <w:instrText xml:space="preserve"> PAGEREF _Toc277212288 \h </w:instrText>
      </w:r>
      <w:r w:rsidR="00ED2205">
        <w:rPr>
          <w:noProof/>
        </w:rPr>
      </w:r>
      <w:r w:rsidR="00ED2205">
        <w:rPr>
          <w:noProof/>
        </w:rPr>
        <w:fldChar w:fldCharType="separate"/>
      </w:r>
      <w:r>
        <w:rPr>
          <w:noProof/>
        </w:rPr>
        <w:t>129</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24 Caso de Uso 2 - Compilación como servicio</w:t>
      </w:r>
      <w:r>
        <w:rPr>
          <w:noProof/>
        </w:rPr>
        <w:tab/>
      </w:r>
      <w:r w:rsidR="00ED2205">
        <w:rPr>
          <w:noProof/>
        </w:rPr>
        <w:fldChar w:fldCharType="begin"/>
      </w:r>
      <w:r>
        <w:rPr>
          <w:noProof/>
        </w:rPr>
        <w:instrText xml:space="preserve"> PAGEREF _Toc277212289 \h </w:instrText>
      </w:r>
      <w:r w:rsidR="00ED2205">
        <w:rPr>
          <w:noProof/>
        </w:rPr>
      </w:r>
      <w:r w:rsidR="00ED2205">
        <w:rPr>
          <w:noProof/>
        </w:rPr>
        <w:fldChar w:fldCharType="separate"/>
      </w:r>
      <w:r>
        <w:rPr>
          <w:noProof/>
        </w:rPr>
        <w:t>132</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25 Módulo de vulnerabilidades de Inyección de SQL</w:t>
      </w:r>
      <w:r>
        <w:rPr>
          <w:noProof/>
        </w:rPr>
        <w:tab/>
      </w:r>
      <w:r w:rsidR="00ED2205">
        <w:rPr>
          <w:noProof/>
        </w:rPr>
        <w:fldChar w:fldCharType="begin"/>
      </w:r>
      <w:r>
        <w:rPr>
          <w:noProof/>
        </w:rPr>
        <w:instrText xml:space="preserve"> PAGEREF _Toc277212290 \h </w:instrText>
      </w:r>
      <w:r w:rsidR="00ED2205">
        <w:rPr>
          <w:noProof/>
        </w:rPr>
      </w:r>
      <w:r w:rsidR="00ED2205">
        <w:rPr>
          <w:noProof/>
        </w:rPr>
        <w:fldChar w:fldCharType="separate"/>
      </w:r>
      <w:r>
        <w:rPr>
          <w:noProof/>
        </w:rPr>
        <w:t>136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lastRenderedPageBreak/>
        <w:t>Figura 26 Vulnerabilidades de Secuencia de Sitios Cruzados (XSS)</w:t>
      </w:r>
      <w:r>
        <w:rPr>
          <w:noProof/>
        </w:rPr>
        <w:tab/>
      </w:r>
      <w:r w:rsidR="00ED2205">
        <w:rPr>
          <w:noProof/>
        </w:rPr>
        <w:fldChar w:fldCharType="begin"/>
      </w:r>
      <w:r>
        <w:rPr>
          <w:noProof/>
        </w:rPr>
        <w:instrText xml:space="preserve"> PAGEREF _Toc277212291 \h </w:instrText>
      </w:r>
      <w:r w:rsidR="00ED2205">
        <w:rPr>
          <w:noProof/>
        </w:rPr>
      </w:r>
      <w:r w:rsidR="00ED2205">
        <w:rPr>
          <w:noProof/>
        </w:rPr>
        <w:fldChar w:fldCharType="separate"/>
      </w:r>
      <w:r>
        <w:rPr>
          <w:noProof/>
        </w:rPr>
        <w:t>139</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27 Pérdida de autenticación y gestión de sesiones</w:t>
      </w:r>
      <w:r>
        <w:rPr>
          <w:noProof/>
        </w:rPr>
        <w:tab/>
      </w:r>
      <w:r w:rsidR="00ED2205">
        <w:rPr>
          <w:noProof/>
        </w:rPr>
        <w:fldChar w:fldCharType="begin"/>
      </w:r>
      <w:r>
        <w:rPr>
          <w:noProof/>
        </w:rPr>
        <w:instrText xml:space="preserve"> PAGEREF _Toc277212292 \h </w:instrText>
      </w:r>
      <w:r w:rsidR="00ED2205">
        <w:rPr>
          <w:noProof/>
        </w:rPr>
      </w:r>
      <w:r w:rsidR="00ED2205">
        <w:rPr>
          <w:noProof/>
        </w:rPr>
        <w:fldChar w:fldCharType="separate"/>
      </w:r>
      <w:r>
        <w:rPr>
          <w:noProof/>
        </w:rPr>
        <w:t>143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28 Caso de Uso Configuración Incorrecta de Seguridad</w:t>
      </w:r>
      <w:r>
        <w:rPr>
          <w:noProof/>
        </w:rPr>
        <w:tab/>
      </w:r>
      <w:r w:rsidR="00ED2205">
        <w:rPr>
          <w:noProof/>
        </w:rPr>
        <w:fldChar w:fldCharType="begin"/>
      </w:r>
      <w:r>
        <w:rPr>
          <w:noProof/>
        </w:rPr>
        <w:instrText xml:space="preserve"> PAGEREF _Toc277212293 \h </w:instrText>
      </w:r>
      <w:r w:rsidR="00ED2205">
        <w:rPr>
          <w:noProof/>
        </w:rPr>
      </w:r>
      <w:r w:rsidR="00ED2205">
        <w:rPr>
          <w:noProof/>
        </w:rPr>
        <w:fldChar w:fldCharType="separate"/>
      </w:r>
      <w:r>
        <w:rPr>
          <w:noProof/>
        </w:rPr>
        <w:t>147</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29 Diagrama de clases</w:t>
      </w:r>
      <w:r>
        <w:rPr>
          <w:noProof/>
        </w:rPr>
        <w:tab/>
      </w:r>
      <w:r w:rsidR="00ED2205">
        <w:rPr>
          <w:noProof/>
        </w:rPr>
        <w:fldChar w:fldCharType="begin"/>
      </w:r>
      <w:r>
        <w:rPr>
          <w:noProof/>
        </w:rPr>
        <w:instrText xml:space="preserve"> PAGEREF _Toc277212294 \h </w:instrText>
      </w:r>
      <w:r w:rsidR="00ED2205">
        <w:rPr>
          <w:noProof/>
        </w:rPr>
      </w:r>
      <w:r w:rsidR="00ED2205">
        <w:rPr>
          <w:noProof/>
        </w:rPr>
        <w:fldChar w:fldCharType="separate"/>
      </w:r>
      <w:r>
        <w:rPr>
          <w:noProof/>
        </w:rPr>
        <w:t>153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30 Diagrama de Clases continuación</w:t>
      </w:r>
      <w:r>
        <w:rPr>
          <w:noProof/>
        </w:rPr>
        <w:tab/>
      </w:r>
      <w:r w:rsidR="00ED2205">
        <w:rPr>
          <w:noProof/>
        </w:rPr>
        <w:fldChar w:fldCharType="begin"/>
      </w:r>
      <w:r>
        <w:rPr>
          <w:noProof/>
        </w:rPr>
        <w:instrText xml:space="preserve"> PAGEREF _Toc277212295 \h </w:instrText>
      </w:r>
      <w:r w:rsidR="00ED2205">
        <w:rPr>
          <w:noProof/>
        </w:rPr>
      </w:r>
      <w:r w:rsidR="00ED2205">
        <w:rPr>
          <w:noProof/>
        </w:rPr>
        <w:fldChar w:fldCharType="separate"/>
      </w:r>
      <w:r>
        <w:rPr>
          <w:noProof/>
        </w:rPr>
        <w:t>154</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31 Evolución de C# y Visual Basic</w:t>
      </w:r>
      <w:r>
        <w:rPr>
          <w:noProof/>
        </w:rPr>
        <w:tab/>
      </w:r>
      <w:r w:rsidR="00ED2205">
        <w:rPr>
          <w:noProof/>
        </w:rPr>
        <w:fldChar w:fldCharType="begin"/>
      </w:r>
      <w:r>
        <w:rPr>
          <w:noProof/>
        </w:rPr>
        <w:instrText xml:space="preserve"> PAGEREF _Toc277212296 \h </w:instrText>
      </w:r>
      <w:r w:rsidR="00ED2205">
        <w:rPr>
          <w:noProof/>
        </w:rPr>
      </w:r>
      <w:r w:rsidR="00ED2205">
        <w:rPr>
          <w:noProof/>
        </w:rPr>
        <w:fldChar w:fldCharType="separate"/>
      </w:r>
      <w:r>
        <w:rPr>
          <w:noProof/>
        </w:rPr>
        <w:t>156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32 Pasos del proceso de compilación.</w:t>
      </w:r>
      <w:r>
        <w:rPr>
          <w:noProof/>
        </w:rPr>
        <w:tab/>
      </w:r>
      <w:r w:rsidR="00ED2205">
        <w:rPr>
          <w:noProof/>
        </w:rPr>
        <w:fldChar w:fldCharType="begin"/>
      </w:r>
      <w:r>
        <w:rPr>
          <w:noProof/>
        </w:rPr>
        <w:instrText xml:space="preserve"> PAGEREF _Toc277212297 \h </w:instrText>
      </w:r>
      <w:r w:rsidR="00ED2205">
        <w:rPr>
          <w:noProof/>
        </w:rPr>
      </w:r>
      <w:r w:rsidR="00ED2205">
        <w:rPr>
          <w:noProof/>
        </w:rPr>
        <w:fldChar w:fldCharType="separate"/>
      </w:r>
      <w:r>
        <w:rPr>
          <w:noProof/>
        </w:rPr>
        <w:t>157</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33 Arquitectura del sistema</w:t>
      </w:r>
      <w:r>
        <w:rPr>
          <w:noProof/>
        </w:rPr>
        <w:tab/>
      </w:r>
      <w:r w:rsidR="00ED2205">
        <w:rPr>
          <w:noProof/>
        </w:rPr>
        <w:fldChar w:fldCharType="begin"/>
      </w:r>
      <w:r>
        <w:rPr>
          <w:noProof/>
        </w:rPr>
        <w:instrText xml:space="preserve"> PAGEREF _Toc277212298 \h </w:instrText>
      </w:r>
      <w:r w:rsidR="00ED2205">
        <w:rPr>
          <w:noProof/>
        </w:rPr>
      </w:r>
      <w:r w:rsidR="00ED2205">
        <w:rPr>
          <w:noProof/>
        </w:rPr>
        <w:fldChar w:fldCharType="separate"/>
      </w:r>
      <w:r>
        <w:rPr>
          <w:noProof/>
        </w:rPr>
        <w:t>158</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34 Modelo de riesgos</w:t>
      </w:r>
      <w:r>
        <w:rPr>
          <w:noProof/>
        </w:rPr>
        <w:tab/>
      </w:r>
      <w:r w:rsidR="00ED2205">
        <w:rPr>
          <w:noProof/>
        </w:rPr>
        <w:fldChar w:fldCharType="begin"/>
      </w:r>
      <w:r>
        <w:rPr>
          <w:noProof/>
        </w:rPr>
        <w:instrText xml:space="preserve"> PAGEREF _Toc277212299 \h </w:instrText>
      </w:r>
      <w:r w:rsidR="00ED2205">
        <w:rPr>
          <w:noProof/>
        </w:rPr>
      </w:r>
      <w:r w:rsidR="00ED2205">
        <w:rPr>
          <w:noProof/>
        </w:rPr>
        <w:fldChar w:fldCharType="separate"/>
      </w:r>
      <w:r>
        <w:rPr>
          <w:noProof/>
        </w:rPr>
        <w:t>162</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35 Inyección de SQL Modelo de Riesgo</w:t>
      </w:r>
      <w:r>
        <w:rPr>
          <w:noProof/>
        </w:rPr>
        <w:tab/>
      </w:r>
      <w:r w:rsidR="00ED2205">
        <w:rPr>
          <w:noProof/>
        </w:rPr>
        <w:fldChar w:fldCharType="begin"/>
      </w:r>
      <w:r>
        <w:rPr>
          <w:noProof/>
        </w:rPr>
        <w:instrText xml:space="preserve"> PAGEREF _Toc277212300 \h </w:instrText>
      </w:r>
      <w:r w:rsidR="00ED2205">
        <w:rPr>
          <w:noProof/>
        </w:rPr>
      </w:r>
      <w:r w:rsidR="00ED2205">
        <w:rPr>
          <w:noProof/>
        </w:rPr>
        <w:fldChar w:fldCharType="separate"/>
      </w:r>
      <w:r>
        <w:rPr>
          <w:noProof/>
        </w:rPr>
        <w:t>164</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36 Inyección de SQL en un formulario HTML</w:t>
      </w:r>
      <w:r>
        <w:rPr>
          <w:noProof/>
        </w:rPr>
        <w:tab/>
      </w:r>
      <w:r w:rsidR="00ED2205">
        <w:rPr>
          <w:noProof/>
        </w:rPr>
        <w:fldChar w:fldCharType="begin"/>
      </w:r>
      <w:r>
        <w:rPr>
          <w:noProof/>
        </w:rPr>
        <w:instrText xml:space="preserve"> PAGEREF _Toc277212301 \h </w:instrText>
      </w:r>
      <w:r w:rsidR="00ED2205">
        <w:rPr>
          <w:noProof/>
        </w:rPr>
      </w:r>
      <w:r w:rsidR="00ED2205">
        <w:rPr>
          <w:noProof/>
        </w:rPr>
        <w:fldChar w:fldCharType="separate"/>
      </w:r>
      <w:r>
        <w:rPr>
          <w:noProof/>
        </w:rPr>
        <w:t>165</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37 Inyección de SQL en el código fuente</w:t>
      </w:r>
      <w:r>
        <w:rPr>
          <w:noProof/>
        </w:rPr>
        <w:tab/>
      </w:r>
      <w:r w:rsidR="00ED2205">
        <w:rPr>
          <w:noProof/>
        </w:rPr>
        <w:fldChar w:fldCharType="begin"/>
      </w:r>
      <w:r>
        <w:rPr>
          <w:noProof/>
        </w:rPr>
        <w:instrText xml:space="preserve"> PAGEREF _Toc277212302 \h </w:instrText>
      </w:r>
      <w:r w:rsidR="00ED2205">
        <w:rPr>
          <w:noProof/>
        </w:rPr>
      </w:r>
      <w:r w:rsidR="00ED2205">
        <w:rPr>
          <w:noProof/>
        </w:rPr>
        <w:fldChar w:fldCharType="separate"/>
      </w:r>
      <w:r>
        <w:rPr>
          <w:noProof/>
        </w:rPr>
        <w:t>167</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38 Pérdida de Autenticación y Gestión de Sesiones Modelo de Riesgo</w:t>
      </w:r>
      <w:r>
        <w:rPr>
          <w:noProof/>
        </w:rPr>
        <w:tab/>
      </w:r>
      <w:r w:rsidR="00ED2205">
        <w:rPr>
          <w:noProof/>
        </w:rPr>
        <w:fldChar w:fldCharType="begin"/>
      </w:r>
      <w:r>
        <w:rPr>
          <w:noProof/>
        </w:rPr>
        <w:instrText xml:space="preserve"> PAGEREF _Toc277212303 \h </w:instrText>
      </w:r>
      <w:r w:rsidR="00ED2205">
        <w:rPr>
          <w:noProof/>
        </w:rPr>
      </w:r>
      <w:r w:rsidR="00ED2205">
        <w:rPr>
          <w:noProof/>
        </w:rPr>
        <w:fldChar w:fldCharType="separate"/>
      </w:r>
      <w:r>
        <w:rPr>
          <w:noProof/>
        </w:rPr>
        <w:t>170</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39 Diagrama Pérdida de autenticación</w:t>
      </w:r>
      <w:r>
        <w:rPr>
          <w:noProof/>
        </w:rPr>
        <w:tab/>
      </w:r>
      <w:r w:rsidR="00ED2205">
        <w:rPr>
          <w:noProof/>
        </w:rPr>
        <w:fldChar w:fldCharType="begin"/>
      </w:r>
      <w:r>
        <w:rPr>
          <w:noProof/>
        </w:rPr>
        <w:instrText xml:space="preserve"> PAGEREF _Toc277212304 \h </w:instrText>
      </w:r>
      <w:r w:rsidR="00ED2205">
        <w:rPr>
          <w:noProof/>
        </w:rPr>
      </w:r>
      <w:r w:rsidR="00ED2205">
        <w:rPr>
          <w:noProof/>
        </w:rPr>
        <w:fldChar w:fldCharType="separate"/>
      </w:r>
      <w:r>
        <w:rPr>
          <w:noProof/>
        </w:rPr>
        <w:t>171</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40 Manipulación de variables en sesión</w:t>
      </w:r>
      <w:r>
        <w:rPr>
          <w:noProof/>
        </w:rPr>
        <w:tab/>
      </w:r>
      <w:r w:rsidR="00ED2205">
        <w:rPr>
          <w:noProof/>
        </w:rPr>
        <w:fldChar w:fldCharType="begin"/>
      </w:r>
      <w:r>
        <w:rPr>
          <w:noProof/>
        </w:rPr>
        <w:instrText xml:space="preserve"> PAGEREF _Toc277212305 \h </w:instrText>
      </w:r>
      <w:r w:rsidR="00ED2205">
        <w:rPr>
          <w:noProof/>
        </w:rPr>
      </w:r>
      <w:r w:rsidR="00ED2205">
        <w:rPr>
          <w:noProof/>
        </w:rPr>
        <w:fldChar w:fldCharType="separate"/>
      </w:r>
      <w:r>
        <w:rPr>
          <w:noProof/>
        </w:rPr>
        <w:t>173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41 Secuencia de comandos en Sitios Cruzados Modelo de Riesgo</w:t>
      </w:r>
      <w:r>
        <w:rPr>
          <w:noProof/>
        </w:rPr>
        <w:tab/>
      </w:r>
      <w:r w:rsidR="00ED2205">
        <w:rPr>
          <w:noProof/>
        </w:rPr>
        <w:fldChar w:fldCharType="begin"/>
      </w:r>
      <w:r>
        <w:rPr>
          <w:noProof/>
        </w:rPr>
        <w:instrText xml:space="preserve"> PAGEREF _Toc277212306 \h </w:instrText>
      </w:r>
      <w:r w:rsidR="00ED2205">
        <w:rPr>
          <w:noProof/>
        </w:rPr>
      </w:r>
      <w:r w:rsidR="00ED2205">
        <w:rPr>
          <w:noProof/>
        </w:rPr>
        <w:fldChar w:fldCharType="separate"/>
      </w:r>
      <w:r>
        <w:rPr>
          <w:noProof/>
        </w:rPr>
        <w:t>175</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42 Ingreso de datos no confiables</w:t>
      </w:r>
      <w:r>
        <w:rPr>
          <w:noProof/>
        </w:rPr>
        <w:tab/>
      </w:r>
      <w:r w:rsidR="00ED2205">
        <w:rPr>
          <w:noProof/>
        </w:rPr>
        <w:fldChar w:fldCharType="begin"/>
      </w:r>
      <w:r>
        <w:rPr>
          <w:noProof/>
        </w:rPr>
        <w:instrText xml:space="preserve"> PAGEREF _Toc277212307 \h </w:instrText>
      </w:r>
      <w:r w:rsidR="00ED2205">
        <w:rPr>
          <w:noProof/>
        </w:rPr>
      </w:r>
      <w:r w:rsidR="00ED2205">
        <w:rPr>
          <w:noProof/>
        </w:rPr>
        <w:fldChar w:fldCharType="separate"/>
      </w:r>
      <w:r>
        <w:rPr>
          <w:noProof/>
        </w:rPr>
        <w:t>176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43 Alteración de una página Web por medio de XSS</w:t>
      </w:r>
      <w:r>
        <w:rPr>
          <w:noProof/>
        </w:rPr>
        <w:tab/>
      </w:r>
      <w:r w:rsidR="00ED2205">
        <w:rPr>
          <w:noProof/>
        </w:rPr>
        <w:fldChar w:fldCharType="begin"/>
      </w:r>
      <w:r>
        <w:rPr>
          <w:noProof/>
        </w:rPr>
        <w:instrText xml:space="preserve"> PAGEREF _Toc277212308 \h </w:instrText>
      </w:r>
      <w:r w:rsidR="00ED2205">
        <w:rPr>
          <w:noProof/>
        </w:rPr>
      </w:r>
      <w:r w:rsidR="00ED2205">
        <w:rPr>
          <w:noProof/>
        </w:rPr>
        <w:fldChar w:fldCharType="separate"/>
      </w:r>
      <w:r>
        <w:rPr>
          <w:noProof/>
        </w:rPr>
        <w:t>178</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44 Código fuente vulnerable a XSS</w:t>
      </w:r>
      <w:r>
        <w:rPr>
          <w:noProof/>
        </w:rPr>
        <w:tab/>
      </w:r>
      <w:r w:rsidR="00ED2205">
        <w:rPr>
          <w:noProof/>
        </w:rPr>
        <w:fldChar w:fldCharType="begin"/>
      </w:r>
      <w:r>
        <w:rPr>
          <w:noProof/>
        </w:rPr>
        <w:instrText xml:space="preserve"> PAGEREF _Toc277212309 \h </w:instrText>
      </w:r>
      <w:r w:rsidR="00ED2205">
        <w:rPr>
          <w:noProof/>
        </w:rPr>
      </w:r>
      <w:r w:rsidR="00ED2205">
        <w:rPr>
          <w:noProof/>
        </w:rPr>
        <w:fldChar w:fldCharType="separate"/>
      </w:r>
      <w:r>
        <w:rPr>
          <w:noProof/>
        </w:rPr>
        <w:t>179</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45 Materialización de un ataque de Secuencia de Comandos entre Páginas</w:t>
      </w:r>
      <w:r>
        <w:rPr>
          <w:noProof/>
        </w:rPr>
        <w:tab/>
      </w:r>
      <w:r w:rsidR="00ED2205">
        <w:rPr>
          <w:noProof/>
        </w:rPr>
        <w:fldChar w:fldCharType="begin"/>
      </w:r>
      <w:r>
        <w:rPr>
          <w:noProof/>
        </w:rPr>
        <w:instrText xml:space="preserve"> PAGEREF _Toc277212310 \h </w:instrText>
      </w:r>
      <w:r w:rsidR="00ED2205">
        <w:rPr>
          <w:noProof/>
        </w:rPr>
      </w:r>
      <w:r w:rsidR="00ED2205">
        <w:rPr>
          <w:noProof/>
        </w:rPr>
        <w:fldChar w:fldCharType="separate"/>
      </w:r>
      <w:r>
        <w:rPr>
          <w:noProof/>
        </w:rPr>
        <w:t>180</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46 Envío de código JavaScript en la aplicación</w:t>
      </w:r>
      <w:r>
        <w:rPr>
          <w:noProof/>
        </w:rPr>
        <w:tab/>
      </w:r>
      <w:r w:rsidR="00ED2205">
        <w:rPr>
          <w:noProof/>
        </w:rPr>
        <w:fldChar w:fldCharType="begin"/>
      </w:r>
      <w:r>
        <w:rPr>
          <w:noProof/>
        </w:rPr>
        <w:instrText xml:space="preserve"> PAGEREF _Toc277212311 \h </w:instrText>
      </w:r>
      <w:r w:rsidR="00ED2205">
        <w:rPr>
          <w:noProof/>
        </w:rPr>
      </w:r>
      <w:r w:rsidR="00ED2205">
        <w:rPr>
          <w:noProof/>
        </w:rPr>
        <w:fldChar w:fldCharType="separate"/>
      </w:r>
      <w:r>
        <w:rPr>
          <w:noProof/>
        </w:rPr>
        <w:t>181</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47 Detección de código fuente vulnerable por medio del Plugín</w:t>
      </w:r>
      <w:r>
        <w:rPr>
          <w:noProof/>
        </w:rPr>
        <w:tab/>
      </w:r>
      <w:r w:rsidR="00ED2205">
        <w:rPr>
          <w:noProof/>
        </w:rPr>
        <w:fldChar w:fldCharType="begin"/>
      </w:r>
      <w:r>
        <w:rPr>
          <w:noProof/>
        </w:rPr>
        <w:instrText xml:space="preserve"> PAGEREF _Toc277212312 \h </w:instrText>
      </w:r>
      <w:r w:rsidR="00ED2205">
        <w:rPr>
          <w:noProof/>
        </w:rPr>
      </w:r>
      <w:r w:rsidR="00ED2205">
        <w:rPr>
          <w:noProof/>
        </w:rPr>
        <w:fldChar w:fldCharType="separate"/>
      </w:r>
      <w:r>
        <w:rPr>
          <w:noProof/>
        </w:rPr>
        <w:t>182</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48 Vista Previa de la corrección del problema de XSS</w:t>
      </w:r>
      <w:r>
        <w:rPr>
          <w:noProof/>
        </w:rPr>
        <w:tab/>
      </w:r>
      <w:r w:rsidR="00ED2205">
        <w:rPr>
          <w:noProof/>
        </w:rPr>
        <w:fldChar w:fldCharType="begin"/>
      </w:r>
      <w:r>
        <w:rPr>
          <w:noProof/>
        </w:rPr>
        <w:instrText xml:space="preserve"> PAGEREF _Toc277212313 \h </w:instrText>
      </w:r>
      <w:r w:rsidR="00ED2205">
        <w:rPr>
          <w:noProof/>
        </w:rPr>
      </w:r>
      <w:r w:rsidR="00ED2205">
        <w:rPr>
          <w:noProof/>
        </w:rPr>
        <w:fldChar w:fldCharType="separate"/>
      </w:r>
      <w:r>
        <w:rPr>
          <w:noProof/>
        </w:rPr>
        <w:t>183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49 Corrección del problema de seguridad en el código fuente</w:t>
      </w:r>
      <w:r>
        <w:rPr>
          <w:noProof/>
        </w:rPr>
        <w:tab/>
      </w:r>
      <w:r w:rsidR="00ED2205">
        <w:rPr>
          <w:noProof/>
        </w:rPr>
        <w:fldChar w:fldCharType="begin"/>
      </w:r>
      <w:r>
        <w:rPr>
          <w:noProof/>
        </w:rPr>
        <w:instrText xml:space="preserve"> PAGEREF _Toc277212314 \h </w:instrText>
      </w:r>
      <w:r w:rsidR="00ED2205">
        <w:rPr>
          <w:noProof/>
        </w:rPr>
      </w:r>
      <w:r w:rsidR="00ED2205">
        <w:rPr>
          <w:noProof/>
        </w:rPr>
        <w:fldChar w:fldCharType="separate"/>
      </w:r>
      <w:r>
        <w:rPr>
          <w:noProof/>
        </w:rPr>
        <w:t>183</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50 Configuración de Seguridad Incorrecta Modelo de Riesgo</w:t>
      </w:r>
      <w:r>
        <w:rPr>
          <w:noProof/>
        </w:rPr>
        <w:tab/>
      </w:r>
      <w:r w:rsidR="00ED2205">
        <w:rPr>
          <w:noProof/>
        </w:rPr>
        <w:fldChar w:fldCharType="begin"/>
      </w:r>
      <w:r>
        <w:rPr>
          <w:noProof/>
        </w:rPr>
        <w:instrText xml:space="preserve"> PAGEREF _Toc277212315 \h </w:instrText>
      </w:r>
      <w:r w:rsidR="00ED2205">
        <w:rPr>
          <w:noProof/>
        </w:rPr>
      </w:r>
      <w:r w:rsidR="00ED2205">
        <w:rPr>
          <w:noProof/>
        </w:rPr>
        <w:fldChar w:fldCharType="separate"/>
      </w:r>
      <w:r>
        <w:rPr>
          <w:noProof/>
        </w:rPr>
        <w:t>185</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lastRenderedPageBreak/>
        <w:t>Figura 51 Configuración de seguridad incorrecta por medio de mensajes de error</w:t>
      </w:r>
      <w:r>
        <w:rPr>
          <w:noProof/>
        </w:rPr>
        <w:tab/>
      </w:r>
      <w:r w:rsidR="00ED2205">
        <w:rPr>
          <w:noProof/>
        </w:rPr>
        <w:fldChar w:fldCharType="begin"/>
      </w:r>
      <w:r>
        <w:rPr>
          <w:noProof/>
        </w:rPr>
        <w:instrText xml:space="preserve"> PAGEREF _Toc277212316 \h </w:instrText>
      </w:r>
      <w:r w:rsidR="00ED2205">
        <w:rPr>
          <w:noProof/>
        </w:rPr>
      </w:r>
      <w:r w:rsidR="00ED2205">
        <w:rPr>
          <w:noProof/>
        </w:rPr>
        <w:fldChar w:fldCharType="separate"/>
      </w:r>
      <w:r>
        <w:rPr>
          <w:noProof/>
        </w:rPr>
        <w:t>186</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52 Exposición de datos sensibles Modelo de Riesgo</w:t>
      </w:r>
      <w:r>
        <w:rPr>
          <w:noProof/>
        </w:rPr>
        <w:tab/>
      </w:r>
      <w:r w:rsidR="00ED2205">
        <w:rPr>
          <w:noProof/>
        </w:rPr>
        <w:fldChar w:fldCharType="begin"/>
      </w:r>
      <w:r>
        <w:rPr>
          <w:noProof/>
        </w:rPr>
        <w:instrText xml:space="preserve"> PAGEREF _Toc277212317 \h </w:instrText>
      </w:r>
      <w:r w:rsidR="00ED2205">
        <w:rPr>
          <w:noProof/>
        </w:rPr>
      </w:r>
      <w:r w:rsidR="00ED2205">
        <w:rPr>
          <w:noProof/>
        </w:rPr>
        <w:fldChar w:fldCharType="separate"/>
      </w:r>
      <w:r>
        <w:rPr>
          <w:noProof/>
        </w:rPr>
        <w:t>188</w:t>
      </w:r>
      <w:r w:rsidR="00ED2205">
        <w:rPr>
          <w:noProof/>
        </w:rPr>
        <w:fldChar w:fldCharType="end"/>
      </w:r>
    </w:p>
    <w:p w:rsidR="001F4EAF" w:rsidRPr="001E13AB" w:rsidRDefault="001F4EAF">
      <w:pPr>
        <w:pStyle w:val="Tabladeilustraciones"/>
        <w:tabs>
          <w:tab w:val="right" w:leader="dot" w:pos="8375"/>
        </w:tabs>
        <w:rPr>
          <w:caps w:val="0"/>
          <w:noProof/>
          <w:sz w:val="24"/>
          <w:szCs w:val="24"/>
          <w:lang w:val="es-CR" w:eastAsia="ja-JP"/>
        </w:rPr>
      </w:pPr>
      <w:r w:rsidRPr="001A7557">
        <w:rPr>
          <w:noProof/>
        </w:rPr>
        <w:t>Figura 53 Diagrama de exposición de datos sensibles</w:t>
      </w:r>
      <w:r>
        <w:rPr>
          <w:noProof/>
        </w:rPr>
        <w:tab/>
      </w:r>
      <w:r w:rsidR="00ED2205">
        <w:rPr>
          <w:noProof/>
        </w:rPr>
        <w:fldChar w:fldCharType="begin"/>
      </w:r>
      <w:r>
        <w:rPr>
          <w:noProof/>
        </w:rPr>
        <w:instrText xml:space="preserve"> PAGEREF _Toc277212318 \h </w:instrText>
      </w:r>
      <w:r w:rsidR="00ED2205">
        <w:rPr>
          <w:noProof/>
        </w:rPr>
      </w:r>
      <w:r w:rsidR="00ED2205">
        <w:rPr>
          <w:noProof/>
        </w:rPr>
        <w:fldChar w:fldCharType="separate"/>
      </w:r>
      <w:r>
        <w:rPr>
          <w:noProof/>
        </w:rPr>
        <w:t>189</w:t>
      </w:r>
      <w:r w:rsidR="00ED2205">
        <w:rPr>
          <w:noProof/>
        </w:rPr>
        <w:fldChar w:fldCharType="end"/>
      </w:r>
    </w:p>
    <w:p w:rsidR="0089420A" w:rsidRDefault="00ED2205" w:rsidP="0089420A">
      <w:r>
        <w:fldChar w:fldCharType="end"/>
      </w:r>
    </w:p>
    <w:p w:rsidR="0089420A" w:rsidRDefault="0089420A" w:rsidP="0089420A"/>
    <w:p w:rsidR="0089420A" w:rsidRDefault="0089420A" w:rsidP="00EF58EE"/>
    <w:p w:rsidR="0089420A" w:rsidRDefault="0089420A" w:rsidP="0026239D"/>
    <w:p w:rsidR="0089420A" w:rsidRDefault="0089420A"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89420A" w:rsidRDefault="0089420A" w:rsidP="0089420A">
      <w:pPr>
        <w:rPr>
          <w:lang w:eastAsia="es-CR"/>
        </w:rPr>
      </w:pPr>
    </w:p>
    <w:p w:rsidR="0089420A" w:rsidRDefault="0089420A" w:rsidP="0089420A">
      <w:pPr>
        <w:rPr>
          <w:lang w:eastAsia="es-CR"/>
        </w:rPr>
      </w:pPr>
    </w:p>
    <w:p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t>TRIBUNAL EXAMINADOR</w:t>
      </w: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rsidR="00805E21" w:rsidRPr="00805E21" w:rsidRDefault="00805E21" w:rsidP="00805E21">
      <w:pPr>
        <w:spacing w:line="240" w:lineRule="auto"/>
        <w:rPr>
          <w:rFonts w:eastAsia="Times New Roman" w:cs="Arial"/>
          <w:lang w:val="es-ES" w:eastAsia="es-CR"/>
        </w:rPr>
      </w:pPr>
    </w:p>
    <w:p w:rsidR="00805E21" w:rsidRPr="00805E21" w:rsidRDefault="00805E21" w:rsidP="00805E21">
      <w:pPr>
        <w:spacing w:line="240" w:lineRule="auto"/>
        <w:rPr>
          <w:rFonts w:eastAsia="Times New Roman" w:cs="Arial"/>
          <w:lang w:val="es-ES" w:eastAsia="es-CR"/>
        </w:rPr>
      </w:pPr>
    </w:p>
    <w:p w:rsidR="00805E21" w:rsidRPr="00805E21" w:rsidRDefault="00805E21" w:rsidP="00805E21">
      <w:pPr>
        <w:spacing w:line="240" w:lineRule="auto"/>
        <w:rPr>
          <w:rFonts w:eastAsia="Times New Roman" w:cs="Arial"/>
          <w:lang w:val="es-ES" w:eastAsia="es-CR"/>
        </w:rPr>
      </w:pPr>
    </w:p>
    <w:p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rsidR="002B65B9" w:rsidRPr="00033B4C" w:rsidRDefault="002B65B9" w:rsidP="002B65B9">
      <w:pPr>
        <w:jc w:val="center"/>
        <w:rPr>
          <w:rFonts w:cs="Arial"/>
          <w:lang w:val="es-ES"/>
        </w:rPr>
      </w:pPr>
    </w:p>
    <w:p w:rsidR="002B65B9" w:rsidRDefault="002B65B9" w:rsidP="002B65B9">
      <w:pPr>
        <w:jc w:val="center"/>
        <w:rPr>
          <w:rFonts w:cs="Arial"/>
          <w:lang w:val="es-ES"/>
        </w:rPr>
      </w:pPr>
    </w:p>
    <w:p w:rsidR="002B65B9" w:rsidRDefault="002B65B9" w:rsidP="002B65B9">
      <w:pPr>
        <w:jc w:val="center"/>
        <w:rPr>
          <w:rFonts w:cs="Arial"/>
          <w:lang w:val="es-ES"/>
        </w:rPr>
      </w:pPr>
    </w:p>
    <w:p w:rsidR="002B65B9" w:rsidRDefault="002B65B9" w:rsidP="002B65B9">
      <w:pPr>
        <w:jc w:val="center"/>
        <w:rPr>
          <w:rFonts w:cs="Arial"/>
          <w:lang w:val="es-ES"/>
        </w:rPr>
      </w:pPr>
    </w:p>
    <w:p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rsidR="002B65B9" w:rsidRPr="00033B4C" w:rsidRDefault="002B65B9" w:rsidP="002B65B9">
      <w:pPr>
        <w:ind w:firstLine="720"/>
        <w:jc w:val="center"/>
        <w:rPr>
          <w:rFonts w:cs="Arial"/>
          <w:lang w:val="es-ES"/>
        </w:rPr>
      </w:pPr>
      <w:r>
        <w:rPr>
          <w:rFonts w:cs="Arial"/>
          <w:lang w:val="es-ES"/>
        </w:rPr>
        <w:t>Lector</w:t>
      </w:r>
    </w:p>
    <w:p w:rsidR="00805E21" w:rsidRPr="00805E21" w:rsidRDefault="00805E21" w:rsidP="00805E21">
      <w:pPr>
        <w:spacing w:line="240" w:lineRule="auto"/>
        <w:rPr>
          <w:rFonts w:eastAsia="Times New Roman" w:cs="Arial"/>
          <w:lang w:val="es-ES" w:eastAsia="es-CR"/>
        </w:rPr>
      </w:pPr>
    </w:p>
    <w:p w:rsidR="009D6F64" w:rsidRDefault="009D6F64" w:rsidP="002B65B9">
      <w:pPr>
        <w:rPr>
          <w:lang w:val="es-ES" w:eastAsia="es-CR"/>
        </w:rPr>
      </w:pPr>
    </w:p>
    <w:p w:rsidR="009D6F64" w:rsidRDefault="009D6F64" w:rsidP="002B65B9">
      <w:pPr>
        <w:spacing w:line="240" w:lineRule="auto"/>
        <w:jc w:val="left"/>
        <w:rPr>
          <w:rFonts w:eastAsia="Times New Roman" w:cs="Arial"/>
          <w:lang w:val="es-ES" w:eastAsia="es-CR"/>
        </w:rPr>
      </w:pPr>
    </w:p>
    <w:p w:rsidR="009D6F64" w:rsidRPr="00805E21" w:rsidRDefault="009D6F64" w:rsidP="00805E21">
      <w:pPr>
        <w:spacing w:line="240" w:lineRule="auto"/>
        <w:jc w:val="center"/>
        <w:rPr>
          <w:rFonts w:eastAsia="Times New Roman" w:cs="Arial"/>
          <w:lang w:val="es-ES" w:eastAsia="es-CR"/>
        </w:rPr>
      </w:pPr>
    </w:p>
    <w:p w:rsidR="00805E21" w:rsidRDefault="00805E21" w:rsidP="00B41745">
      <w:pPr>
        <w:spacing w:line="240" w:lineRule="auto"/>
        <w:jc w:val="center"/>
        <w:rPr>
          <w:rFonts w:eastAsia="Times New Roman" w:cs="Arial"/>
          <w:sz w:val="20"/>
          <w:szCs w:val="20"/>
          <w:lang w:val="es-ES" w:eastAsia="es-CR"/>
        </w:rPr>
      </w:pPr>
    </w:p>
    <w:p w:rsidR="008369C3" w:rsidRDefault="008369C3" w:rsidP="00B41745">
      <w:pPr>
        <w:spacing w:line="240" w:lineRule="auto"/>
        <w:jc w:val="center"/>
        <w:rPr>
          <w:rFonts w:eastAsia="Times New Roman" w:cs="Arial"/>
          <w:sz w:val="20"/>
          <w:szCs w:val="20"/>
          <w:lang w:val="es-ES" w:eastAsia="es-CR"/>
        </w:rPr>
      </w:pPr>
    </w:p>
    <w:p w:rsidR="00CF1DA5" w:rsidRDefault="00CF1DA5" w:rsidP="00B41745">
      <w:pPr>
        <w:spacing w:line="240" w:lineRule="auto"/>
        <w:jc w:val="center"/>
        <w:rPr>
          <w:rFonts w:eastAsia="Times New Roman" w:cs="Arial"/>
          <w:sz w:val="20"/>
          <w:szCs w:val="20"/>
          <w:lang w:val="es-ES" w:eastAsia="es-CR"/>
        </w:rPr>
      </w:pPr>
    </w:p>
    <w:p w:rsidR="00CF1DA5" w:rsidRDefault="00CF1DA5"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89420A" w:rsidRDefault="0089420A" w:rsidP="00B41745">
      <w:pPr>
        <w:spacing w:line="240" w:lineRule="auto"/>
        <w:jc w:val="center"/>
        <w:rPr>
          <w:rFonts w:eastAsia="Times New Roman" w:cs="Arial"/>
          <w:sz w:val="20"/>
          <w:szCs w:val="20"/>
          <w:lang w:val="es-ES" w:eastAsia="es-CR"/>
        </w:rPr>
      </w:pPr>
    </w:p>
    <w:p w:rsidR="0089420A" w:rsidRPr="00B41745" w:rsidRDefault="0089420A" w:rsidP="00B41745">
      <w:pPr>
        <w:spacing w:line="240" w:lineRule="auto"/>
        <w:jc w:val="center"/>
        <w:rPr>
          <w:rFonts w:eastAsia="Times New Roman" w:cs="Arial"/>
          <w:sz w:val="20"/>
          <w:szCs w:val="20"/>
          <w:lang w:val="es-ES" w:eastAsia="es-CR"/>
        </w:rPr>
      </w:pPr>
    </w:p>
    <w:p w:rsidR="008369C3" w:rsidRPr="00B41745" w:rsidRDefault="008369C3" w:rsidP="008369C3">
      <w:pPr>
        <w:pStyle w:val="Ttulo1"/>
        <w:jc w:val="center"/>
        <w:rPr>
          <w:lang w:val="es-ES" w:eastAsia="es-ES"/>
        </w:rPr>
      </w:pPr>
      <w:bookmarkStart w:id="16" w:name="_Toc274493506"/>
      <w:bookmarkStart w:id="17" w:name="_Toc277169177"/>
      <w:bookmarkStart w:id="18" w:name="_Toc277170557"/>
      <w:bookmarkStart w:id="19" w:name="_Toc277342574"/>
      <w:bookmarkStart w:id="20" w:name="_Toc299199689"/>
      <w:r w:rsidRPr="00B41745">
        <w:t>CARTA DEL TUTOR</w:t>
      </w:r>
      <w:bookmarkEnd w:id="16"/>
      <w:bookmarkEnd w:id="17"/>
      <w:bookmarkEnd w:id="18"/>
      <w:bookmarkEnd w:id="19"/>
      <w:r>
        <w:t xml:space="preserve"> </w:t>
      </w:r>
    </w:p>
    <w:p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rsidR="009F4C97" w:rsidRDefault="009F4C97" w:rsidP="009F4C97">
      <w:pPr>
        <w:spacing w:line="360" w:lineRule="auto"/>
        <w:jc w:val="center"/>
      </w:pPr>
    </w:p>
    <w:p w:rsidR="008369C3" w:rsidRPr="00B41745" w:rsidRDefault="008369C3" w:rsidP="008369C3">
      <w:pPr>
        <w:pStyle w:val="Ttulo1"/>
        <w:jc w:val="center"/>
        <w:rPr>
          <w:szCs w:val="20"/>
        </w:rPr>
      </w:pPr>
      <w:bookmarkStart w:id="21" w:name="_Toc274493507"/>
      <w:bookmarkStart w:id="22" w:name="_Toc277169178"/>
      <w:bookmarkStart w:id="23" w:name="_Toc277170558"/>
      <w:bookmarkStart w:id="24" w:name="_Toc277342575"/>
      <w:r w:rsidRPr="00B41745">
        <w:t>CARTA DEL FILÓLOGO</w:t>
      </w:r>
      <w:bookmarkEnd w:id="21"/>
      <w:bookmarkEnd w:id="22"/>
      <w:bookmarkEnd w:id="23"/>
      <w:bookmarkEnd w:id="24"/>
    </w:p>
    <w:p w:rsidR="008369C3" w:rsidRPr="00B41745" w:rsidRDefault="008369C3" w:rsidP="008369C3">
      <w:pPr>
        <w:spacing w:line="360" w:lineRule="auto"/>
        <w:ind w:left="4320"/>
        <w:jc w:val="left"/>
        <w:rPr>
          <w:rFonts w:eastAsia="Times New Roman" w:cs="Arial"/>
          <w:lang w:val="es-ES" w:eastAsia="es-ES"/>
        </w:rPr>
      </w:pPr>
    </w:p>
    <w:p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rsidR="008369C3" w:rsidRPr="00B41745" w:rsidRDefault="008369C3" w:rsidP="008369C3">
      <w:pPr>
        <w:spacing w:line="360" w:lineRule="auto"/>
        <w:rPr>
          <w:rFonts w:eastAsia="Times New Roman" w:cs="Arial"/>
          <w:lang w:val="es-ES" w:eastAsia="es-ES"/>
        </w:rPr>
      </w:pPr>
    </w:p>
    <w:p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rsidR="008369C3" w:rsidRPr="00B41745" w:rsidRDefault="008369C3" w:rsidP="008369C3">
      <w:pPr>
        <w:spacing w:line="360" w:lineRule="auto"/>
        <w:ind w:firstLine="708"/>
        <w:rPr>
          <w:rFonts w:eastAsia="Times New Roman" w:cs="Arial"/>
          <w:lang w:val="es-ES" w:eastAsia="es-ES"/>
        </w:rPr>
      </w:pP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rsidR="008369C3" w:rsidRPr="00B41745" w:rsidRDefault="008369C3" w:rsidP="008369C3">
      <w:pPr>
        <w:spacing w:line="360" w:lineRule="auto"/>
        <w:rPr>
          <w:rFonts w:eastAsia="Times New Roman" w:cs="Arial"/>
          <w:lang w:val="es-ES" w:eastAsia="es-ES"/>
        </w:rPr>
      </w:pPr>
    </w:p>
    <w:p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rsidR="008369C3" w:rsidRDefault="008369C3" w:rsidP="008369C3">
      <w:pPr>
        <w:spacing w:line="360" w:lineRule="auto"/>
        <w:jc w:val="center"/>
        <w:rPr>
          <w:lang w:eastAsia="es-CR"/>
        </w:rPr>
      </w:pPr>
      <w:r w:rsidRPr="00B41745">
        <w:rPr>
          <w:rFonts w:eastAsia="Times New Roman" w:cs="Arial"/>
          <w:lang w:val="es-ES" w:eastAsia="es-ES"/>
        </w:rPr>
        <w:t>Carné 999999</w:t>
      </w:r>
    </w:p>
    <w:p w:rsidR="00B41745" w:rsidRPr="00B41745" w:rsidRDefault="00B41745" w:rsidP="00B41745">
      <w:pPr>
        <w:pStyle w:val="Ttulo1"/>
        <w:jc w:val="center"/>
        <w:rPr>
          <w:lang w:val="es-CR"/>
        </w:rPr>
      </w:pPr>
      <w:bookmarkStart w:id="25" w:name="_Toc274493508"/>
      <w:bookmarkStart w:id="26" w:name="_Toc277169179"/>
      <w:bookmarkStart w:id="27" w:name="_Toc277170559"/>
      <w:bookmarkStart w:id="28" w:name="_Toc277342576"/>
      <w:r w:rsidRPr="00B41745">
        <w:lastRenderedPageBreak/>
        <w:t>CÓDIGO DE ÉTICA</w:t>
      </w:r>
      <w:bookmarkEnd w:id="20"/>
      <w:bookmarkEnd w:id="25"/>
      <w:bookmarkEnd w:id="26"/>
      <w:bookmarkEnd w:id="27"/>
      <w:bookmarkEnd w:id="28"/>
    </w:p>
    <w:tbl>
      <w:tblPr>
        <w:tblW w:w="0" w:type="auto"/>
        <w:tblLook w:val="04A0"/>
      </w:tblPr>
      <w:tblGrid>
        <w:gridCol w:w="2371"/>
        <w:gridCol w:w="6230"/>
      </w:tblGrid>
      <w:tr w:rsidR="00B41745" w:rsidRPr="00B41745" w:rsidTr="00C70B7C">
        <w:trPr>
          <w:trHeight w:val="597"/>
        </w:trPr>
        <w:tc>
          <w:tcPr>
            <w:tcW w:w="2385" w:type="dxa"/>
          </w:tcPr>
          <w:p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n-US"/>
              </w:rPr>
              <w:drawing>
                <wp:inline distT="0" distB="0" distL="0" distR="0">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rsidR="00B41745" w:rsidRPr="00B41745" w:rsidRDefault="00B41745" w:rsidP="00B41745">
            <w:pPr>
              <w:spacing w:line="240" w:lineRule="auto"/>
              <w:jc w:val="center"/>
              <w:rPr>
                <w:rFonts w:eastAsia="Times New Roman" w:cs="Arial"/>
                <w:b/>
                <w:lang w:val="es-ES" w:eastAsia="es-CR"/>
              </w:rPr>
            </w:pPr>
          </w:p>
        </w:tc>
      </w:tr>
    </w:tbl>
    <w:p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rsidR="00B41745" w:rsidRPr="00B41745" w:rsidRDefault="00B41745" w:rsidP="00B41745">
      <w:pPr>
        <w:spacing w:line="240" w:lineRule="auto"/>
        <w:rPr>
          <w:rFonts w:eastAsia="Times New Roman" w:cs="Arial"/>
          <w:color w:val="000000"/>
          <w:lang w:val="es-CR" w:eastAsia="es-CR"/>
        </w:rPr>
      </w:pPr>
    </w:p>
    <w:p w:rsidR="00B41745" w:rsidRPr="00B41745" w:rsidRDefault="00B41745" w:rsidP="00B41745">
      <w:pPr>
        <w:spacing w:line="240" w:lineRule="auto"/>
        <w:rPr>
          <w:rFonts w:eastAsia="Times New Roman" w:cs="Arial"/>
          <w:b/>
          <w:lang w:val="es-ES" w:eastAsia="es-CR"/>
        </w:rPr>
      </w:pPr>
    </w:p>
    <w:p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rsidR="00B41745" w:rsidRPr="00B41745" w:rsidRDefault="00B41745" w:rsidP="00E803D0">
      <w:pPr>
        <w:pStyle w:val="Ttulo1"/>
        <w:jc w:val="center"/>
        <w:rPr>
          <w:lang w:val="es-ES"/>
        </w:rPr>
      </w:pPr>
      <w:bookmarkStart w:id="29" w:name="_Toc299199694"/>
      <w:bookmarkStart w:id="30" w:name="_Toc274493509"/>
      <w:bookmarkStart w:id="31" w:name="_Toc277169180"/>
      <w:bookmarkStart w:id="32" w:name="_Toc277170560"/>
      <w:bookmarkStart w:id="33" w:name="_Toc277342577"/>
      <w:r w:rsidRPr="00B41745">
        <w:rPr>
          <w:lang w:val="es-ES"/>
        </w:rPr>
        <w:lastRenderedPageBreak/>
        <w:t>CARTA DE LA DIRECTORA  DE CARRERA</w:t>
      </w:r>
      <w:bookmarkEnd w:id="29"/>
      <w:bookmarkEnd w:id="30"/>
      <w:bookmarkEnd w:id="31"/>
      <w:bookmarkEnd w:id="32"/>
      <w:bookmarkEnd w:id="33"/>
      <w:r w:rsidRPr="00B41745">
        <w:rPr>
          <w:lang w:val="es-ES"/>
        </w:rPr>
        <w:t> </w:t>
      </w:r>
      <w:r w:rsidRPr="00B41745">
        <w:rPr>
          <w:lang w:val="es-ES"/>
        </w:rPr>
        <w:br/>
      </w:r>
    </w:p>
    <w:p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rsidR="00B41745" w:rsidRPr="00B41745" w:rsidRDefault="00B41745" w:rsidP="00B41745">
      <w:pPr>
        <w:spacing w:line="360" w:lineRule="auto"/>
        <w:jc w:val="left"/>
        <w:rPr>
          <w:rFonts w:eastAsia="Times New Roman" w:cs="Arial"/>
          <w:lang w:val="es-ES" w:eastAsia="es-ES"/>
        </w:rPr>
      </w:pP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rsidR="00B41745" w:rsidRPr="00B41745" w:rsidRDefault="00B41745" w:rsidP="00B41745">
      <w:pPr>
        <w:spacing w:line="360" w:lineRule="auto"/>
        <w:rPr>
          <w:rFonts w:eastAsia="Times New Roman" w:cs="Arial"/>
          <w:lang w:val="es-ES" w:eastAsia="es-ES"/>
        </w:rPr>
      </w:pPr>
    </w:p>
    <w:p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rototipo funcional de un plugin para Visual Studio .NET que permita realizar pruebas estáticas de seguridad de aplicaciones (SAST)</w:t>
      </w:r>
      <w:r w:rsidRPr="00546072">
        <w:rPr>
          <w:rFonts w:eastAsia="Times New Roman" w:cs="Arial"/>
          <w:lang w:val="es-ES" w:eastAsia="es-ES"/>
        </w:rPr>
        <w:t>.</w:t>
      </w:r>
    </w:p>
    <w:p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rsidR="00B41745" w:rsidRPr="00B41745" w:rsidRDefault="00B41745" w:rsidP="00B41745">
      <w:pPr>
        <w:spacing w:line="360" w:lineRule="auto"/>
        <w:jc w:val="left"/>
        <w:rPr>
          <w:rFonts w:eastAsia="Times New Roman" w:cs="Arial"/>
          <w:lang w:val="es-ES" w:eastAsia="es-ES"/>
        </w:rPr>
      </w:pP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4" w:name="_Toc299199695"/>
    </w:p>
    <w:p w:rsidR="00055C8D" w:rsidRPr="00B41745" w:rsidRDefault="00055C8D" w:rsidP="00055C8D">
      <w:pPr>
        <w:pStyle w:val="Ttulo1"/>
        <w:jc w:val="center"/>
        <w:rPr>
          <w:szCs w:val="20"/>
        </w:rPr>
      </w:pPr>
      <w:bookmarkStart w:id="35" w:name="_Toc274493510"/>
      <w:bookmarkStart w:id="36" w:name="_Toc277169181"/>
      <w:bookmarkStart w:id="37" w:name="_Toc277170561"/>
      <w:bookmarkStart w:id="38" w:name="_Toc277342578"/>
      <w:bookmarkEnd w:id="34"/>
      <w:r>
        <w:lastRenderedPageBreak/>
        <w:t>DEDICATORIA</w:t>
      </w:r>
      <w:bookmarkEnd w:id="35"/>
      <w:bookmarkEnd w:id="36"/>
      <w:bookmarkEnd w:id="37"/>
      <w:bookmarkEnd w:id="38"/>
    </w:p>
    <w:p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055C8D" w:rsidRPr="002548EA" w:rsidRDefault="00055C8D" w:rsidP="002548EA">
      <w:pPr>
        <w:pStyle w:val="Ttulo1"/>
        <w:jc w:val="center"/>
      </w:pPr>
      <w:bookmarkStart w:id="39" w:name="_Toc274493511"/>
      <w:bookmarkStart w:id="40" w:name="_Toc277169182"/>
      <w:bookmarkStart w:id="41" w:name="_Toc277170562"/>
      <w:bookmarkStart w:id="42" w:name="_Toc277342579"/>
      <w:r w:rsidRPr="002548EA">
        <w:lastRenderedPageBreak/>
        <w:t>AGRADECIMIENTO</w:t>
      </w:r>
      <w:r w:rsidR="004A21C6">
        <w:t>S</w:t>
      </w:r>
      <w:bookmarkEnd w:id="39"/>
      <w:bookmarkEnd w:id="40"/>
      <w:bookmarkEnd w:id="41"/>
      <w:bookmarkEnd w:id="42"/>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4948F8" w:rsidRDefault="004948F8" w:rsidP="00F375EC">
      <w:pPr>
        <w:spacing w:line="240" w:lineRule="auto"/>
        <w:jc w:val="center"/>
        <w:rPr>
          <w:sz w:val="28"/>
          <w:szCs w:val="28"/>
        </w:rPr>
      </w:pPr>
    </w:p>
    <w:p w:rsidR="004948F8" w:rsidRDefault="004948F8" w:rsidP="00F375EC">
      <w:pPr>
        <w:spacing w:line="240" w:lineRule="auto"/>
        <w:jc w:val="center"/>
        <w:rPr>
          <w:sz w:val="28"/>
          <w:szCs w:val="28"/>
        </w:rPr>
      </w:pPr>
    </w:p>
    <w:p w:rsidR="004948F8" w:rsidRDefault="004948F8" w:rsidP="00F375EC">
      <w:pPr>
        <w:spacing w:line="240" w:lineRule="auto"/>
        <w:jc w:val="center"/>
        <w:rPr>
          <w:sz w:val="28"/>
          <w:szCs w:val="28"/>
        </w:rPr>
      </w:pPr>
    </w:p>
    <w:p w:rsidR="00D4547F" w:rsidRDefault="004948F8" w:rsidP="004948F8">
      <w:pPr>
        <w:pStyle w:val="Ttulo1"/>
        <w:jc w:val="center"/>
        <w:sectPr w:rsidR="00D4547F" w:rsidSect="004F40C4">
          <w:headerReference w:type="default" r:id="rId10"/>
          <w:footerReference w:type="default" r:id="rId11"/>
          <w:pgSz w:w="12240" w:h="15840"/>
          <w:pgMar w:top="1701" w:right="1644" w:bottom="1701" w:left="2211" w:header="708" w:footer="708" w:gutter="0"/>
          <w:pgNumType w:fmt="upperRoman" w:start="2"/>
          <w:cols w:space="708"/>
          <w:docGrid w:linePitch="360"/>
        </w:sectPr>
      </w:pPr>
      <w:bookmarkStart w:id="43" w:name="_Toc274493512"/>
      <w:bookmarkStart w:id="44" w:name="_Toc277169183"/>
      <w:bookmarkStart w:id="45" w:name="_Toc277170563"/>
      <w:bookmarkStart w:id="46" w:name="_Toc277342580"/>
      <w:r>
        <w:lastRenderedPageBreak/>
        <w:t>RESUMEN EJECUTIVO</w:t>
      </w:r>
      <w:bookmarkEnd w:id="43"/>
      <w:bookmarkEnd w:id="44"/>
      <w:bookmarkEnd w:id="45"/>
      <w:bookmarkEnd w:id="46"/>
    </w:p>
    <w:p w:rsidR="004948F8" w:rsidRDefault="004948F8" w:rsidP="004948F8">
      <w:pPr>
        <w:pStyle w:val="Ttulo1"/>
        <w:jc w:val="center"/>
      </w:pPr>
    </w:p>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9C5857" w:rsidRDefault="007F4FB6" w:rsidP="007F4FB6">
      <w:pPr>
        <w:pStyle w:val="Ttulo1"/>
        <w:jc w:val="right"/>
        <w:sectPr w:rsidR="009C5857" w:rsidSect="001C7404">
          <w:headerReference w:type="default" r:id="rId12"/>
          <w:pgSz w:w="12240" w:h="15840"/>
          <w:pgMar w:top="1701" w:right="1644" w:bottom="1701" w:left="2211" w:header="708" w:footer="708" w:gutter="0"/>
          <w:cols w:space="708"/>
          <w:docGrid w:linePitch="360"/>
        </w:sectPr>
      </w:pPr>
      <w:bookmarkStart w:id="47" w:name="_Toc274493513"/>
      <w:bookmarkStart w:id="48" w:name="_Toc277169184"/>
      <w:bookmarkStart w:id="49" w:name="_Toc277170564"/>
      <w:bookmarkStart w:id="50" w:name="_Toc277342581"/>
      <w:r>
        <w:t>INTRODUCCIÓ</w:t>
      </w:r>
      <w:r w:rsidR="0076384E">
        <w:t>N</w:t>
      </w:r>
      <w:bookmarkEnd w:id="47"/>
      <w:bookmarkEnd w:id="48"/>
      <w:bookmarkEnd w:id="49"/>
      <w:bookmarkEnd w:id="50"/>
    </w:p>
    <w:p w:rsidR="004B5DDA" w:rsidRDefault="004B5DDA" w:rsidP="007A66DD">
      <w:pPr>
        <w:pStyle w:val="Ttulo1"/>
        <w:numPr>
          <w:ilvl w:val="0"/>
          <w:numId w:val="28"/>
        </w:numPr>
      </w:pPr>
      <w:bookmarkStart w:id="51" w:name="_Toc274493514"/>
      <w:bookmarkStart w:id="52" w:name="_Toc277169185"/>
      <w:bookmarkStart w:id="53" w:name="_Toc277170565"/>
      <w:bookmarkStart w:id="54" w:name="_Toc277342582"/>
      <w:r>
        <w:lastRenderedPageBreak/>
        <w:t>Tema</w:t>
      </w:r>
      <w:bookmarkEnd w:id="51"/>
      <w:bookmarkEnd w:id="52"/>
      <w:bookmarkEnd w:id="53"/>
      <w:bookmarkEnd w:id="54"/>
    </w:p>
    <w:p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rsidR="004B5DDA" w:rsidRDefault="00A81AE4" w:rsidP="00D73E5C">
      <w:pPr>
        <w:pStyle w:val="Ttulo1"/>
        <w:numPr>
          <w:ilvl w:val="0"/>
          <w:numId w:val="28"/>
        </w:numPr>
      </w:pPr>
      <w:bookmarkStart w:id="55" w:name="_Toc274493515"/>
      <w:bookmarkStart w:id="56" w:name="_Toc277169186"/>
      <w:bookmarkStart w:id="57" w:name="_Toc277170566"/>
      <w:bookmarkStart w:id="58" w:name="_Toc277342583"/>
      <w:r>
        <w:t>Planteamiento del problema de estudio</w:t>
      </w:r>
      <w:bookmarkEnd w:id="55"/>
      <w:bookmarkEnd w:id="56"/>
      <w:bookmarkEnd w:id="57"/>
      <w:bookmarkEnd w:id="58"/>
    </w:p>
    <w:p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w:t>
      </w:r>
      <w:proofErr w:type="gramStart"/>
      <w:r w:rsidRPr="00687DCA">
        <w:rPr>
          <w:rFonts w:cs="Arial"/>
          <w:lang w:val="es-ES"/>
        </w:rPr>
        <w:t>la aplicaciones</w:t>
      </w:r>
      <w:proofErr w:type="gramEnd"/>
      <w:r w:rsidRPr="00687DCA">
        <w:rPr>
          <w:rFonts w:cs="Arial"/>
          <w:lang w:val="es-ES"/>
        </w:rPr>
        <w:t xml:space="preserve">.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Existe una brecha significativa entre los ejecutivos y los profesionales (técnicos</w:t>
      </w:r>
      <w:proofErr w:type="gramStart"/>
      <w:r w:rsidRPr="00F25934">
        <w:rPr>
          <w:rFonts w:cs="Arial"/>
          <w:lang w:val="es-ES"/>
        </w:rPr>
        <w:t>)con</w:t>
      </w:r>
      <w:proofErr w:type="gramEnd"/>
      <w:r w:rsidRPr="00F25934">
        <w:rPr>
          <w:rFonts w:cs="Arial"/>
          <w:lang w:val="es-ES"/>
        </w:rPr>
        <w:t xml:space="preserve"> respecto a los niveles percibidos de madurez y las actividades de seguridad de la aplicación. </w:t>
      </w:r>
    </w:p>
    <w:p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plugins</w:t>
      </w:r>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r>
        <w:rPr>
          <w:rFonts w:cs="Arial"/>
          <w:lang w:val="es-ES"/>
        </w:rPr>
        <w:t>Common Weakness Enumeration)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w:t>
      </w:r>
      <w:proofErr w:type="gramStart"/>
      <w:r>
        <w:rPr>
          <w:rFonts w:cs="Arial"/>
          <w:lang w:val="es-ES"/>
        </w:rPr>
        <w:t>escribe</w:t>
      </w:r>
      <w:proofErr w:type="gramEnd"/>
      <w:r>
        <w:rPr>
          <w:rFonts w:cs="Arial"/>
          <w:lang w:val="es-ES"/>
        </w:rPr>
        <w:t xml:space="preserve"> código fuente vulnerable. </w:t>
      </w:r>
    </w:p>
    <w:p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(plugin) se desarrolle en sus laboratorios y eventualmente se distribuya bajo una licencia de software respectiva. Security</w:t>
      </w:r>
      <w:r>
        <w:rPr>
          <w:rFonts w:cs="Arial"/>
          <w:lang w:val="es-ES"/>
        </w:rPr>
        <w:t xml:space="preserve"> </w:t>
      </w:r>
      <w:r w:rsidRPr="00D377AF">
        <w:rPr>
          <w:rFonts w:cs="Arial"/>
          <w:lang w:val="es-ES"/>
        </w:rPr>
        <w:t>Innovation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w:t>
      </w:r>
    </w:p>
    <w:p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plugin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Innovation podrá unificar la documentación sobre los defectos de seguridad comunes con una herramienta de análisis estático de código, proporcionando información oportuna cuando se detecta algún patrón de código fuente </w:t>
      </w:r>
      <w:proofErr w:type="gramStart"/>
      <w:r>
        <w:rPr>
          <w:rFonts w:cs="Arial"/>
          <w:lang w:val="es-ES"/>
        </w:rPr>
        <w:t>inseguro</w:t>
      </w:r>
      <w:proofErr w:type="gramEnd"/>
      <w:r>
        <w:rPr>
          <w:rFonts w:cs="Arial"/>
          <w:lang w:val="es-ES"/>
        </w:rPr>
        <w:t>.</w:t>
      </w:r>
    </w:p>
    <w:p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El objetivo del 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w:t>
      </w:r>
      <w:proofErr w:type="gramStart"/>
      <w:r>
        <w:rPr>
          <w:rFonts w:cs="Arial"/>
          <w:lang w:val="es-ES"/>
        </w:rPr>
        <w:t xml:space="preserve">información </w:t>
      </w:r>
      <w:r w:rsidRPr="00D377AF">
        <w:rPr>
          <w:rFonts w:cs="Arial"/>
          <w:lang w:val="es-ES"/>
        </w:rPr>
        <w:t>.</w:t>
      </w:r>
      <w:proofErr w:type="gramEnd"/>
    </w:p>
    <w:p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xml:space="preserve">, es decir cuando se detecta </w:t>
      </w:r>
      <w:proofErr w:type="gramStart"/>
      <w:r>
        <w:rPr>
          <w:rFonts w:cs="Arial"/>
          <w:lang w:val="es-ES"/>
        </w:rPr>
        <w:t>dichas alguna</w:t>
      </w:r>
      <w:proofErr w:type="gramEnd"/>
      <w:r>
        <w:rPr>
          <w:rFonts w:cs="Arial"/>
          <w:lang w:val="es-ES"/>
        </w:rPr>
        <w:t xml:space="preserve">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Innovation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ste plugin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rsidR="00A81AE4" w:rsidRDefault="00A81AE4" w:rsidP="00AA5751">
      <w:pPr>
        <w:pStyle w:val="Ttulo1"/>
        <w:numPr>
          <w:ilvl w:val="0"/>
          <w:numId w:val="28"/>
        </w:numPr>
      </w:pPr>
      <w:bookmarkStart w:id="59" w:name="_Toc274493516"/>
      <w:bookmarkStart w:id="60" w:name="_Toc277169187"/>
      <w:bookmarkStart w:id="61" w:name="_Toc277170567"/>
      <w:bookmarkStart w:id="62" w:name="_Toc277342584"/>
      <w:r>
        <w:t>Justificación</w:t>
      </w:r>
      <w:bookmarkEnd w:id="59"/>
      <w:bookmarkEnd w:id="60"/>
      <w:bookmarkEnd w:id="61"/>
      <w:bookmarkEnd w:id="62"/>
    </w:p>
    <w:p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proofErr w:type="gramStart"/>
      <w:r w:rsidR="00845C8F">
        <w:rPr>
          <w:rFonts w:cs="Arial"/>
          <w:lang w:val="es-ES"/>
        </w:rPr>
        <w:t>..</w:t>
      </w:r>
      <w:r w:rsidR="00845C8F" w:rsidRPr="005934A9">
        <w:rPr>
          <w:rFonts w:cs="Arial"/>
          <w:lang w:val="es-ES"/>
        </w:rPr>
        <w:t>expertos</w:t>
      </w:r>
      <w:proofErr w:type="gramEnd"/>
      <w:r w:rsidR="00845C8F" w:rsidRPr="005934A9">
        <w:rPr>
          <w:rFonts w:cs="Arial"/>
          <w:lang w:val="es-ES"/>
        </w:rPr>
        <w:t xml:space="preserve">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Twitter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plir al final. Aunado a ello se puede comprender que no es fácil justificar el retorno de la inversión  en seguridad de la información, tal como lo asegura el autor Mano Paul en su libro Official (ISC)2 Guide to the CSSLP.</w:t>
      </w:r>
    </w:p>
    <w:p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rsidR="006825AC" w:rsidRPr="00E115A9" w:rsidRDefault="006825AC" w:rsidP="006825AC">
      <w:pPr>
        <w:pStyle w:val="Epgrafe"/>
        <w:keepNext/>
        <w:jc w:val="center"/>
        <w:rPr>
          <w:color w:val="auto"/>
        </w:rPr>
      </w:pPr>
      <w:bookmarkStart w:id="63" w:name="_Toc277176849"/>
      <w:r w:rsidRPr="00E115A9">
        <w:rPr>
          <w:color w:val="auto"/>
        </w:rPr>
        <w:t xml:space="preserve">Gráfico </w:t>
      </w:r>
      <w:r w:rsidR="00ED2205" w:rsidRPr="00E115A9">
        <w:rPr>
          <w:color w:val="auto"/>
        </w:rPr>
        <w:fldChar w:fldCharType="begin"/>
      </w:r>
      <w:r w:rsidRPr="00E115A9">
        <w:rPr>
          <w:color w:val="auto"/>
        </w:rPr>
        <w:instrText xml:space="preserve"> SEQ Gráfico \* ARABIC </w:instrText>
      </w:r>
      <w:r w:rsidR="00ED2205" w:rsidRPr="00E115A9">
        <w:rPr>
          <w:color w:val="auto"/>
        </w:rPr>
        <w:fldChar w:fldCharType="separate"/>
      </w:r>
      <w:r w:rsidR="00011963">
        <w:rPr>
          <w:noProof/>
          <w:color w:val="auto"/>
        </w:rPr>
        <w:t>1</w:t>
      </w:r>
      <w:r w:rsidR="00ED2205" w:rsidRPr="00E115A9">
        <w:rPr>
          <w:color w:val="auto"/>
        </w:rPr>
        <w:fldChar w:fldCharType="end"/>
      </w:r>
      <w:r w:rsidRPr="00E115A9">
        <w:rPr>
          <w:color w:val="auto"/>
        </w:rPr>
        <w:t xml:space="preserve"> Costo relativo de arreglar defectos de código</w:t>
      </w:r>
      <w:bookmarkEnd w:id="63"/>
    </w:p>
    <w:p w:rsidR="00845C8F" w:rsidRDefault="00B13142" w:rsidP="00845C8F">
      <w:pPr>
        <w:widowControl w:val="0"/>
        <w:autoSpaceDE w:val="0"/>
        <w:autoSpaceDN w:val="0"/>
        <w:adjustRightInd w:val="0"/>
        <w:rPr>
          <w:rFonts w:cs="Arial"/>
          <w:lang w:val="es-ES"/>
        </w:rPr>
      </w:pPr>
      <w:r>
        <w:rPr>
          <w:rFonts w:cs="Arial"/>
          <w:noProof/>
          <w:lang w:val="en-US"/>
        </w:rPr>
        <w:drawing>
          <wp:inline distT="0" distB="0" distL="0" distR="0">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393950"/>
                    </a:xfrm>
                    <a:prstGeom prst="rect">
                      <a:avLst/>
                    </a:prstGeom>
                  </pic:spPr>
                </pic:pic>
              </a:graphicData>
            </a:graphic>
          </wp:inline>
        </w:drawing>
      </w:r>
    </w:p>
    <w:p w:rsidR="00CD762F" w:rsidRPr="00152F40" w:rsidRDefault="00CD762F" w:rsidP="00FD2458">
      <w:pPr>
        <w:pStyle w:val="Ttulo4"/>
        <w:jc w:val="center"/>
        <w:rPr>
          <w:sz w:val="24"/>
          <w:lang w:val="en-US"/>
        </w:rPr>
      </w:pPr>
      <w:bookmarkStart w:id="64" w:name="_Toc277170569"/>
      <w:proofErr w:type="spellStart"/>
      <w:r w:rsidRPr="00152F40">
        <w:rPr>
          <w:sz w:val="24"/>
          <w:lang w:val="en-US"/>
        </w:rPr>
        <w:t>Fuente</w:t>
      </w:r>
      <w:proofErr w:type="spellEnd"/>
      <w:r w:rsidRPr="00152F40">
        <w:rPr>
          <w:sz w:val="24"/>
          <w:lang w:val="en-US"/>
        </w:rPr>
        <w:t>: Paul (2011). Official (ISC2) Guide to the CSSLP</w:t>
      </w:r>
      <w:bookmarkEnd w:id="64"/>
    </w:p>
    <w:p w:rsidR="00AA5751" w:rsidRPr="00BD1EBC" w:rsidRDefault="00AA5751" w:rsidP="00AA5751">
      <w:pPr>
        <w:pStyle w:val="Ttulo2"/>
        <w:rPr>
          <w:b w:val="0"/>
        </w:rPr>
      </w:pPr>
      <w:bookmarkStart w:id="65" w:name="_Toc267386011"/>
      <w:bookmarkStart w:id="66" w:name="_Toc268521863"/>
      <w:bookmarkStart w:id="67" w:name="_Toc274493517"/>
      <w:bookmarkStart w:id="68" w:name="_Toc277169188"/>
      <w:bookmarkStart w:id="69" w:name="_Toc277170570"/>
      <w:bookmarkStart w:id="70" w:name="_Toc277342585"/>
      <w:r>
        <w:t>3.1 Estudio de Viabilidad de la propuesta</w:t>
      </w:r>
      <w:bookmarkEnd w:id="65"/>
      <w:bookmarkEnd w:id="66"/>
      <w:bookmarkEnd w:id="67"/>
      <w:bookmarkEnd w:id="68"/>
      <w:bookmarkEnd w:id="69"/>
      <w:bookmarkEnd w:id="70"/>
    </w:p>
    <w:p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Según los autores Kendall, Kenneth &amp; Kendall, </w:t>
      </w:r>
      <w:proofErr w:type="spellStart"/>
      <w:r>
        <w:rPr>
          <w:rFonts w:cs="Arial"/>
          <w:lang w:val="es-ES"/>
        </w:rPr>
        <w:t>Julie</w:t>
      </w:r>
      <w:proofErr w:type="spellEnd"/>
      <w:r>
        <w:rPr>
          <w:rFonts w:cs="Arial"/>
          <w:lang w:val="es-ES"/>
        </w:rPr>
        <w:t xml:space="preserve"> (2005) el concepto de </w:t>
      </w:r>
      <w:r>
        <w:rPr>
          <w:rFonts w:cs="Arial"/>
          <w:lang w:val="es-ES"/>
        </w:rPr>
        <w:lastRenderedPageBreak/>
        <w:t>viabilidad que ellos abordan es el siguiente:</w:t>
      </w:r>
    </w:p>
    <w:p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w:t>
      </w:r>
      <w:del w:id="71" w:author="Laica" w:date="2014-11-13T22:15:00Z">
        <w:r w:rsidDel="00E336AC">
          <w:rPr>
            <w:rFonts w:cs="Arial"/>
            <w:lang w:val="es-ES"/>
          </w:rPr>
          <w:delText xml:space="preserve"> </w:delText>
        </w:r>
      </w:del>
      <w:r>
        <w:rPr>
          <w:rFonts w:cs="Arial"/>
          <w:lang w:val="es-ES"/>
        </w:rPr>
        <w:t>,</w:t>
      </w:r>
      <w:ins w:id="72" w:author="Laica" w:date="2014-11-13T22:15:00Z">
        <w:r w:rsidR="00E336AC">
          <w:rPr>
            <w:rFonts w:cs="Arial"/>
            <w:lang w:val="es-ES"/>
          </w:rPr>
          <w:t xml:space="preserve"> </w:t>
        </w:r>
      </w:ins>
      <w:r>
        <w:rPr>
          <w:rFonts w:cs="Arial"/>
          <w:lang w:val="es-ES"/>
        </w:rPr>
        <w:t>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w:t>
      </w:r>
      <w:proofErr w:type="gramStart"/>
      <w:r>
        <w:rPr>
          <w:rFonts w:cs="Arial"/>
          <w:lang w:val="es-ES"/>
        </w:rPr>
        <w:t>.(</w:t>
      </w:r>
      <w:proofErr w:type="gramEnd"/>
      <w:r>
        <w:rPr>
          <w:rFonts w:cs="Arial"/>
          <w:lang w:val="es-ES"/>
        </w:rPr>
        <w:t>p 52).</w:t>
      </w:r>
    </w:p>
    <w:p w:rsidR="00AA5751" w:rsidRDefault="00AA5751" w:rsidP="00AA5751">
      <w:pPr>
        <w:widowControl w:val="0"/>
        <w:autoSpaceDE w:val="0"/>
        <w:autoSpaceDN w:val="0"/>
        <w:adjustRightInd w:val="0"/>
        <w:ind w:left="708"/>
        <w:rPr>
          <w:rFonts w:cs="Arial"/>
          <w:lang w:val="es-ES"/>
        </w:rPr>
      </w:pPr>
    </w:p>
    <w:p w:rsidR="00AA5751" w:rsidRDefault="00AA5751" w:rsidP="00AA5751">
      <w:pPr>
        <w:widowControl w:val="0"/>
        <w:autoSpaceDE w:val="0"/>
        <w:autoSpaceDN w:val="0"/>
        <w:adjustRightInd w:val="0"/>
        <w:spacing w:after="240"/>
        <w:rPr>
          <w:rFonts w:cs="Arial"/>
          <w:lang w:val="es-ES"/>
        </w:rPr>
      </w:pPr>
      <w:r>
        <w:rPr>
          <w:rFonts w:cs="Arial"/>
          <w:lang w:val="es-ES"/>
        </w:rPr>
        <w:tab/>
        <w:t xml:space="preserve">Tomando en cuenta la información anterior y con base en </w:t>
      </w:r>
      <w:proofErr w:type="gramStart"/>
      <w:r>
        <w:rPr>
          <w:rFonts w:cs="Arial"/>
          <w:lang w:val="es-ES"/>
        </w:rPr>
        <w:t>la definiciones presentadas</w:t>
      </w:r>
      <w:proofErr w:type="gramEnd"/>
      <w:r>
        <w:rPr>
          <w:rFonts w:cs="Arial"/>
          <w:lang w:val="es-ES"/>
        </w:rPr>
        <w:t xml:space="preserve"> por los autores, se presenta el estudio de viabilidad técnica, económica y operativo para el proyecto en cuestión.</w:t>
      </w:r>
    </w:p>
    <w:p w:rsidR="00AA5751" w:rsidRDefault="00AA5751" w:rsidP="00AA5751">
      <w:pPr>
        <w:widowControl w:val="0"/>
        <w:autoSpaceDE w:val="0"/>
        <w:autoSpaceDN w:val="0"/>
        <w:adjustRightInd w:val="0"/>
        <w:spacing w:after="240"/>
        <w:rPr>
          <w:rFonts w:cs="Arial"/>
          <w:lang w:val="es-ES"/>
        </w:rPr>
      </w:pPr>
    </w:p>
    <w:p w:rsidR="00AA5751" w:rsidRPr="0081445A" w:rsidRDefault="00AA5751" w:rsidP="00AA5751">
      <w:pPr>
        <w:pStyle w:val="Ttulo2"/>
      </w:pPr>
      <w:bookmarkStart w:id="73" w:name="_Toc267386012"/>
      <w:bookmarkStart w:id="74" w:name="_Toc268521864"/>
      <w:bookmarkStart w:id="75" w:name="_Toc274493518"/>
      <w:bookmarkStart w:id="76" w:name="_Toc277169189"/>
      <w:bookmarkStart w:id="77" w:name="_Toc277170571"/>
      <w:bookmarkStart w:id="78" w:name="_Toc277342586"/>
      <w:r>
        <w:t xml:space="preserve">3.2 </w:t>
      </w:r>
      <w:r w:rsidRPr="0081445A">
        <w:t>Estudio de viabilidad técnica</w:t>
      </w:r>
      <w:bookmarkEnd w:id="73"/>
      <w:bookmarkEnd w:id="74"/>
      <w:bookmarkEnd w:id="75"/>
      <w:bookmarkEnd w:id="76"/>
      <w:bookmarkEnd w:id="77"/>
      <w:bookmarkEnd w:id="78"/>
    </w:p>
    <w:p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están disponibles en el mercado. Adicionalmente a esta cualidad, el desarrollo </w:t>
      </w:r>
      <w:r>
        <w:rPr>
          <w:rFonts w:cs="Arial"/>
          <w:lang w:val="es-ES"/>
        </w:rPr>
        <w:lastRenderedPageBreak/>
        <w:t xml:space="preserve">de la extensión de seguridad utilizará la plataforma de compilación abierta llamada </w:t>
      </w:r>
      <w:proofErr w:type="spellStart"/>
      <w:r>
        <w:rPr>
          <w:rFonts w:cs="Arial"/>
          <w:lang w:val="es-ES"/>
        </w:rPr>
        <w:t>Roslyn</w:t>
      </w:r>
      <w:proofErr w:type="spellEnd"/>
      <w:r>
        <w:rPr>
          <w:rFonts w:cs="Arial"/>
          <w:lang w:val="es-ES"/>
        </w:rPr>
        <w:t xml:space="preserve">, la cual se puede obtener de forma gratuita desde el sitio oficial de Microsoft. Adicionalmente a la adquisición del compilador </w:t>
      </w:r>
      <w:proofErr w:type="spellStart"/>
      <w:r>
        <w:rPr>
          <w:rFonts w:cs="Arial"/>
          <w:lang w:val="es-ES"/>
        </w:rPr>
        <w:t>Roslyn</w:t>
      </w:r>
      <w:proofErr w:type="spellEnd"/>
      <w:r>
        <w:rPr>
          <w:rFonts w:cs="Arial"/>
          <w:lang w:val="es-ES"/>
        </w:rPr>
        <w:t xml:space="preserve">, se instalarán las plantillas necesarias para desarrollar un proyecto denominado diagnóstico con solución de problemas. </w:t>
      </w:r>
    </w:p>
    <w:p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 xml:space="preserve">stas plantillas de proyectos están </w:t>
      </w:r>
      <w:proofErr w:type="gramStart"/>
      <w:r w:rsidR="00AA5751">
        <w:rPr>
          <w:rFonts w:cs="Arial"/>
          <w:lang w:val="es-ES"/>
        </w:rPr>
        <w:t>disponible</w:t>
      </w:r>
      <w:proofErr w:type="gramEnd"/>
      <w:r w:rsidR="00AA5751">
        <w:rPr>
          <w:rFonts w:cs="Arial"/>
          <w:lang w:val="es-ES"/>
        </w:rPr>
        <w:t xml:space="preserve"> de forma gratuita desde el sitio respectivo provisto por Microsoft. La adquisición de las mismas es trivial, ya que existe documentación basta para poder instalar los componentes requeridos.</w:t>
      </w:r>
    </w:p>
    <w:p w:rsidR="00AA5751" w:rsidRDefault="00AA5751" w:rsidP="00AA5751">
      <w:pPr>
        <w:widowControl w:val="0"/>
        <w:autoSpaceDE w:val="0"/>
        <w:autoSpaceDN w:val="0"/>
        <w:adjustRightInd w:val="0"/>
        <w:rPr>
          <w:rFonts w:cs="Arial"/>
          <w:lang w:val="es-ES"/>
        </w:rPr>
      </w:pPr>
      <w:r>
        <w:rPr>
          <w:rFonts w:cs="Arial"/>
          <w:lang w:val="es-ES"/>
        </w:rPr>
        <w:tab/>
        <w:t>Así mismo, el lenguaje de programación C# (pronunciado C Sharp), y que es el lenguaje de programación que será utilizado para desarrollar dicha extensión, viene incluido de forma intrínseca en Visual Studio. Adicionalmente, el plugin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rsidR="00AA5751" w:rsidRDefault="00AA5751" w:rsidP="00AA5751">
      <w:pPr>
        <w:widowControl w:val="0"/>
        <w:autoSpaceDE w:val="0"/>
        <w:autoSpaceDN w:val="0"/>
        <w:adjustRightInd w:val="0"/>
        <w:rPr>
          <w:rFonts w:cs="Arial"/>
          <w:lang w:val="es-ES"/>
        </w:rPr>
      </w:pPr>
      <w:r>
        <w:rPr>
          <w:rFonts w:cs="Arial"/>
          <w:lang w:val="es-ES"/>
        </w:rPr>
        <w:lastRenderedPageBreak/>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rsidR="00AA5751" w:rsidRDefault="00AA5751" w:rsidP="00AA5751">
      <w:pPr>
        <w:widowControl w:val="0"/>
        <w:autoSpaceDE w:val="0"/>
        <w:autoSpaceDN w:val="0"/>
        <w:adjustRightInd w:val="0"/>
        <w:rPr>
          <w:rFonts w:cs="Arial"/>
          <w:lang w:val="es-ES"/>
        </w:rPr>
      </w:pPr>
      <w:r>
        <w:rPr>
          <w:rFonts w:cs="Arial"/>
          <w:lang w:val="es-ES"/>
        </w:rPr>
        <w:tab/>
        <w:t xml:space="preserve">Esta extensión de seguridad se basará en la plataforma  Microsoft .NET 4.5.1, misma plataforma que se adquiere del sitio oficial de Microsoft y que viene integrada en las versiones de Visual Studio a ser desarrolladas. Las plantillas para desarrollar proyectos basados en </w:t>
      </w:r>
      <w:proofErr w:type="spellStart"/>
      <w:r>
        <w:rPr>
          <w:rFonts w:cs="Arial"/>
          <w:lang w:val="es-ES"/>
        </w:rPr>
        <w:t>Roslyn</w:t>
      </w:r>
      <w:proofErr w:type="spellEnd"/>
      <w:r>
        <w:rPr>
          <w:rFonts w:cs="Arial"/>
          <w:lang w:val="es-ES"/>
        </w:rPr>
        <w:t xml:space="preserve"> se adquieren al instalar la versión técnica para la comunidad (también conocido como CTP por sus siglas en inglés), dichas plantillas aparecerán disponibles en el ambiente integrado de desarrollo y permitirán crear la respectiva extensión.</w:t>
      </w:r>
    </w:p>
    <w:p w:rsidR="00AA5751" w:rsidRPr="0074676E" w:rsidRDefault="00E22A8A" w:rsidP="00AA5751">
      <w:pPr>
        <w:pStyle w:val="Ttulo2"/>
      </w:pPr>
      <w:bookmarkStart w:id="79" w:name="_Toc267386013"/>
      <w:bookmarkStart w:id="80" w:name="_Toc268521865"/>
      <w:bookmarkStart w:id="81" w:name="_Toc274493519"/>
      <w:bookmarkStart w:id="82" w:name="_Toc277169190"/>
      <w:bookmarkStart w:id="83" w:name="_Toc277170572"/>
      <w:bookmarkStart w:id="84" w:name="_Toc277342587"/>
      <w:r>
        <w:t xml:space="preserve">3.3 </w:t>
      </w:r>
      <w:r w:rsidR="00AA5751" w:rsidRPr="00075A12">
        <w:t>Estudio de viabilidad económica</w:t>
      </w:r>
      <w:bookmarkEnd w:id="79"/>
      <w:bookmarkEnd w:id="80"/>
      <w:bookmarkEnd w:id="81"/>
      <w:bookmarkEnd w:id="82"/>
      <w:bookmarkEnd w:id="83"/>
      <w:bookmarkEnd w:id="84"/>
    </w:p>
    <w:p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rsidR="00A208E3" w:rsidRDefault="00A208E3" w:rsidP="00AA5751">
      <w:pPr>
        <w:widowControl w:val="0"/>
        <w:autoSpaceDE w:val="0"/>
        <w:autoSpaceDN w:val="0"/>
        <w:adjustRightInd w:val="0"/>
        <w:rPr>
          <w:rFonts w:cs="Arial"/>
          <w:lang w:val="es-ES"/>
        </w:rPr>
      </w:pPr>
    </w:p>
    <w:p w:rsidR="00A208E3" w:rsidRDefault="00A208E3" w:rsidP="00AA5751">
      <w:pPr>
        <w:widowControl w:val="0"/>
        <w:autoSpaceDE w:val="0"/>
        <w:autoSpaceDN w:val="0"/>
        <w:adjustRightInd w:val="0"/>
        <w:rPr>
          <w:rFonts w:cs="Arial"/>
          <w:lang w:val="es-ES"/>
        </w:rPr>
      </w:pPr>
    </w:p>
    <w:p w:rsidR="00C74DE1" w:rsidRPr="002E3F95" w:rsidRDefault="00C74DE1" w:rsidP="00FD2458">
      <w:pPr>
        <w:pStyle w:val="Ttulo4"/>
        <w:jc w:val="center"/>
      </w:pPr>
      <w:bookmarkStart w:id="85" w:name="_Toc277170573"/>
      <w:bookmarkStart w:id="86" w:name="_Toc277212319"/>
      <w:r w:rsidRPr="002E3F95">
        <w:t xml:space="preserve">Cuadro </w:t>
      </w:r>
      <w:r w:rsidR="00ED2205" w:rsidRPr="002E3F95">
        <w:fldChar w:fldCharType="begin"/>
      </w:r>
      <w:r w:rsidR="002360A4" w:rsidRPr="002E3F95">
        <w:instrText xml:space="preserve"> SEQ Cuadro \* ARABIC </w:instrText>
      </w:r>
      <w:r w:rsidR="00ED2205" w:rsidRPr="002E3F95">
        <w:fldChar w:fldCharType="separate"/>
      </w:r>
      <w:r w:rsidR="00544AA2">
        <w:rPr>
          <w:noProof/>
        </w:rPr>
        <w:t>1</w:t>
      </w:r>
      <w:r w:rsidR="00ED2205" w:rsidRPr="002E3F95">
        <w:rPr>
          <w:noProof/>
        </w:rPr>
        <w:fldChar w:fldCharType="end"/>
      </w:r>
      <w:r w:rsidRPr="002E3F95">
        <w:t xml:space="preserve"> Costos</w:t>
      </w:r>
      <w:bookmarkEnd w:id="85"/>
      <w:bookmarkEnd w:id="86"/>
    </w:p>
    <w:p w:rsidR="00AA5751" w:rsidRPr="00BA796D" w:rsidRDefault="00AA5751" w:rsidP="00AA5751">
      <w:r>
        <w:rPr>
          <w:noProof/>
          <w:lang w:val="en-US"/>
        </w:rPr>
        <w:drawing>
          <wp:inline distT="0" distB="0" distL="0" distR="0">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8325" cy="2821305"/>
                    </a:xfrm>
                    <a:prstGeom prst="rect">
                      <a:avLst/>
                    </a:prstGeom>
                  </pic:spPr>
                </pic:pic>
              </a:graphicData>
            </a:graphic>
          </wp:inline>
        </w:drawing>
      </w:r>
    </w:p>
    <w:p w:rsidR="000A68AD" w:rsidRPr="002E3F95" w:rsidRDefault="00AA5751" w:rsidP="00FD2458">
      <w:pPr>
        <w:pStyle w:val="Ttulo4"/>
        <w:jc w:val="center"/>
      </w:pPr>
      <w:bookmarkStart w:id="87" w:name="_Toc277170574"/>
      <w:r w:rsidRPr="002E3F95">
        <w:t>Fuente: Elaboración propia</w:t>
      </w:r>
      <w:bookmarkEnd w:id="87"/>
    </w:p>
    <w:p w:rsidR="000A68AD" w:rsidRPr="00BA796D" w:rsidRDefault="000A68AD" w:rsidP="00AA5751"/>
    <w:p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w:t>
      </w:r>
      <w:r>
        <w:rPr>
          <w:rFonts w:cs="Arial"/>
          <w:lang w:val="es-ES"/>
        </w:rPr>
        <w:lastRenderedPageBreak/>
        <w:t>se puede brindar la extensión de seguridad gratuita para 10 desarrolladores 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rsidR="00AA5751" w:rsidRDefault="00AA5751" w:rsidP="00AA5751">
      <w:pPr>
        <w:widowControl w:val="0"/>
        <w:autoSpaceDE w:val="0"/>
        <w:autoSpaceDN w:val="0"/>
        <w:adjustRightInd w:val="0"/>
        <w:rPr>
          <w:rFonts w:cs="Arial"/>
          <w:lang w:val="es-ES"/>
        </w:rPr>
      </w:pPr>
    </w:p>
    <w:p w:rsidR="00AA5751" w:rsidRPr="00440BB6" w:rsidRDefault="00E22A8A" w:rsidP="00AA5751">
      <w:pPr>
        <w:pStyle w:val="Ttulo2"/>
      </w:pPr>
      <w:bookmarkStart w:id="88" w:name="_Toc267386014"/>
      <w:bookmarkStart w:id="89" w:name="_Toc268521866"/>
      <w:bookmarkStart w:id="90" w:name="_Toc274493520"/>
      <w:bookmarkStart w:id="91" w:name="_Toc277169191"/>
      <w:bookmarkStart w:id="92" w:name="_Toc277170575"/>
      <w:bookmarkStart w:id="93" w:name="_Toc277342588"/>
      <w:r>
        <w:t xml:space="preserve">3.4 </w:t>
      </w:r>
      <w:r w:rsidR="00AA5751">
        <w:t>Estudio de viabilidad operativa</w:t>
      </w:r>
      <w:bookmarkEnd w:id="88"/>
      <w:bookmarkEnd w:id="89"/>
      <w:bookmarkEnd w:id="90"/>
      <w:bookmarkEnd w:id="91"/>
      <w:bookmarkEnd w:id="92"/>
      <w:bookmarkEnd w:id="93"/>
    </w:p>
    <w:p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e integrada para que los desarrolladores puedan escribir aplicaciones de software que sean resistentes a ataques informáticos y desde </w:t>
      </w:r>
      <w:r w:rsidR="00535558">
        <w:rPr>
          <w:rFonts w:cs="Arial"/>
          <w:lang w:val="es-ES"/>
        </w:rPr>
        <w:t>e</w:t>
      </w:r>
      <w:r>
        <w:rPr>
          <w:rFonts w:cs="Arial"/>
          <w:lang w:val="es-ES"/>
        </w:rPr>
        <w:t xml:space="preserve">sta </w:t>
      </w:r>
      <w:r>
        <w:rPr>
          <w:rFonts w:cs="Arial"/>
          <w:lang w:val="es-ES"/>
        </w:rPr>
        <w:lastRenderedPageBreak/>
        <w:t xml:space="preserve">perspectiva permitir que el modelo extensible del software permita tomar 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software a ser mas productivos, son muchas las extensiones que se han desarrollado y he ahí la razón de que el mismo entorno de programación </w:t>
      </w:r>
      <w:r>
        <w:rPr>
          <w:rFonts w:cs="Arial"/>
          <w:lang w:val="es-ES"/>
        </w:rPr>
        <w:lastRenderedPageBreak/>
        <w:t xml:space="preserve">Visual Studio proponga un modelo de extensión, donde se pueden desarrollar 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rsidR="00845C8F" w:rsidRPr="00845C8F" w:rsidRDefault="00AA5751" w:rsidP="00FD2458">
      <w:pPr>
        <w:widowControl w:val="0"/>
        <w:autoSpaceDE w:val="0"/>
        <w:autoSpaceDN w:val="0"/>
        <w:adjustRightInd w:val="0"/>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oportuna, permitirá que éste comprenda la raíz del problema y a su vez ayudarle a que mejore la calidad del software en términos de seguridad. </w:t>
      </w:r>
    </w:p>
    <w:p w:rsidR="00A81AE4" w:rsidRDefault="00A81AE4" w:rsidP="00B54DA8">
      <w:pPr>
        <w:pStyle w:val="Ttulo1"/>
        <w:numPr>
          <w:ilvl w:val="0"/>
          <w:numId w:val="28"/>
        </w:numPr>
      </w:pPr>
      <w:bookmarkStart w:id="94" w:name="_Toc274493521"/>
      <w:bookmarkStart w:id="95" w:name="_Toc277169192"/>
      <w:bookmarkStart w:id="96" w:name="_Toc277170576"/>
      <w:bookmarkStart w:id="97" w:name="_Toc277342589"/>
      <w:r>
        <w:lastRenderedPageBreak/>
        <w:t>Objetivos de la investigación</w:t>
      </w:r>
      <w:bookmarkEnd w:id="94"/>
      <w:bookmarkEnd w:id="95"/>
      <w:bookmarkEnd w:id="96"/>
      <w:bookmarkEnd w:id="97"/>
    </w:p>
    <w:p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rsidR="00750406" w:rsidRDefault="00750406" w:rsidP="00750406">
      <w:pPr>
        <w:pStyle w:val="Ttulo2"/>
        <w:numPr>
          <w:ilvl w:val="1"/>
          <w:numId w:val="28"/>
        </w:numPr>
        <w:rPr>
          <w:lang w:val="es-ES"/>
        </w:rPr>
      </w:pPr>
      <w:bookmarkStart w:id="98" w:name="_Toc274493522"/>
      <w:bookmarkStart w:id="99" w:name="_Toc277169193"/>
      <w:bookmarkStart w:id="100" w:name="_Toc277170577"/>
      <w:bookmarkStart w:id="101" w:name="_Toc277342590"/>
      <w:r>
        <w:rPr>
          <w:lang w:val="es-ES"/>
        </w:rPr>
        <w:t>Objetivo General</w:t>
      </w:r>
      <w:bookmarkEnd w:id="98"/>
      <w:bookmarkEnd w:id="99"/>
      <w:bookmarkEnd w:id="100"/>
      <w:bookmarkEnd w:id="101"/>
    </w:p>
    <w:p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rsidR="00750406" w:rsidRPr="00750406" w:rsidRDefault="00750406" w:rsidP="00750406">
      <w:pPr>
        <w:pStyle w:val="Ttulo2"/>
        <w:numPr>
          <w:ilvl w:val="1"/>
          <w:numId w:val="28"/>
        </w:numPr>
        <w:rPr>
          <w:lang w:val="es-ES"/>
        </w:rPr>
      </w:pPr>
      <w:bookmarkStart w:id="102" w:name="_Toc274493523"/>
      <w:bookmarkStart w:id="103" w:name="_Toc277169194"/>
      <w:bookmarkStart w:id="104" w:name="_Toc277170578"/>
      <w:bookmarkStart w:id="105" w:name="_Toc277342591"/>
      <w:r w:rsidRPr="00750406">
        <w:rPr>
          <w:lang w:val="es-ES"/>
        </w:rPr>
        <w:t>Objetivos Específicos</w:t>
      </w:r>
      <w:bookmarkEnd w:id="102"/>
      <w:bookmarkEnd w:id="103"/>
      <w:bookmarkEnd w:id="104"/>
      <w:bookmarkEnd w:id="105"/>
    </w:p>
    <w:p w:rsidR="00750406" w:rsidRPr="006E3D83" w:rsidRDefault="00750406" w:rsidP="00750406">
      <w:pPr>
        <w:widowControl w:val="0"/>
      </w:pPr>
      <w:r>
        <w:tab/>
        <w:t>Un objetivo específico, según lo define Miranda, Juan José (2005) “</w:t>
      </w:r>
      <w:proofErr w:type="gramStart"/>
      <w:r>
        <w:t>..</w:t>
      </w:r>
      <w:proofErr w:type="gramEnd"/>
      <w:r>
        <w:t xml:space="preserve">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rsidR="00750406" w:rsidRPr="00E22425" w:rsidRDefault="00750406" w:rsidP="00A83AB4">
      <w:pPr>
        <w:pStyle w:val="Ttulo3"/>
        <w:spacing w:line="360" w:lineRule="auto"/>
        <w:jc w:val="left"/>
      </w:pPr>
      <w:bookmarkStart w:id="106" w:name="_Toc277170579"/>
      <w:bookmarkStart w:id="107" w:name="_Toc277342592"/>
      <w:r>
        <w:t xml:space="preserve">4.2.1 </w:t>
      </w:r>
      <w:r w:rsidRPr="00EF33A9">
        <w:t xml:space="preserve">Realizar </w:t>
      </w:r>
      <w:r>
        <w:t>el levantamiento de requerimientos de cada una de las vulnerabilidades a identificar mediante el uso de estándares en la industria.</w:t>
      </w:r>
      <w:bookmarkEnd w:id="106"/>
      <w:bookmarkEnd w:id="107"/>
    </w:p>
    <w:p w:rsidR="00750406" w:rsidRPr="00E22425" w:rsidRDefault="00750406" w:rsidP="00A10C74">
      <w:pPr>
        <w:pStyle w:val="Ttulo3"/>
      </w:pPr>
      <w:bookmarkStart w:id="108" w:name="_Toc277170580"/>
      <w:bookmarkStart w:id="109" w:name="_Toc277342593"/>
      <w:r>
        <w:t>4.2.2 Elaborar el diseño del software que contempla el flujo de trabajo, la identificación de vulnerabilidades y la retroalimentación al usuario final.</w:t>
      </w:r>
      <w:bookmarkEnd w:id="108"/>
      <w:bookmarkEnd w:id="109"/>
    </w:p>
    <w:p w:rsidR="00750406" w:rsidRDefault="00750406" w:rsidP="00750406">
      <w:pPr>
        <w:pStyle w:val="Ttulo3"/>
      </w:pPr>
      <w:bookmarkStart w:id="110" w:name="_Toc277170581"/>
      <w:bookmarkStart w:id="111" w:name="_Toc277342594"/>
      <w:r>
        <w:t xml:space="preserve">4.2.3 Desarrollar el prototipo funcional de la extensión de seguridad para el ambiente de desarrollo Visual Studio .NET que permita realizar pruebas </w:t>
      </w:r>
      <w:r>
        <w:lastRenderedPageBreak/>
        <w:t>estáticas de seguridad de aplicaciones.</w:t>
      </w:r>
      <w:bookmarkEnd w:id="110"/>
      <w:bookmarkEnd w:id="111"/>
    </w:p>
    <w:p w:rsidR="00750406" w:rsidRPr="00E22425" w:rsidRDefault="00750406" w:rsidP="00750406"/>
    <w:p w:rsidR="00750406" w:rsidRDefault="008A63B3" w:rsidP="00750406">
      <w:pPr>
        <w:pStyle w:val="Ttulo3"/>
      </w:pPr>
      <w:bookmarkStart w:id="112" w:name="_Toc277170582"/>
      <w:bookmarkStart w:id="113" w:name="_Toc277342595"/>
      <w:r>
        <w:t xml:space="preserve">4.2.4 </w:t>
      </w:r>
      <w:r w:rsidR="00750406">
        <w:t>Implementar las reglas de diagnóstico para detectar vulnerabilidades en el código fuente utilizando estándares en la industria.</w:t>
      </w:r>
      <w:bookmarkEnd w:id="112"/>
      <w:bookmarkEnd w:id="113"/>
    </w:p>
    <w:p w:rsidR="00750406" w:rsidRPr="00E22425" w:rsidRDefault="00750406" w:rsidP="00750406"/>
    <w:p w:rsidR="00750406" w:rsidRPr="00750406" w:rsidRDefault="008A63B3" w:rsidP="008A63B3">
      <w:pPr>
        <w:pStyle w:val="Ttulo3"/>
      </w:pPr>
      <w:bookmarkStart w:id="114" w:name="_Toc277170583"/>
      <w:bookmarkStart w:id="115" w:name="_Toc277342596"/>
      <w:r w:rsidRPr="008A63B3">
        <w:t xml:space="preserve">4.2.5 </w:t>
      </w:r>
      <w:r w:rsidR="00750406" w:rsidRPr="008A63B3">
        <w:t>Desarrollar</w:t>
      </w:r>
      <w:r w:rsidR="00750406">
        <w:t xml:space="preserve"> pruebas funcionales, pruebas de integración y pruebas unitarias del prototipo.</w:t>
      </w:r>
      <w:bookmarkEnd w:id="114"/>
      <w:bookmarkEnd w:id="115"/>
    </w:p>
    <w:p w:rsidR="00A81AE4" w:rsidRDefault="00A81AE4" w:rsidP="00B54DA8">
      <w:pPr>
        <w:pStyle w:val="Ttulo1"/>
        <w:numPr>
          <w:ilvl w:val="0"/>
          <w:numId w:val="28"/>
        </w:numPr>
      </w:pPr>
      <w:bookmarkStart w:id="116" w:name="_Toc274493524"/>
      <w:bookmarkStart w:id="117" w:name="_Toc277169195"/>
      <w:bookmarkStart w:id="118" w:name="_Toc277170584"/>
      <w:bookmarkStart w:id="119" w:name="_Toc277342597"/>
      <w:r>
        <w:t>Alcances</w:t>
      </w:r>
      <w:bookmarkEnd w:id="116"/>
      <w:bookmarkEnd w:id="117"/>
      <w:bookmarkEnd w:id="118"/>
      <w:bookmarkEnd w:id="119"/>
    </w:p>
    <w:p w:rsidR="00FD1F39" w:rsidRDefault="00AF715A" w:rsidP="00AF715A">
      <w:pPr>
        <w:widowControl w:val="0"/>
        <w:autoSpaceDE w:val="0"/>
        <w:autoSpaceDN w:val="0"/>
        <w:adjustRightInd w:val="0"/>
        <w:rPr>
          <w:rFonts w:cs="Arial"/>
          <w:lang w:val="es-ES"/>
        </w:rPr>
      </w:pPr>
      <w:r>
        <w:tab/>
      </w:r>
      <w:r>
        <w:rPr>
          <w:rFonts w:cs="Arial"/>
          <w:lang w:val="es-ES"/>
        </w:rPr>
        <w:t>El prototipo funcional que consiste en un componente</w:t>
      </w:r>
      <w:del w:id="120" w:author="Laica" w:date="2014-11-13T22:16:00Z">
        <w:r w:rsidDel="00E336AC">
          <w:rPr>
            <w:rFonts w:cs="Arial"/>
            <w:lang w:val="es-ES"/>
          </w:rPr>
          <w:delText xml:space="preserve"> </w:delText>
        </w:r>
      </w:del>
      <w:r>
        <w:rPr>
          <w:rFonts w:cs="Arial"/>
          <w:lang w:val="es-ES"/>
        </w:rPr>
        <w:t xml:space="preserve">, </w:t>
      </w:r>
      <w:proofErr w:type="spellStart"/>
      <w:r>
        <w:rPr>
          <w:rFonts w:cs="Arial"/>
          <w:lang w:val="es-ES"/>
        </w:rPr>
        <w:t>plugin</w:t>
      </w:r>
      <w:proofErr w:type="spellEnd"/>
      <w:r>
        <w:rPr>
          <w:rFonts w:cs="Arial"/>
          <w:lang w:val="es-ES"/>
        </w:rPr>
        <w:t xml:space="preserve">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.NET llamada </w:t>
      </w:r>
      <w:proofErr w:type="spellStart"/>
      <w:r w:rsidR="00AF715A">
        <w:rPr>
          <w:rFonts w:cs="Arial"/>
          <w:lang w:val="es-ES"/>
        </w:rPr>
        <w:t>Roslyn</w:t>
      </w:r>
      <w:proofErr w:type="spellEnd"/>
      <w:r w:rsidR="00AF715A">
        <w:rPr>
          <w:rFonts w:cs="Arial"/>
          <w:lang w:val="es-ES"/>
        </w:rPr>
        <w:t>, la cual brinda a los desarrolladores una serie de interfaces programables para poder interactuar con el compilador de C# y Visual Basic. NET.</w:t>
      </w:r>
    </w:p>
    <w:p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w:t>
      </w:r>
      <w:proofErr w:type="spellStart"/>
      <w:r>
        <w:rPr>
          <w:rFonts w:cs="Arial"/>
          <w:lang w:val="es-ES"/>
        </w:rPr>
        <w:t>Roslyn</w:t>
      </w:r>
      <w:proofErr w:type="spellEnd"/>
      <w:r>
        <w:rPr>
          <w:rFonts w:cs="Arial"/>
          <w:lang w:val="es-ES"/>
        </w:rPr>
        <w:t xml:space="preserve"> de Microsoft .NET permite interactuar de forma conjunta con los lenguajes de programación C# y </w:t>
      </w:r>
      <w:r>
        <w:rPr>
          <w:rFonts w:cs="Arial"/>
          <w:lang w:val="es-ES"/>
        </w:rPr>
        <w:lastRenderedPageBreak/>
        <w:t xml:space="preserve">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proofErr w:type="spellStart"/>
      <w:r w:rsidR="00AF715A">
        <w:rPr>
          <w:rFonts w:cs="Arial"/>
          <w:lang w:val="es-ES"/>
        </w:rPr>
        <w:t>Roslyn</w:t>
      </w:r>
      <w:proofErr w:type="spellEnd"/>
      <w:r w:rsidR="00AF715A">
        <w:rPr>
          <w:rFonts w:cs="Arial"/>
          <w:lang w:val="es-ES"/>
        </w:rPr>
        <w:t xml:space="preserve"> soporte más lenguajes dentro de la plataforma .NET , idealmente  se buscaría que el plugin sea compatible con dichos lenguajes.</w:t>
      </w:r>
    </w:p>
    <w:p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plugin propuesto se enfocará en detectar vulnerabilidades únicamente en aplicaciones C# .</w:t>
      </w:r>
      <w:proofErr w:type="gramStart"/>
      <w:r>
        <w:rPr>
          <w:rFonts w:cs="Arial"/>
          <w:lang w:val="es-ES"/>
        </w:rPr>
        <w:t>NET .</w:t>
      </w:r>
      <w:proofErr w:type="gramEnd"/>
    </w:p>
    <w:p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w:t>
      </w:r>
      <w:r>
        <w:rPr>
          <w:rFonts w:cs="Arial"/>
          <w:lang w:val="es-ES"/>
        </w:rPr>
        <w:lastRenderedPageBreak/>
        <w:t xml:space="preserve">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Esto quiere decir que la identificación del riesgo no está atada directamente al código fuente per se, mas bien a un proceso como tal donde por ejemplo no se cumplen algunas condiciones como lo son que se exponen datos sensibles en forma de parámetros en el </w:t>
      </w:r>
      <w:proofErr w:type="gramStart"/>
      <w:r w:rsidR="00AF715A">
        <w:rPr>
          <w:rFonts w:cs="Arial"/>
          <w:lang w:val="es-ES"/>
        </w:rPr>
        <w:t>navegador ,</w:t>
      </w:r>
      <w:proofErr w:type="gramEnd"/>
      <w:r w:rsidR="00AF715A">
        <w:rPr>
          <w:rFonts w:cs="Arial"/>
          <w:lang w:val="es-ES"/>
        </w:rPr>
        <w:t xml:space="preserve"> fáciles de predecir, y donde no hay un proceso de autenticación y autorización por cada solicitud recibida para constatar si el dato suministrado.</w:t>
      </w:r>
    </w:p>
    <w:p w:rsidR="00AF715A" w:rsidRDefault="00AF715A" w:rsidP="00AF715A">
      <w:pPr>
        <w:widowControl w:val="0"/>
        <w:autoSpaceDE w:val="0"/>
        <w:autoSpaceDN w:val="0"/>
        <w:adjustRightInd w:val="0"/>
        <w:rPr>
          <w:rFonts w:cs="Arial"/>
          <w:lang w:val="es-ES"/>
        </w:rPr>
      </w:pPr>
      <w:r>
        <w:rPr>
          <w:rFonts w:cs="Arial"/>
          <w:lang w:val="es-ES"/>
        </w:rPr>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w:t>
      </w:r>
      <w:proofErr w:type="gramStart"/>
      <w:r>
        <w:rPr>
          <w:rFonts w:cs="Arial"/>
          <w:lang w:val="es-ES"/>
        </w:rPr>
        <w:t>fuente .</w:t>
      </w:r>
      <w:proofErr w:type="gramEnd"/>
    </w:p>
    <w:p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 xml:space="preserve">contempla </w:t>
      </w:r>
      <w:r>
        <w:rPr>
          <w:rFonts w:cs="Arial"/>
          <w:lang w:val="es-ES"/>
        </w:rPr>
        <w:lastRenderedPageBreak/>
        <w:t>los siguientes riesgos informáticos: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 xml:space="preserve">stos riesgos está </w:t>
      </w:r>
      <w:proofErr w:type="gramStart"/>
      <w:r>
        <w:rPr>
          <w:rFonts w:cs="Arial"/>
          <w:lang w:val="es-ES"/>
        </w:rPr>
        <w:t>basado</w:t>
      </w:r>
      <w:proofErr w:type="gramEnd"/>
      <w:r>
        <w:rPr>
          <w:rFonts w:cs="Arial"/>
          <w:lang w:val="es-ES"/>
        </w:rPr>
        <w:t xml:space="preserve"> en una serie de estudios que involucra la cantidad de aplicaciones Web que se han encontrado vulnerables a estos ataques, la incidencia en la industria y el impacto para las organizaciones.</w:t>
      </w:r>
    </w:p>
    <w:p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rsidR="00AF715A" w:rsidRDefault="00AF715A" w:rsidP="00AF715A">
      <w:pPr>
        <w:widowControl w:val="0"/>
        <w:autoSpaceDE w:val="0"/>
        <w:autoSpaceDN w:val="0"/>
        <w:adjustRightInd w:val="0"/>
        <w:rPr>
          <w:rFonts w:cs="Arial"/>
          <w:lang w:val="es-ES"/>
        </w:rPr>
      </w:pPr>
      <w:r w:rsidRPr="00E31842">
        <w:rPr>
          <w:rFonts w:cs="Arial"/>
          <w:lang w:val="es-ES"/>
        </w:rPr>
        <w:lastRenderedPageBreak/>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rsidR="00A81AE4" w:rsidRDefault="00A81AE4" w:rsidP="00B54DA8">
      <w:pPr>
        <w:pStyle w:val="Ttulo1"/>
        <w:numPr>
          <w:ilvl w:val="0"/>
          <w:numId w:val="28"/>
        </w:numPr>
      </w:pPr>
      <w:bookmarkStart w:id="121" w:name="_Toc274493525"/>
      <w:bookmarkStart w:id="122" w:name="_Toc277169196"/>
      <w:bookmarkStart w:id="123" w:name="_Toc277170585"/>
      <w:bookmarkStart w:id="124" w:name="_Toc277342598"/>
      <w:r>
        <w:t>Limitaciones</w:t>
      </w:r>
      <w:bookmarkEnd w:id="121"/>
      <w:bookmarkEnd w:id="122"/>
      <w:bookmarkEnd w:id="123"/>
      <w:bookmarkEnd w:id="124"/>
    </w:p>
    <w:p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rsidR="00A81AE4" w:rsidRDefault="00A81AE4" w:rsidP="00B54DA8">
      <w:pPr>
        <w:pStyle w:val="Ttulo1"/>
        <w:numPr>
          <w:ilvl w:val="0"/>
          <w:numId w:val="28"/>
        </w:numPr>
      </w:pPr>
      <w:bookmarkStart w:id="125" w:name="_Toc274493526"/>
      <w:bookmarkStart w:id="126" w:name="_Toc277169197"/>
      <w:bookmarkStart w:id="127" w:name="_Toc277170586"/>
      <w:bookmarkStart w:id="128" w:name="_Toc277342599"/>
      <w:r>
        <w:t>Antecedentes</w:t>
      </w:r>
      <w:bookmarkEnd w:id="125"/>
      <w:bookmarkEnd w:id="126"/>
      <w:bookmarkEnd w:id="127"/>
      <w:bookmarkEnd w:id="128"/>
    </w:p>
    <w:p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lastRenderedPageBreak/>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w:t>
      </w:r>
      <w:proofErr w:type="gramStart"/>
      <w:r>
        <w:rPr>
          <w:rFonts w:cs="Arial"/>
          <w:lang w:val="es-ES"/>
        </w:rPr>
        <w:t>) ,</w:t>
      </w:r>
      <w:proofErr w:type="gramEnd"/>
      <w:r>
        <w:rPr>
          <w:rFonts w:cs="Arial"/>
          <w:lang w:val="es-ES"/>
        </w:rPr>
        <w:t xml:space="preserve"> cuando se refiere al rol del análisis estático código sostiene que</w:t>
      </w:r>
      <w:r w:rsidR="001F4EAF">
        <w:rPr>
          <w:rFonts w:cs="Arial"/>
          <w:lang w:val="es-ES"/>
        </w:rPr>
        <w:t>:</w:t>
      </w:r>
    </w:p>
    <w:p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rsidR="00C31186" w:rsidRDefault="00C31186" w:rsidP="00C31186">
      <w:pPr>
        <w:widowControl w:val="0"/>
        <w:autoSpaceDE w:val="0"/>
        <w:autoSpaceDN w:val="0"/>
        <w:adjustRightInd w:val="0"/>
        <w:rPr>
          <w:rFonts w:cs="Arial"/>
          <w:lang w:val="es-ES"/>
        </w:rPr>
      </w:pPr>
      <w:r>
        <w:rPr>
          <w:rFonts w:cs="Arial"/>
          <w:lang w:val="es-ES"/>
        </w:rPr>
        <w:tab/>
      </w:r>
    </w:p>
    <w:p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rsidR="00C31186" w:rsidRDefault="00C31186" w:rsidP="00C31186">
      <w:pPr>
        <w:widowControl w:val="0"/>
        <w:autoSpaceDE w:val="0"/>
        <w:autoSpaceDN w:val="0"/>
        <w:adjustRightInd w:val="0"/>
        <w:rPr>
          <w:rFonts w:cs="Arial"/>
          <w:lang w:val="es-ES"/>
        </w:rPr>
      </w:pPr>
      <w:r>
        <w:rPr>
          <w:rFonts w:cs="Arial"/>
          <w:lang w:val="es-ES"/>
        </w:rPr>
        <w:lastRenderedPageBreak/>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w:t>
      </w:r>
      <w:proofErr w:type="spellStart"/>
      <w:r w:rsidRPr="00973940">
        <w:rPr>
          <w:rFonts w:cs="Arial"/>
          <w:lang w:val="es-ES"/>
        </w:rPr>
        <w:t>Gar</w:t>
      </w:r>
      <w:r>
        <w:rPr>
          <w:rFonts w:cs="Arial"/>
          <w:lang w:val="es-ES"/>
        </w:rPr>
        <w:t>tner</w:t>
      </w:r>
      <w:proofErr w:type="spellEnd"/>
      <w:r>
        <w:rPr>
          <w:rFonts w:cs="Arial"/>
          <w:lang w:val="es-ES"/>
        </w:rPr>
        <w:t>, titulado Cuadrante Mágico</w:t>
      </w:r>
      <w:r w:rsidRPr="00973940">
        <w:rPr>
          <w:rFonts w:cs="Arial"/>
          <w:lang w:val="es-ES"/>
        </w:rPr>
        <w:t xml:space="preserve"> para las Pruebas de Segu</w:t>
      </w:r>
      <w:r>
        <w:rPr>
          <w:rFonts w:cs="Arial"/>
          <w:lang w:val="es-ES"/>
        </w:rPr>
        <w:t xml:space="preserve">ridad de Aplicaciones </w:t>
      </w:r>
      <w:proofErr w:type="gramStart"/>
      <w:r>
        <w:rPr>
          <w:rFonts w:cs="Arial"/>
          <w:lang w:val="es-ES"/>
        </w:rPr>
        <w:t>Estáticas(</w:t>
      </w:r>
      <w:proofErr w:type="gramEnd"/>
      <w:r>
        <w:rPr>
          <w:rFonts w:cs="Arial"/>
          <w:lang w:val="es-ES"/>
        </w:rPr>
        <w:t xml:space="preserve">2010) </w:t>
      </w:r>
      <w:r w:rsidRPr="00973940">
        <w:rPr>
          <w:rFonts w:cs="Arial"/>
          <w:lang w:val="es-ES"/>
        </w:rPr>
        <w:t>donde se analiza la evolución del mercado de las herramientas de análisis estático de código, los principales productores, la visión del negocio y la tecnología.</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rsidR="00C31186" w:rsidRDefault="00C31186" w:rsidP="00C31186">
      <w:pPr>
        <w:widowControl w:val="0"/>
        <w:autoSpaceDE w:val="0"/>
        <w:autoSpaceDN w:val="0"/>
        <w:adjustRightInd w:val="0"/>
        <w:rPr>
          <w:rFonts w:cs="Arial"/>
          <w:lang w:val="es-ES"/>
        </w:rPr>
      </w:pPr>
      <w:r>
        <w:rPr>
          <w:rFonts w:cs="Arial"/>
          <w:lang w:val="es-ES"/>
        </w:rPr>
        <w:tab/>
        <w:t xml:space="preserve">Los primeros pasos en implementar análisis estático de código dentro del entorno de Visual Studio .NET enfocados en seguridad datan de la creación del complemento llamado CAT.NET creado por Microsoft. Dicho componente fue descontinuado desde las versiones de Visual Studio.NET </w:t>
      </w:r>
      <w:proofErr w:type="gramStart"/>
      <w:r>
        <w:rPr>
          <w:rFonts w:cs="Arial"/>
          <w:lang w:val="es-ES"/>
        </w:rPr>
        <w:t>2008 .</w:t>
      </w:r>
      <w:proofErr w:type="gramEnd"/>
      <w:r>
        <w:rPr>
          <w:rFonts w:cs="Arial"/>
          <w:lang w:val="es-ES"/>
        </w:rPr>
        <w:t xml:space="preserve">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rsidR="00C31186" w:rsidRDefault="00C31186" w:rsidP="00C31186">
      <w:pPr>
        <w:widowControl w:val="0"/>
        <w:autoSpaceDE w:val="0"/>
        <w:autoSpaceDN w:val="0"/>
        <w:adjustRightInd w:val="0"/>
        <w:rPr>
          <w:rFonts w:cs="Arial"/>
          <w:lang w:val="es-ES"/>
        </w:rPr>
      </w:pPr>
      <w:r>
        <w:rPr>
          <w:rFonts w:cs="Arial"/>
          <w:lang w:val="es-ES"/>
        </w:rPr>
        <w:lastRenderedPageBreak/>
        <w:tab/>
        <w:t xml:space="preserve">Además de CAT.NET, figura otras herramientas de análisis estático como lo es </w:t>
      </w:r>
      <w:proofErr w:type="spellStart"/>
      <w:proofErr w:type="gramStart"/>
      <w:r>
        <w:rPr>
          <w:rFonts w:cs="Arial"/>
          <w:lang w:val="es-ES"/>
        </w:rPr>
        <w:t>FoxCop</w:t>
      </w:r>
      <w:proofErr w:type="spellEnd"/>
      <w:r>
        <w:rPr>
          <w:rFonts w:cs="Arial"/>
          <w:lang w:val="es-ES"/>
        </w:rPr>
        <w:t xml:space="preserve"> ,</w:t>
      </w:r>
      <w:proofErr w:type="gramEnd"/>
      <w:r>
        <w:rPr>
          <w:rFonts w:cs="Arial"/>
          <w:lang w:val="es-ES"/>
        </w:rPr>
        <w:t xml:space="preserve">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rsidR="005369F9" w:rsidRDefault="005369F9" w:rsidP="005369F9">
      <w:pPr>
        <w:pStyle w:val="Ttulo2"/>
        <w:numPr>
          <w:ilvl w:val="1"/>
          <w:numId w:val="28"/>
        </w:numPr>
      </w:pPr>
      <w:bookmarkStart w:id="129" w:name="_Toc274493527"/>
      <w:bookmarkStart w:id="130" w:name="_Toc277169198"/>
      <w:bookmarkStart w:id="131" w:name="_Toc277170587"/>
      <w:bookmarkStart w:id="132" w:name="_Toc277342600"/>
      <w:r>
        <w:t>El modelo de ejecución del CLR</w:t>
      </w:r>
      <w:bookmarkEnd w:id="129"/>
      <w:bookmarkEnd w:id="130"/>
      <w:bookmarkEnd w:id="131"/>
      <w:bookmarkEnd w:id="132"/>
    </w:p>
    <w:p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xml:space="preserve">) por sus siglas en </w:t>
      </w:r>
      <w:proofErr w:type="gramStart"/>
      <w:r>
        <w:t>inglés ,</w:t>
      </w:r>
      <w:proofErr w:type="gramEnd"/>
      <w:r>
        <w:t xml:space="preserve">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rsidR="00BD02C1" w:rsidRDefault="00BD02C1" w:rsidP="00BD02C1">
      <w:r>
        <w:t xml:space="preserve">De </w:t>
      </w:r>
      <w:r w:rsidR="00776762">
        <w:t>e</w:t>
      </w:r>
      <w:r>
        <w:t xml:space="preserve">sta misma forma, </w:t>
      </w:r>
      <w:proofErr w:type="gramStart"/>
      <w:r>
        <w:t>Microsoft(</w:t>
      </w:r>
      <w:proofErr w:type="gramEnd"/>
      <w:r>
        <w:t>2014) indica que:</w:t>
      </w:r>
    </w:p>
    <w:p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rsidR="00E165C5" w:rsidRDefault="00E165C5" w:rsidP="00E165C5">
      <w:pPr>
        <w:spacing w:line="360" w:lineRule="auto"/>
      </w:pPr>
    </w:p>
    <w:p w:rsidR="00E165C5" w:rsidRDefault="00E165C5" w:rsidP="00E165C5">
      <w:pPr>
        <w:spacing w:line="360" w:lineRule="auto"/>
      </w:pPr>
      <w:r>
        <w:t>Así mismo, Richter</w:t>
      </w:r>
      <w:r w:rsidR="000A68AD">
        <w:t xml:space="preserve"> </w:t>
      </w:r>
      <w:r>
        <w:t>(2010) sostiene que:</w:t>
      </w:r>
    </w:p>
    <w:p w:rsidR="00E165C5" w:rsidRDefault="00E165C5" w:rsidP="00E165C5">
      <w:pPr>
        <w:spacing w:line="360" w:lineRule="auto"/>
      </w:pPr>
    </w:p>
    <w:p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lastRenderedPageBreak/>
        <w:tab/>
        <w:t xml:space="preserve">sincronización de hilos) están disponibles para todos los lenguajes que </w:t>
      </w:r>
      <w:r>
        <w:tab/>
        <w:t>tienen como destino ser ejecutados bajo este entorno.</w:t>
      </w:r>
    </w:p>
    <w:p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rsidR="00E165C5" w:rsidRDefault="00E165C5" w:rsidP="00E165C5">
      <w:pPr>
        <w:spacing w:line="360" w:lineRule="auto"/>
      </w:pPr>
    </w:p>
    <w:p w:rsidR="00E165C5" w:rsidRDefault="00B0114F" w:rsidP="00AC156C">
      <w:r>
        <w:tab/>
      </w:r>
      <w:r w:rsidR="00E165C5">
        <w:t xml:space="preserve">Microsoft (2014) también indica que algunas de las </w:t>
      </w:r>
      <w:r w:rsidR="00175105">
        <w:t>características que ofrece CLR son:</w:t>
      </w:r>
    </w:p>
    <w:p w:rsidR="00B0114F" w:rsidRDefault="00B0114F" w:rsidP="00AC156C">
      <w:pPr>
        <w:pStyle w:val="Prrafodelista"/>
        <w:numPr>
          <w:ilvl w:val="0"/>
          <w:numId w:val="32"/>
        </w:numPr>
      </w:pPr>
      <w:r>
        <w:t>Mejoras en el rendimiento.</w:t>
      </w:r>
    </w:p>
    <w:p w:rsidR="00B0114F" w:rsidRDefault="00B0114F" w:rsidP="00AC156C">
      <w:pPr>
        <w:pStyle w:val="Prrafodelista"/>
        <w:numPr>
          <w:ilvl w:val="0"/>
          <w:numId w:val="32"/>
        </w:numPr>
      </w:pPr>
      <w:r>
        <w:t>La habilidad de usar de forma fácil componentes desarrollados en otros lenguajes de programación.</w:t>
      </w:r>
    </w:p>
    <w:p w:rsidR="00B0114F" w:rsidRDefault="00B0114F" w:rsidP="00AC156C">
      <w:pPr>
        <w:pStyle w:val="Prrafodelista"/>
        <w:numPr>
          <w:ilvl w:val="0"/>
          <w:numId w:val="32"/>
        </w:numPr>
      </w:pPr>
      <w:r>
        <w:t>Tipos de datos extensos proporcionados por la librería de clases.</w:t>
      </w:r>
    </w:p>
    <w:p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rsidR="00B0114F" w:rsidRDefault="00B0114F" w:rsidP="00AC156C">
      <w:pPr>
        <w:pStyle w:val="Prrafodelista"/>
        <w:numPr>
          <w:ilvl w:val="0"/>
          <w:numId w:val="32"/>
        </w:numPr>
      </w:pPr>
      <w:r>
        <w:t>Soporte estructurado para manejo de excepciones.</w:t>
      </w:r>
    </w:p>
    <w:p w:rsidR="00B0114F" w:rsidRDefault="00B0114F" w:rsidP="00AC156C">
      <w:pPr>
        <w:pStyle w:val="Prrafodelista"/>
        <w:numPr>
          <w:ilvl w:val="0"/>
          <w:numId w:val="32"/>
        </w:numPr>
      </w:pPr>
      <w:r>
        <w:t>Recolección de basura.</w:t>
      </w:r>
    </w:p>
    <w:p w:rsidR="00B0114F" w:rsidRDefault="00B0114F" w:rsidP="00AC156C">
      <w:pPr>
        <w:pStyle w:val="Prrafodelista"/>
        <w:numPr>
          <w:ilvl w:val="0"/>
          <w:numId w:val="32"/>
        </w:numPr>
      </w:pPr>
      <w:r>
        <w:t>Soporte a atributos personalizados.</w:t>
      </w:r>
    </w:p>
    <w:p w:rsidR="00AC156C" w:rsidRDefault="00AC156C" w:rsidP="00AC156C">
      <w:r>
        <w:tab/>
        <w:t>En la siguiente imagen se aprecia el proceso de compilar código fuente en módulos manejaros.</w:t>
      </w:r>
    </w:p>
    <w:p w:rsidR="00A83AB4" w:rsidRDefault="00A83AB4" w:rsidP="00AC156C"/>
    <w:p w:rsidR="009300BC" w:rsidRDefault="009300BC" w:rsidP="00AC156C"/>
    <w:p w:rsidR="009300BC" w:rsidRDefault="009300BC" w:rsidP="00AC156C"/>
    <w:p w:rsidR="00B862C5" w:rsidRPr="00B862C5" w:rsidRDefault="00B862C5" w:rsidP="00B862C5">
      <w:pPr>
        <w:pStyle w:val="Epgrafe"/>
        <w:keepNext/>
        <w:jc w:val="center"/>
        <w:rPr>
          <w:color w:val="auto"/>
          <w:sz w:val="24"/>
          <w:szCs w:val="24"/>
        </w:rPr>
      </w:pPr>
      <w:bookmarkStart w:id="133" w:name="_Toc277212266"/>
      <w:r w:rsidRPr="00B862C5">
        <w:rPr>
          <w:color w:val="auto"/>
          <w:sz w:val="24"/>
          <w:szCs w:val="24"/>
        </w:rPr>
        <w:lastRenderedPageBreak/>
        <w:t xml:space="preserve">Figura </w:t>
      </w:r>
      <w:r w:rsidR="00ED2205" w:rsidRPr="00B862C5">
        <w:rPr>
          <w:color w:val="auto"/>
          <w:sz w:val="24"/>
          <w:szCs w:val="24"/>
        </w:rPr>
        <w:fldChar w:fldCharType="begin"/>
      </w:r>
      <w:r w:rsidRPr="00B862C5">
        <w:rPr>
          <w:color w:val="auto"/>
          <w:sz w:val="24"/>
          <w:szCs w:val="24"/>
        </w:rPr>
        <w:instrText xml:space="preserve"> SEQ Figura \* ARABIC </w:instrText>
      </w:r>
      <w:r w:rsidR="00ED2205" w:rsidRPr="00B862C5">
        <w:rPr>
          <w:color w:val="auto"/>
          <w:sz w:val="24"/>
          <w:szCs w:val="24"/>
        </w:rPr>
        <w:fldChar w:fldCharType="separate"/>
      </w:r>
      <w:r w:rsidR="00E35F55">
        <w:rPr>
          <w:noProof/>
          <w:color w:val="auto"/>
          <w:sz w:val="24"/>
          <w:szCs w:val="24"/>
        </w:rPr>
        <w:t>1</w:t>
      </w:r>
      <w:r w:rsidR="00ED2205" w:rsidRPr="00B862C5">
        <w:rPr>
          <w:color w:val="auto"/>
          <w:sz w:val="24"/>
          <w:szCs w:val="24"/>
        </w:rPr>
        <w:fldChar w:fldCharType="end"/>
      </w:r>
      <w:r w:rsidRPr="00B862C5">
        <w:rPr>
          <w:color w:val="auto"/>
          <w:sz w:val="24"/>
          <w:szCs w:val="24"/>
        </w:rPr>
        <w:t xml:space="preserve"> Compilando código fuente en módulos manejados</w:t>
      </w:r>
      <w:bookmarkEnd w:id="133"/>
    </w:p>
    <w:p w:rsidR="00AC156C" w:rsidRDefault="00AC156C" w:rsidP="00AC156C">
      <w:r>
        <w:rPr>
          <w:noProof/>
          <w:lang w:val="en-US"/>
        </w:rPr>
        <w:drawing>
          <wp:inline distT="0" distB="0" distL="0" distR="0">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27705"/>
                    </a:xfrm>
                    <a:prstGeom prst="rect">
                      <a:avLst/>
                    </a:prstGeom>
                  </pic:spPr>
                </pic:pic>
              </a:graphicData>
            </a:graphic>
          </wp:inline>
        </w:drawing>
      </w:r>
    </w:p>
    <w:p w:rsidR="00AC156C" w:rsidRPr="00A83AB4" w:rsidRDefault="00AC156C" w:rsidP="00FD1F39">
      <w:pPr>
        <w:spacing w:line="360" w:lineRule="auto"/>
        <w:jc w:val="center"/>
        <w:rPr>
          <w:b/>
          <w:lang w:val="en-US"/>
        </w:rPr>
      </w:pPr>
      <w:proofErr w:type="spellStart"/>
      <w:r w:rsidRPr="001E13AB">
        <w:rPr>
          <w:rStyle w:val="Ttulo3Car"/>
          <w:lang w:val="en-US"/>
        </w:rPr>
        <w:t>Fuente</w:t>
      </w:r>
      <w:proofErr w:type="spellEnd"/>
      <w:r w:rsidRPr="001E13AB">
        <w:rPr>
          <w:rStyle w:val="Ttulo3Car"/>
          <w:lang w:val="en-US"/>
        </w:rPr>
        <w:t>: Richter (2010) CLR via C# Third Edition</w:t>
      </w:r>
      <w:r w:rsidRPr="00A83AB4">
        <w:rPr>
          <w:b/>
          <w:lang w:val="en-US"/>
        </w:rPr>
        <w:t>.</w:t>
      </w:r>
    </w:p>
    <w:p w:rsidR="00AC156C" w:rsidRDefault="00FD1F39" w:rsidP="00FD1F39">
      <w:pPr>
        <w:pStyle w:val="Ttulo2"/>
      </w:pPr>
      <w:bookmarkStart w:id="134" w:name="_Toc274493528"/>
      <w:bookmarkStart w:id="135" w:name="_Toc277169199"/>
      <w:bookmarkStart w:id="136" w:name="_Toc277170589"/>
      <w:bookmarkStart w:id="137" w:name="_Toc277342601"/>
      <w:r>
        <w:t xml:space="preserve">7.2 </w:t>
      </w:r>
      <w:r w:rsidR="00AC156C">
        <w:t>Compiladores como cajas negras</w:t>
      </w:r>
      <w:bookmarkEnd w:id="134"/>
      <w:bookmarkEnd w:id="135"/>
      <w:bookmarkEnd w:id="136"/>
      <w:bookmarkEnd w:id="137"/>
    </w:p>
    <w:p w:rsidR="005610A5" w:rsidRDefault="00E2085E" w:rsidP="00956966">
      <w:pPr>
        <w:spacing w:line="360" w:lineRule="auto"/>
      </w:pPr>
      <w:proofErr w:type="spellStart"/>
      <w:r>
        <w:t>Stroustrup</w:t>
      </w:r>
      <w:proofErr w:type="spellEnd"/>
      <w:r>
        <w:t xml:space="preserve"> (2009) a propósito del proceso de compilación indica que</w:t>
      </w:r>
      <w:r w:rsidR="001F4EAF">
        <w:t>:</w:t>
      </w:r>
    </w:p>
    <w:p w:rsidR="005610A5" w:rsidRDefault="005610A5" w:rsidP="00956966">
      <w:pPr>
        <w:spacing w:line="360" w:lineRule="auto"/>
      </w:pPr>
    </w:p>
    <w:p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rsidR="00A73BEA" w:rsidRDefault="00A73BEA" w:rsidP="00956966">
      <w:pPr>
        <w:spacing w:line="360" w:lineRule="auto"/>
      </w:pPr>
    </w:p>
    <w:p w:rsidR="00595B08" w:rsidRDefault="00595B08" w:rsidP="00595B08">
      <w:r>
        <w:t>En la siguiente imagen se ilustran los componentes que forman parte de la compilación del código fuente en C#.</w:t>
      </w:r>
    </w:p>
    <w:p w:rsidR="00827C4A" w:rsidRDefault="00827C4A" w:rsidP="00595B08"/>
    <w:p w:rsidR="00A91C3A" w:rsidRPr="00A91C3A" w:rsidRDefault="00A91C3A" w:rsidP="00A91C3A">
      <w:pPr>
        <w:pStyle w:val="Epgrafe"/>
        <w:keepNext/>
        <w:jc w:val="center"/>
        <w:rPr>
          <w:color w:val="auto"/>
          <w:sz w:val="24"/>
          <w:szCs w:val="24"/>
        </w:rPr>
      </w:pPr>
      <w:bookmarkStart w:id="138" w:name="_Toc277212267"/>
      <w:r w:rsidRPr="00A91C3A">
        <w:rPr>
          <w:color w:val="auto"/>
          <w:sz w:val="24"/>
          <w:szCs w:val="24"/>
        </w:rPr>
        <w:lastRenderedPageBreak/>
        <w:t xml:space="preserve">Figura </w:t>
      </w:r>
      <w:r w:rsidR="00ED2205" w:rsidRPr="00A91C3A">
        <w:rPr>
          <w:color w:val="auto"/>
          <w:sz w:val="24"/>
          <w:szCs w:val="24"/>
        </w:rPr>
        <w:fldChar w:fldCharType="begin"/>
      </w:r>
      <w:r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2</w:t>
      </w:r>
      <w:r w:rsidR="00ED2205" w:rsidRPr="00A91C3A">
        <w:rPr>
          <w:color w:val="auto"/>
          <w:sz w:val="24"/>
          <w:szCs w:val="24"/>
        </w:rPr>
        <w:fldChar w:fldCharType="end"/>
      </w:r>
      <w:r w:rsidRPr="00A91C3A">
        <w:rPr>
          <w:color w:val="auto"/>
          <w:sz w:val="24"/>
          <w:szCs w:val="24"/>
        </w:rPr>
        <w:t xml:space="preserve"> Proceso de compilación en un ambiente administrado</w:t>
      </w:r>
      <w:bookmarkEnd w:id="138"/>
    </w:p>
    <w:p w:rsidR="00595B08" w:rsidRDefault="00595B08" w:rsidP="00595B08">
      <w:r>
        <w:rPr>
          <w:noProof/>
          <w:lang w:val="en-US"/>
        </w:rPr>
        <w:drawing>
          <wp:inline distT="0" distB="0" distL="0" distR="0">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755515"/>
                    </a:xfrm>
                    <a:prstGeom prst="rect">
                      <a:avLst/>
                    </a:prstGeom>
                  </pic:spPr>
                </pic:pic>
              </a:graphicData>
            </a:graphic>
          </wp:inline>
        </w:drawing>
      </w:r>
    </w:p>
    <w:p w:rsidR="003B2107" w:rsidRPr="00A83AB4" w:rsidRDefault="003B2107" w:rsidP="008E4925">
      <w:pPr>
        <w:pStyle w:val="Ttulo4"/>
        <w:jc w:val="center"/>
      </w:pPr>
      <w:r w:rsidRPr="00A83AB4">
        <w:t>Fuente</w:t>
      </w:r>
      <w:r w:rsidR="001F4EAF">
        <w:t>:</w:t>
      </w:r>
      <w:r w:rsidRPr="00A83AB4">
        <w:t xml:space="preserve"> Microsoft </w:t>
      </w:r>
      <w:hyperlink r:id="rId17" w:history="1">
        <w:r w:rsidRPr="00A83AB4">
          <w:rPr>
            <w:rStyle w:val="Hipervnculo"/>
            <w:b w:val="0"/>
          </w:rPr>
          <w:t>http://msdn.microsoft.com/es-es/library/z1zx9t92.aspx</w:t>
        </w:r>
      </w:hyperlink>
    </w:p>
    <w:p w:rsidR="003B2107" w:rsidRDefault="003B2107" w:rsidP="00DF62D2"/>
    <w:p w:rsidR="003B2107" w:rsidRDefault="000C799F" w:rsidP="00DF62D2">
      <w:r>
        <w:tab/>
        <w:t>Al igual que se demuestra en la imagen anterior, el proceso de compilación siempre se ha concebido como una caja negra, es decir el código fuente ingresa por un lado, existe un proceso de compilación intermedio y luego se tiene la salida. Ese proceso intermedio ha sido un poco desconocido, pese a que se puede garantizar que funciona adecuadamente.</w:t>
      </w:r>
    </w:p>
    <w:p w:rsidR="000C799F" w:rsidRDefault="000C799F" w:rsidP="00DF62D2">
      <w:r>
        <w:lastRenderedPageBreak/>
        <w:tab/>
      </w:r>
      <w:proofErr w:type="spellStart"/>
      <w:r>
        <w:t>Hazzard</w:t>
      </w:r>
      <w:proofErr w:type="spellEnd"/>
      <w:r>
        <w:t xml:space="preserve"> &amp; Bock</w:t>
      </w:r>
      <w:r w:rsidR="00900AF2">
        <w:t xml:space="preserve"> (2013) se refieren a la caja negra del proceso de compilación de la siguiente forma</w:t>
      </w:r>
      <w:r w:rsidR="001F4EAF">
        <w:t>:</w:t>
      </w:r>
    </w:p>
    <w:p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rsidR="00900AF2" w:rsidRDefault="00900AF2" w:rsidP="00900AF2">
      <w:pPr>
        <w:spacing w:line="360" w:lineRule="auto"/>
      </w:pPr>
    </w:p>
    <w:p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proofErr w:type="gramStart"/>
      <w:r>
        <w:t>?.</w:t>
      </w:r>
      <w:proofErr w:type="gramEnd"/>
      <w:r>
        <w:t xml:space="preserve"> La respuesta </w:t>
      </w:r>
      <w:proofErr w:type="gramStart"/>
      <w:r>
        <w:t>mas</w:t>
      </w:r>
      <w:proofErr w:type="gramEnd"/>
      <w:r>
        <w:t xml:space="preserve"> asertiva a esta interrogante es porque las cosas se pueden hacer mejor; no obstante el término mejor es amplio en su naturaleza</w:t>
      </w:r>
      <w:r w:rsidR="00DF412E">
        <w:t xml:space="preserve"> pero el punto de partida es que se puede mejorar la experiencia del usuario brindándole por ejemplo una mejor retroalimentación cuando ocurre un error. </w:t>
      </w:r>
    </w:p>
    <w:p w:rsidR="00DF412E" w:rsidRDefault="00DF412E" w:rsidP="00DF62D2">
      <w:proofErr w:type="spellStart"/>
      <w:r>
        <w:t>Hazzard</w:t>
      </w:r>
      <w:proofErr w:type="spellEnd"/>
      <w:r>
        <w:t xml:space="preserve"> &amp; Bock (2013) apoyan </w:t>
      </w:r>
      <w:r w:rsidR="00776762">
        <w:t>este</w:t>
      </w:r>
      <w:r>
        <w:t xml:space="preserve"> punto de vista pues afirman que</w:t>
      </w:r>
      <w:r w:rsidR="001F4EAF">
        <w:t>:</w:t>
      </w:r>
    </w:p>
    <w:p w:rsidR="00956966" w:rsidRDefault="00DF412E" w:rsidP="002E3F95">
      <w:pPr>
        <w:spacing w:line="360" w:lineRule="auto"/>
      </w:pPr>
      <w:r>
        <w:lastRenderedPageBreak/>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rsidR="00956966" w:rsidRDefault="00FD1F39" w:rsidP="00FD1F39">
      <w:pPr>
        <w:pStyle w:val="Ttulo2"/>
      </w:pPr>
      <w:bookmarkStart w:id="139" w:name="_Toc274493529"/>
      <w:bookmarkStart w:id="140" w:name="_Toc277169200"/>
      <w:bookmarkStart w:id="141" w:name="_Toc277170591"/>
      <w:bookmarkStart w:id="142" w:name="_Toc277342602"/>
      <w:r>
        <w:t xml:space="preserve">7.3 </w:t>
      </w:r>
      <w:r w:rsidR="00956966">
        <w:t xml:space="preserve">El Proyecto </w:t>
      </w:r>
      <w:proofErr w:type="spellStart"/>
      <w:r w:rsidR="00956966">
        <w:t>Roslyn</w:t>
      </w:r>
      <w:proofErr w:type="spellEnd"/>
      <w:r w:rsidR="001F4EAF">
        <w:t>:</w:t>
      </w:r>
      <w:r w:rsidR="00956966">
        <w:t xml:space="preserve"> Abriendo la caja negra.</w:t>
      </w:r>
      <w:bookmarkEnd w:id="139"/>
      <w:bookmarkEnd w:id="140"/>
      <w:bookmarkEnd w:id="141"/>
      <w:bookmarkEnd w:id="142"/>
    </w:p>
    <w:p w:rsidR="00FD1F39" w:rsidRDefault="00FD1F39" w:rsidP="00FD1F39">
      <w:r>
        <w:tab/>
        <w:t>El nuevo compilador de Microsoft, conocido bajo el código de “</w:t>
      </w:r>
      <w:proofErr w:type="spellStart"/>
      <w:r>
        <w:t>Roslyn</w:t>
      </w:r>
      <w:proofErr w:type="spellEnd"/>
      <w:r>
        <w:t>”,</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rsidR="001F2DE2" w:rsidRDefault="001F2DE2" w:rsidP="00FD1F39">
      <w:proofErr w:type="spellStart"/>
      <w:r>
        <w:t>Somasegar</w:t>
      </w:r>
      <w:proofErr w:type="spellEnd"/>
      <w:r>
        <w:t xml:space="preserve"> (2011) refiriéndose al proyecto </w:t>
      </w:r>
      <w:proofErr w:type="spellStart"/>
      <w:r>
        <w:t>Roslyn</w:t>
      </w:r>
      <w:proofErr w:type="spellEnd"/>
      <w:r>
        <w:t xml:space="preserve"> indica:</w:t>
      </w:r>
    </w:p>
    <w:p w:rsidR="001F2DE2" w:rsidRDefault="001F2DE2" w:rsidP="001F2DE2">
      <w:pPr>
        <w:spacing w:line="360" w:lineRule="auto"/>
      </w:pPr>
      <w:r>
        <w:tab/>
        <w:t>Se acaba de lanzar Microsoft “</w:t>
      </w:r>
      <w:proofErr w:type="spellStart"/>
      <w:r>
        <w:t>Roslyn</w:t>
      </w:r>
      <w:proofErr w:type="spellEnd"/>
      <w:r>
        <w:t xml:space="preserve">” CTP, el cual permite que los </w:t>
      </w:r>
      <w:r>
        <w:tab/>
        <w:t xml:space="preserve">compiladores de C# y Visual Basic sean usados como servicio. </w:t>
      </w:r>
      <w:r>
        <w:tab/>
        <w:t xml:space="preserve">Mientras que hoy los compiladores están implementados en C++, en </w:t>
      </w:r>
      <w:r>
        <w:tab/>
      </w:r>
      <w:proofErr w:type="spellStart"/>
      <w:r>
        <w:t>Roslyn</w:t>
      </w:r>
      <w:proofErr w:type="spellEnd"/>
      <w:r>
        <w:t xml:space="preserve"> hemos reescrito los compiladores, implementando el compilador </w:t>
      </w:r>
      <w:r>
        <w:tab/>
        <w:t>de C# en C# y el compilador de Visual Basic en Visual Basic.</w:t>
      </w:r>
    </w:p>
    <w:p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rsidR="00957847" w:rsidRDefault="00957847" w:rsidP="001F2DE2">
      <w:pPr>
        <w:spacing w:line="360" w:lineRule="auto"/>
      </w:pPr>
    </w:p>
    <w:p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w:t>
      </w:r>
      <w:proofErr w:type="spellStart"/>
      <w:r>
        <w:t>Osenkov</w:t>
      </w:r>
      <w:proofErr w:type="spellEnd"/>
      <w:r>
        <w:t xml:space="preserve"> (2011) expresa que “Esto abre nuevas oportunidades </w:t>
      </w:r>
      <w:r>
        <w:lastRenderedPageBreak/>
        <w:t>para las personas que extienden la funcionalidad de Visual Studio para escribir poderosas herramientas para hacer análisis de código”.</w:t>
      </w:r>
    </w:p>
    <w:p w:rsidR="00D05523" w:rsidRDefault="00957847" w:rsidP="00C565E1">
      <w:r>
        <w:t xml:space="preserve">  </w:t>
      </w:r>
      <w:r w:rsidR="006776B9">
        <w:tab/>
        <w:t xml:space="preserve">En la siguiente imagen se identifican los principales componentes de la plataforma </w:t>
      </w:r>
      <w:proofErr w:type="spellStart"/>
      <w:r w:rsidR="006776B9">
        <w:t>Roslyn</w:t>
      </w:r>
      <w:proofErr w:type="spellEnd"/>
      <w:r w:rsidR="006776B9">
        <w:t>.</w:t>
      </w:r>
    </w:p>
    <w:p w:rsidR="006776B9" w:rsidRPr="00A91C3A" w:rsidRDefault="006776B9" w:rsidP="00A91C3A">
      <w:pPr>
        <w:pStyle w:val="Epgrafe"/>
        <w:keepNext/>
        <w:jc w:val="center"/>
        <w:rPr>
          <w:color w:val="auto"/>
          <w:sz w:val="24"/>
          <w:szCs w:val="24"/>
        </w:rPr>
      </w:pPr>
      <w:bookmarkStart w:id="143" w:name="_Toc277170592"/>
      <w:bookmarkStart w:id="144" w:name="_Toc277212268"/>
      <w:r w:rsidRPr="00A91C3A">
        <w:rPr>
          <w:color w:val="auto"/>
          <w:sz w:val="24"/>
          <w:szCs w:val="24"/>
        </w:rPr>
        <w:t xml:space="preserve">Figura </w:t>
      </w:r>
      <w:r w:rsidR="00ED2205" w:rsidRPr="00A91C3A">
        <w:rPr>
          <w:color w:val="auto"/>
          <w:sz w:val="24"/>
          <w:szCs w:val="24"/>
        </w:rPr>
        <w:fldChar w:fldCharType="begin"/>
      </w:r>
      <w:r w:rsidR="002360A4"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3</w:t>
      </w:r>
      <w:r w:rsidR="00ED2205" w:rsidRPr="00A91C3A">
        <w:rPr>
          <w:color w:val="auto"/>
          <w:sz w:val="24"/>
          <w:szCs w:val="24"/>
        </w:rPr>
        <w:fldChar w:fldCharType="end"/>
      </w:r>
      <w:r w:rsidRPr="00A91C3A">
        <w:rPr>
          <w:color w:val="auto"/>
          <w:sz w:val="24"/>
          <w:szCs w:val="24"/>
        </w:rPr>
        <w:t xml:space="preserve"> Elementos de la plataforma </w:t>
      </w:r>
      <w:proofErr w:type="spellStart"/>
      <w:r w:rsidRPr="00A91C3A">
        <w:rPr>
          <w:color w:val="auto"/>
          <w:sz w:val="24"/>
          <w:szCs w:val="24"/>
        </w:rPr>
        <w:t>Roslyn</w:t>
      </w:r>
      <w:bookmarkEnd w:id="143"/>
      <w:bookmarkEnd w:id="144"/>
      <w:proofErr w:type="spellEnd"/>
    </w:p>
    <w:p w:rsidR="006776B9" w:rsidRDefault="006776B9" w:rsidP="00E01B5E">
      <w:r>
        <w:rPr>
          <w:noProof/>
          <w:lang w:val="en-US"/>
        </w:rPr>
        <w:drawing>
          <wp:inline distT="0" distB="0" distL="0" distR="0">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38750" cy="2647950"/>
                    </a:xfrm>
                    <a:prstGeom prst="rect">
                      <a:avLst/>
                    </a:prstGeom>
                  </pic:spPr>
                </pic:pic>
              </a:graphicData>
            </a:graphic>
          </wp:inline>
        </w:drawing>
      </w:r>
    </w:p>
    <w:p w:rsidR="008C33E6" w:rsidRPr="00C82192" w:rsidRDefault="008C33E6" w:rsidP="008E4925">
      <w:pPr>
        <w:pStyle w:val="Ttulo4"/>
        <w:jc w:val="center"/>
      </w:pPr>
      <w:r w:rsidRPr="00C82192">
        <w:t xml:space="preserve">Fuente: </w:t>
      </w:r>
      <w:hyperlink r:id="rId19" w:history="1">
        <w:r w:rsidRPr="00C82192">
          <w:rPr>
            <w:rStyle w:val="Hipervnculo"/>
            <w:b w:val="0"/>
          </w:rPr>
          <w:t>http://blogs.msdn.com/b/bryang/archive/2011/11/01/roslyn-ctp-released.aspx</w:t>
        </w:r>
      </w:hyperlink>
    </w:p>
    <w:p w:rsidR="008C33E6" w:rsidRDefault="008C33E6" w:rsidP="008C33E6"/>
    <w:p w:rsidR="008C33E6" w:rsidRDefault="008C33E6" w:rsidP="008C33E6"/>
    <w:p w:rsidR="009457C8" w:rsidRDefault="009457C8" w:rsidP="008C33E6"/>
    <w:p w:rsidR="009457C8" w:rsidRDefault="009457C8" w:rsidP="008C33E6"/>
    <w:p w:rsidR="009457C8" w:rsidRDefault="009457C8" w:rsidP="008C33E6"/>
    <w:p w:rsidR="009457C8" w:rsidRPr="008C33E6" w:rsidRDefault="009457C8" w:rsidP="008C33E6"/>
    <w:p w:rsidR="00A81AE4" w:rsidRDefault="00A81AE4" w:rsidP="00B54DA8">
      <w:pPr>
        <w:pStyle w:val="Ttulo1"/>
        <w:numPr>
          <w:ilvl w:val="0"/>
          <w:numId w:val="28"/>
        </w:numPr>
      </w:pPr>
      <w:bookmarkStart w:id="145" w:name="_Toc274493530"/>
      <w:bookmarkStart w:id="146" w:name="_Toc277169201"/>
      <w:bookmarkStart w:id="147" w:name="_Toc277170593"/>
      <w:bookmarkStart w:id="148" w:name="_Toc277342603"/>
      <w:r>
        <w:t>Referente Institucional</w:t>
      </w:r>
      <w:bookmarkEnd w:id="145"/>
      <w:bookmarkEnd w:id="146"/>
      <w:bookmarkEnd w:id="147"/>
      <w:bookmarkEnd w:id="148"/>
    </w:p>
    <w:p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w:t>
      </w:r>
      <w:r w:rsidR="00F4791D">
        <w:rPr>
          <w:rFonts w:cs="Arial"/>
          <w:lang w:val="es-ES"/>
        </w:rPr>
        <w:lastRenderedPageBreak/>
        <w:t xml:space="preserve">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w:t>
      </w:r>
      <w:proofErr w:type="gramStart"/>
      <w:r w:rsidR="00F4791D">
        <w:rPr>
          <w:rFonts w:cs="Arial"/>
          <w:lang w:val="es-ES"/>
        </w:rPr>
        <w:t>sistemas .</w:t>
      </w:r>
      <w:proofErr w:type="gramEnd"/>
    </w:p>
    <w:p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xml:space="preserve">, Security </w:t>
      </w:r>
      <w:proofErr w:type="spellStart"/>
      <w:r>
        <w:rPr>
          <w:rFonts w:cs="Arial"/>
          <w:lang w:val="es-ES"/>
        </w:rPr>
        <w:t>Innovation</w:t>
      </w:r>
      <w:proofErr w:type="spellEnd"/>
      <w:r>
        <w:rPr>
          <w:rFonts w:cs="Arial"/>
          <w:lang w:val="es-ES"/>
        </w:rPr>
        <w:t xml:space="preserve"> está integrada por pioneros en el campo de la seguridad de las aplicaciones capaces de resolver cualquier problema de seguridad en las organizaciones.  La empresa Security Innovation se compone de un equipo de ingenieros de primera clase, desarrolladores de software,  analistas de control de calidad, analistas de seguridad y analistas del negocio que de forma colectiva resuelven problemas de negocio ofreciendo soluciones técnicas.</w:t>
      </w:r>
    </w:p>
    <w:p w:rsidR="00F4791D" w:rsidRDefault="00F4791D" w:rsidP="00F4791D">
      <w:pPr>
        <w:widowControl w:val="0"/>
        <w:autoSpaceDE w:val="0"/>
        <w:autoSpaceDN w:val="0"/>
        <w:adjustRightInd w:val="0"/>
        <w:rPr>
          <w:rFonts w:cs="Arial"/>
          <w:lang w:val="es-ES"/>
        </w:rPr>
      </w:pPr>
      <w:r>
        <w:rPr>
          <w:rFonts w:cs="Arial"/>
          <w:lang w:val="es-ES"/>
        </w:rPr>
        <w:tab/>
        <w:t xml:space="preserve">Security Innovation se enfoca en el problema más difícil de las tecnologías de información y la causa de la mayoría de los incidentes informáticos, es decir las aplicaciones de software inseguras. Las soluciones </w:t>
      </w:r>
      <w:r>
        <w:rPr>
          <w:rFonts w:cs="Arial"/>
          <w:lang w:val="es-ES"/>
        </w:rPr>
        <w:lastRenderedPageBreak/>
        <w:t xml:space="preserve">que ofrece Security Innovation,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w:t>
      </w:r>
      <w:proofErr w:type="spellStart"/>
      <w:r w:rsidRPr="00BD1EBC">
        <w:rPr>
          <w:lang w:val="es-ES"/>
        </w:rPr>
        <w:t>Professor</w:t>
      </w:r>
      <w:proofErr w:type="spellEnd"/>
      <w:r w:rsidRPr="00BD1EBC">
        <w:rPr>
          <w:lang w:val="es-ES"/>
        </w:rPr>
        <w:t xml:space="preserve"> eLearning y entrenamiento.</w:t>
      </w:r>
    </w:p>
    <w:p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rsidR="00F4791D" w:rsidRDefault="00F4791D" w:rsidP="00F4791D">
      <w:pPr>
        <w:widowControl w:val="0"/>
        <w:autoSpaceDE w:val="0"/>
        <w:autoSpaceDN w:val="0"/>
        <w:adjustRightInd w:val="0"/>
        <w:rPr>
          <w:rFonts w:cs="Arial"/>
          <w:lang w:val="es-ES"/>
        </w:rPr>
      </w:pPr>
      <w:r>
        <w:rPr>
          <w:rFonts w:cs="Arial"/>
          <w:lang w:val="es-ES"/>
        </w:rPr>
        <w:t>En el siguiente cuadro se ilustra los pilares del desarrollo de software seguro implementados por la empresa Security Innovation:</w:t>
      </w:r>
    </w:p>
    <w:p w:rsidR="004F7DBC" w:rsidRPr="00A91C3A" w:rsidRDefault="004F7DBC" w:rsidP="00A91C3A">
      <w:pPr>
        <w:pStyle w:val="Epgrafe"/>
        <w:keepNext/>
        <w:jc w:val="center"/>
        <w:rPr>
          <w:color w:val="auto"/>
          <w:sz w:val="24"/>
          <w:szCs w:val="24"/>
        </w:rPr>
      </w:pPr>
      <w:bookmarkStart w:id="149" w:name="_Toc277170594"/>
      <w:bookmarkStart w:id="150" w:name="_Toc277212269"/>
      <w:proofErr w:type="gramStart"/>
      <w:r w:rsidRPr="00A91C3A">
        <w:rPr>
          <w:color w:val="auto"/>
          <w:sz w:val="24"/>
          <w:szCs w:val="24"/>
        </w:rPr>
        <w:t>Figura</w:t>
      </w:r>
      <w:proofErr w:type="gramEnd"/>
      <w:r w:rsidRPr="00A91C3A">
        <w:rPr>
          <w:color w:val="auto"/>
          <w:sz w:val="24"/>
          <w:szCs w:val="24"/>
        </w:rPr>
        <w:t xml:space="preserve"> </w:t>
      </w:r>
      <w:r w:rsidR="00ED2205" w:rsidRPr="00A91C3A">
        <w:rPr>
          <w:color w:val="auto"/>
          <w:sz w:val="24"/>
          <w:szCs w:val="24"/>
        </w:rPr>
        <w:fldChar w:fldCharType="begin"/>
      </w:r>
      <w:r w:rsidR="002360A4" w:rsidRPr="00A91C3A">
        <w:rPr>
          <w:color w:val="auto"/>
          <w:sz w:val="24"/>
          <w:szCs w:val="24"/>
        </w:rPr>
        <w:instrText xml:space="preserve"> SEQ Figura \* ARABIC </w:instrText>
      </w:r>
      <w:r w:rsidR="00ED2205" w:rsidRPr="00A91C3A">
        <w:rPr>
          <w:color w:val="auto"/>
          <w:sz w:val="24"/>
          <w:szCs w:val="24"/>
        </w:rPr>
        <w:fldChar w:fldCharType="separate"/>
      </w:r>
      <w:r w:rsidR="00E35F55">
        <w:rPr>
          <w:noProof/>
          <w:color w:val="auto"/>
          <w:sz w:val="24"/>
          <w:szCs w:val="24"/>
        </w:rPr>
        <w:t>4</w:t>
      </w:r>
      <w:r w:rsidR="00ED2205" w:rsidRPr="00A91C3A">
        <w:rPr>
          <w:color w:val="auto"/>
          <w:sz w:val="24"/>
          <w:szCs w:val="24"/>
        </w:rPr>
        <w:fldChar w:fldCharType="end"/>
      </w:r>
      <w:r w:rsidRPr="00A91C3A">
        <w:rPr>
          <w:color w:val="auto"/>
          <w:sz w:val="24"/>
          <w:szCs w:val="24"/>
        </w:rPr>
        <w:t xml:space="preserve"> Tres pilares del desarrollo de software seguro.</w:t>
      </w:r>
      <w:bookmarkEnd w:id="149"/>
      <w:bookmarkEnd w:id="150"/>
    </w:p>
    <w:p w:rsidR="00F4791D" w:rsidRDefault="00C2224A" w:rsidP="00F4791D">
      <w:pPr>
        <w:jc w:val="center"/>
      </w:pPr>
      <w:r>
        <w:rPr>
          <w:noProof/>
          <w:lang w:val="es-ES" w:eastAsia="es-ES"/>
        </w:rPr>
        <w:t>`</w:t>
      </w:r>
      <w:r w:rsidR="00F4791D">
        <w:rPr>
          <w:noProof/>
          <w:lang w:val="en-US"/>
        </w:rPr>
        <w:drawing>
          <wp:inline distT="0" distB="0" distL="0" distR="0">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36469" cy="1945489"/>
                    </a:xfrm>
                    <a:prstGeom prst="rect">
                      <a:avLst/>
                    </a:prstGeom>
                  </pic:spPr>
                </pic:pic>
              </a:graphicData>
            </a:graphic>
          </wp:inline>
        </w:drawing>
      </w:r>
    </w:p>
    <w:p w:rsidR="00F4791D" w:rsidRPr="009457C8" w:rsidRDefault="00F4791D" w:rsidP="00C2224A">
      <w:pPr>
        <w:pStyle w:val="Ttulo4"/>
        <w:jc w:val="center"/>
      </w:pPr>
      <w:bookmarkStart w:id="151" w:name="_Toc277170595"/>
      <w:r w:rsidRPr="009457C8">
        <w:t xml:space="preserve">Fuente: </w:t>
      </w:r>
      <w:hyperlink r:id="rId21" w:history="1">
        <w:r w:rsidRPr="009457C8">
          <w:rPr>
            <w:rStyle w:val="Hipervnculo"/>
            <w:b w:val="0"/>
          </w:rPr>
          <w:t>http://goo.gl/LfsVMX</w:t>
        </w:r>
        <w:bookmarkEnd w:id="151"/>
      </w:hyperlink>
    </w:p>
    <w:p w:rsidR="00F4791D" w:rsidRDefault="00F4791D" w:rsidP="00F4791D">
      <w:pPr>
        <w:widowControl w:val="0"/>
        <w:autoSpaceDE w:val="0"/>
        <w:autoSpaceDN w:val="0"/>
        <w:adjustRightInd w:val="0"/>
        <w:rPr>
          <w:rFonts w:cs="Arial"/>
          <w:lang w:val="es-ES"/>
        </w:rPr>
      </w:pPr>
      <w:r>
        <w:rPr>
          <w:rFonts w:cs="Arial"/>
          <w:lang w:val="es-ES"/>
        </w:rPr>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rsidR="00F4791D" w:rsidRDefault="00F4791D" w:rsidP="00F4791D">
      <w:pPr>
        <w:widowControl w:val="0"/>
        <w:autoSpaceDE w:val="0"/>
        <w:autoSpaceDN w:val="0"/>
        <w:adjustRightInd w:val="0"/>
        <w:rPr>
          <w:rFonts w:cs="Arial"/>
          <w:lang w:val="es-ES"/>
        </w:rPr>
      </w:pPr>
      <w:r>
        <w:rPr>
          <w:rFonts w:cs="Arial"/>
          <w:lang w:val="es-ES"/>
        </w:rPr>
        <w:lastRenderedPageBreak/>
        <w:tab/>
        <w:t>El presidente y director ejecutivo de Security Innovation es  Ed Adams, el cual es un ejecutivo de software con amplia experiencia en el liderazgo exitoso de  organizaciones de diversos tamaños en el campo de las tecnologías de información y seguridad. El señor Adams es a su vez un miembro del Instituto Ponemon. A continuación se presentan el organigrama de Security Innovation, actualizado a Julio de 201</w:t>
      </w:r>
      <w:r w:rsidR="00200E57">
        <w:rPr>
          <w:rFonts w:cs="Arial"/>
          <w:lang w:val="es-ES"/>
        </w:rPr>
        <w:t>4</w:t>
      </w:r>
      <w:r>
        <w:rPr>
          <w:rFonts w:cs="Arial"/>
          <w:lang w:val="es-ES"/>
        </w:rPr>
        <w:t>.</w:t>
      </w: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1F2A72" w:rsidRPr="00C2224A" w:rsidRDefault="001F2A72" w:rsidP="00C2224A">
      <w:pPr>
        <w:pStyle w:val="Epgrafe"/>
        <w:keepNext/>
        <w:jc w:val="center"/>
        <w:rPr>
          <w:color w:val="auto"/>
          <w:sz w:val="24"/>
          <w:szCs w:val="24"/>
        </w:rPr>
      </w:pPr>
      <w:bookmarkStart w:id="152" w:name="_Toc277170596"/>
      <w:bookmarkStart w:id="153" w:name="_Toc277212270"/>
      <w:r w:rsidRPr="00C2224A">
        <w:rPr>
          <w:color w:val="auto"/>
          <w:sz w:val="24"/>
          <w:szCs w:val="24"/>
        </w:rPr>
        <w:lastRenderedPageBreak/>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5</w:t>
      </w:r>
      <w:r w:rsidR="00ED2205" w:rsidRPr="00C2224A">
        <w:rPr>
          <w:color w:val="auto"/>
          <w:sz w:val="24"/>
          <w:szCs w:val="24"/>
        </w:rPr>
        <w:fldChar w:fldCharType="end"/>
      </w:r>
      <w:r w:rsidRPr="00C2224A">
        <w:rPr>
          <w:color w:val="auto"/>
          <w:sz w:val="24"/>
          <w:szCs w:val="24"/>
        </w:rPr>
        <w:t xml:space="preserve"> Organigrama Security Innovation</w:t>
      </w:r>
      <w:bookmarkEnd w:id="152"/>
      <w:bookmarkEnd w:id="153"/>
    </w:p>
    <w:p w:rsidR="00F4791D" w:rsidRDefault="00F4791D" w:rsidP="00F4791D">
      <w:pPr>
        <w:widowControl w:val="0"/>
        <w:autoSpaceDE w:val="0"/>
        <w:autoSpaceDN w:val="0"/>
        <w:adjustRightInd w:val="0"/>
        <w:rPr>
          <w:rFonts w:cs="Arial"/>
          <w:lang w:val="es-ES"/>
        </w:rPr>
      </w:pPr>
      <w:r>
        <w:rPr>
          <w:rFonts w:cs="Arial"/>
          <w:noProof/>
          <w:lang w:val="en-US"/>
        </w:rPr>
        <w:drawing>
          <wp:inline distT="0" distB="0" distL="0" distR="0">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8325" cy="6593417"/>
                    </a:xfrm>
                    <a:prstGeom prst="rect">
                      <a:avLst/>
                    </a:prstGeom>
                  </pic:spPr>
                </pic:pic>
              </a:graphicData>
            </a:graphic>
          </wp:inline>
        </w:drawing>
      </w:r>
    </w:p>
    <w:p w:rsidR="00F4791D" w:rsidRPr="009457C8" w:rsidRDefault="00F4791D" w:rsidP="00C2224A">
      <w:pPr>
        <w:pStyle w:val="Ttulo4"/>
        <w:jc w:val="center"/>
      </w:pPr>
      <w:bookmarkStart w:id="154" w:name="_Toc277170597"/>
      <w:r w:rsidRPr="009457C8">
        <w:t>Fuente: Security Innovation</w:t>
      </w:r>
      <w:bookmarkEnd w:id="154"/>
    </w:p>
    <w:p w:rsidR="00C31186" w:rsidRDefault="00C31186"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D27F7A">
      <w:pPr>
        <w:pStyle w:val="Ttulo1"/>
        <w:spacing w:line="240" w:lineRule="auto"/>
        <w:jc w:val="right"/>
      </w:pPr>
      <w:bookmarkStart w:id="155" w:name="_Toc274493531"/>
      <w:bookmarkStart w:id="156" w:name="_Toc277169202"/>
      <w:bookmarkStart w:id="157" w:name="_Toc277170598"/>
      <w:bookmarkStart w:id="158" w:name="_Toc277342604"/>
      <w:r>
        <w:t>CAPÍTULO l</w:t>
      </w:r>
      <w:bookmarkEnd w:id="155"/>
      <w:bookmarkEnd w:id="156"/>
      <w:bookmarkEnd w:id="157"/>
      <w:bookmarkEnd w:id="158"/>
    </w:p>
    <w:p w:rsidR="002E2454" w:rsidRPr="002E2454" w:rsidRDefault="002E2454" w:rsidP="00D27F7A">
      <w:pPr>
        <w:pStyle w:val="Ttulo1"/>
        <w:spacing w:line="240" w:lineRule="auto"/>
        <w:jc w:val="right"/>
      </w:pPr>
      <w:bookmarkStart w:id="159" w:name="_Toc274493532"/>
      <w:bookmarkStart w:id="160" w:name="_Toc277169203"/>
      <w:bookmarkStart w:id="161" w:name="_Toc277170599"/>
      <w:bookmarkStart w:id="162" w:name="_Toc277342605"/>
      <w:r>
        <w:t>DIAGNÓSTICO</w:t>
      </w:r>
      <w:bookmarkEnd w:id="159"/>
      <w:bookmarkEnd w:id="160"/>
      <w:bookmarkEnd w:id="161"/>
      <w:bookmarkEnd w:id="162"/>
    </w:p>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6F0DF8" w:rsidRPr="00D76E31" w:rsidRDefault="00D11064" w:rsidP="00D11064">
      <w:pPr>
        <w:pStyle w:val="Ttulo1"/>
      </w:pPr>
      <w:bookmarkStart w:id="163" w:name="_Toc274493533"/>
      <w:bookmarkStart w:id="164" w:name="_Toc277169204"/>
      <w:bookmarkStart w:id="165" w:name="_Toc277170600"/>
      <w:bookmarkStart w:id="166" w:name="_Toc277342606"/>
      <w:r w:rsidRPr="00D11064">
        <w:lastRenderedPageBreak/>
        <w:t>1</w:t>
      </w:r>
      <w:r>
        <w:t xml:space="preserve">.1 </w:t>
      </w:r>
      <w:r w:rsidR="002207A2" w:rsidRPr="00D11064">
        <w:t>Análisis</w:t>
      </w:r>
      <w:r w:rsidR="002207A2" w:rsidRPr="00D76E31">
        <w:t xml:space="preserve"> </w:t>
      </w:r>
      <w:r w:rsidR="006F0DF8" w:rsidRPr="00D76E31">
        <w:t>FODA</w:t>
      </w:r>
      <w:bookmarkEnd w:id="163"/>
      <w:bookmarkEnd w:id="164"/>
      <w:bookmarkEnd w:id="165"/>
      <w:bookmarkEnd w:id="166"/>
    </w:p>
    <w:p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rsidR="00ED2DB8" w:rsidRDefault="00ED2DB8" w:rsidP="00ED2DB8">
      <w:pPr>
        <w:widowControl w:val="0"/>
        <w:autoSpaceDE w:val="0"/>
        <w:autoSpaceDN w:val="0"/>
        <w:adjustRightInd w:val="0"/>
        <w:spacing w:line="360" w:lineRule="auto"/>
        <w:rPr>
          <w:rFonts w:cs="Arial"/>
          <w:lang w:val="es-ES"/>
        </w:rPr>
      </w:pPr>
    </w:p>
    <w:p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rsidR="00894DB6" w:rsidRDefault="00894DB6" w:rsidP="00346337">
      <w:pPr>
        <w:widowControl w:val="0"/>
        <w:autoSpaceDE w:val="0"/>
        <w:autoSpaceDN w:val="0"/>
        <w:adjustRightInd w:val="0"/>
        <w:spacing w:line="360" w:lineRule="auto"/>
        <w:rPr>
          <w:rFonts w:cs="Arial"/>
          <w:lang w:val="es-ES"/>
        </w:rPr>
      </w:pPr>
    </w:p>
    <w:p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w:t>
      </w:r>
      <w:proofErr w:type="gramStart"/>
      <w:r w:rsidR="00D46799">
        <w:rPr>
          <w:rFonts w:cs="Arial"/>
          <w:lang w:val="es-ES"/>
        </w:rPr>
        <w:t>Paul(</w:t>
      </w:r>
      <w:proofErr w:type="gramEnd"/>
      <w:r w:rsidR="00D46799">
        <w:rPr>
          <w:rFonts w:cs="Arial"/>
          <w:lang w:val="es-ES"/>
        </w:rPr>
        <w:t>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rsidR="00923142" w:rsidRDefault="00923142" w:rsidP="00A82310">
      <w:pPr>
        <w:widowControl w:val="0"/>
        <w:autoSpaceDE w:val="0"/>
        <w:autoSpaceDN w:val="0"/>
        <w:adjustRightInd w:val="0"/>
        <w:rPr>
          <w:rFonts w:cs="Arial"/>
          <w:lang w:val="es-ES"/>
        </w:rPr>
      </w:pPr>
    </w:p>
    <w:p w:rsidR="00923142" w:rsidRDefault="00923142" w:rsidP="00A82310">
      <w:pPr>
        <w:widowControl w:val="0"/>
        <w:autoSpaceDE w:val="0"/>
        <w:autoSpaceDN w:val="0"/>
        <w:adjustRightInd w:val="0"/>
        <w:rPr>
          <w:rFonts w:cs="Arial"/>
          <w:lang w:val="es-ES"/>
        </w:rPr>
      </w:pPr>
    </w:p>
    <w:p w:rsidR="00923142" w:rsidRDefault="00923142" w:rsidP="00A82310">
      <w:pPr>
        <w:widowControl w:val="0"/>
        <w:autoSpaceDE w:val="0"/>
        <w:autoSpaceDN w:val="0"/>
        <w:adjustRightInd w:val="0"/>
        <w:rPr>
          <w:rFonts w:cs="Arial"/>
          <w:lang w:val="es-ES"/>
        </w:rPr>
      </w:pPr>
    </w:p>
    <w:p w:rsidR="00ED2DB8" w:rsidRDefault="00ED2DB8" w:rsidP="001C7404">
      <w:pPr>
        <w:widowControl w:val="0"/>
        <w:autoSpaceDE w:val="0"/>
        <w:autoSpaceDN w:val="0"/>
        <w:adjustRightInd w:val="0"/>
        <w:rPr>
          <w:rFonts w:cs="Arial"/>
          <w:lang w:val="es-ES"/>
        </w:rPr>
      </w:pPr>
    </w:p>
    <w:p w:rsidR="00741BAA" w:rsidRDefault="004E4DFB" w:rsidP="00D248D3">
      <w:pPr>
        <w:widowControl w:val="0"/>
        <w:autoSpaceDE w:val="0"/>
        <w:autoSpaceDN w:val="0"/>
        <w:adjustRightInd w:val="0"/>
        <w:rPr>
          <w:rFonts w:cs="Arial"/>
          <w:lang w:val="es-ES"/>
        </w:rPr>
      </w:pPr>
      <w:r>
        <w:rPr>
          <w:rFonts w:cs="Arial"/>
          <w:lang w:val="es-ES"/>
        </w:rPr>
        <w:tab/>
        <w:t xml:space="preserve"> </w:t>
      </w:r>
    </w:p>
    <w:p w:rsidR="002D094F" w:rsidRDefault="002D094F" w:rsidP="00D248D3">
      <w:pPr>
        <w:widowControl w:val="0"/>
        <w:autoSpaceDE w:val="0"/>
        <w:autoSpaceDN w:val="0"/>
        <w:adjustRightInd w:val="0"/>
        <w:rPr>
          <w:rFonts w:cs="Arial"/>
          <w:lang w:val="es-ES"/>
        </w:rPr>
      </w:pPr>
    </w:p>
    <w:p w:rsidR="002D094F" w:rsidRDefault="00097D60" w:rsidP="002D094F">
      <w:pPr>
        <w:pStyle w:val="Ttulo2"/>
        <w:rPr>
          <w:lang w:val="es-ES"/>
        </w:rPr>
      </w:pPr>
      <w:bookmarkStart w:id="167" w:name="_Toc274493534"/>
      <w:bookmarkStart w:id="168" w:name="_Toc277169205"/>
      <w:bookmarkStart w:id="169" w:name="_Toc277170601"/>
      <w:bookmarkStart w:id="170" w:name="_Toc277342607"/>
      <w:r>
        <w:rPr>
          <w:lang w:val="es-ES"/>
        </w:rPr>
        <w:lastRenderedPageBreak/>
        <w:t>1.2</w:t>
      </w:r>
      <w:r w:rsidR="001E0191">
        <w:rPr>
          <w:lang w:val="es-ES"/>
        </w:rPr>
        <w:t xml:space="preserve"> </w:t>
      </w:r>
      <w:r w:rsidR="002D094F">
        <w:rPr>
          <w:lang w:val="es-ES"/>
        </w:rPr>
        <w:t>Análisis FODA para el prototipo funcional.</w:t>
      </w:r>
      <w:bookmarkEnd w:id="167"/>
      <w:bookmarkEnd w:id="168"/>
      <w:bookmarkEnd w:id="169"/>
      <w:bookmarkEnd w:id="170"/>
    </w:p>
    <w:p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rsidR="00630AE1" w:rsidRPr="009457C8" w:rsidRDefault="00630AE1" w:rsidP="009457C8">
      <w:pPr>
        <w:pStyle w:val="Ttulo3"/>
        <w:jc w:val="center"/>
        <w:rPr>
          <w:b/>
        </w:rPr>
      </w:pPr>
      <w:bookmarkStart w:id="171" w:name="_Toc277170602"/>
      <w:bookmarkStart w:id="172" w:name="_Toc277212320"/>
      <w:bookmarkStart w:id="173" w:name="_Toc277342608"/>
      <w:r w:rsidRPr="009457C8">
        <w:rPr>
          <w:b/>
        </w:rPr>
        <w:t xml:space="preserve">Cuadro </w:t>
      </w:r>
      <w:r w:rsidR="00ED2205" w:rsidRPr="009457C8">
        <w:rPr>
          <w:b/>
        </w:rPr>
        <w:fldChar w:fldCharType="begin"/>
      </w:r>
      <w:r w:rsidRPr="009457C8">
        <w:rPr>
          <w:b/>
        </w:rPr>
        <w:instrText xml:space="preserve"> SEQ Cuadro \* ARABIC </w:instrText>
      </w:r>
      <w:r w:rsidR="00ED2205" w:rsidRPr="009457C8">
        <w:rPr>
          <w:b/>
        </w:rPr>
        <w:fldChar w:fldCharType="separate"/>
      </w:r>
      <w:r w:rsidR="00544AA2">
        <w:rPr>
          <w:b/>
          <w:noProof/>
        </w:rPr>
        <w:t>2</w:t>
      </w:r>
      <w:r w:rsidR="00ED2205" w:rsidRPr="009457C8">
        <w:rPr>
          <w:b/>
        </w:rPr>
        <w:fldChar w:fldCharType="end"/>
      </w:r>
      <w:r w:rsidRPr="009457C8">
        <w:rPr>
          <w:b/>
        </w:rPr>
        <w:t xml:space="preserve"> Análisis FODA</w:t>
      </w:r>
      <w:bookmarkEnd w:id="171"/>
      <w:bookmarkEnd w:id="172"/>
      <w:bookmarkEnd w:id="173"/>
    </w:p>
    <w:tbl>
      <w:tblPr>
        <w:tblStyle w:val="Tablaconcuadrcula"/>
        <w:tblW w:w="9039" w:type="dxa"/>
        <w:tblLook w:val="04A0"/>
      </w:tblPr>
      <w:tblGrid>
        <w:gridCol w:w="4262"/>
        <w:gridCol w:w="99"/>
        <w:gridCol w:w="4678"/>
      </w:tblGrid>
      <w:tr w:rsidR="00BA5A10" w:rsidTr="00BA5A10">
        <w:tc>
          <w:tcPr>
            <w:tcW w:w="9039" w:type="dxa"/>
            <w:gridSpan w:val="3"/>
          </w:tcPr>
          <w:p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rsidTr="00BA5A10">
        <w:tc>
          <w:tcPr>
            <w:tcW w:w="4361" w:type="dxa"/>
            <w:gridSpan w:val="2"/>
          </w:tcPr>
          <w:p w:rsidR="00BA5A10" w:rsidRPr="007D46D4" w:rsidRDefault="00BA5A10" w:rsidP="007D46D4">
            <w:pPr>
              <w:jc w:val="center"/>
              <w:rPr>
                <w:rFonts w:cs="Arial"/>
                <w:lang w:val="es-ES"/>
              </w:rPr>
            </w:pPr>
            <w:r w:rsidRPr="007D46D4">
              <w:rPr>
                <w:rFonts w:cs="Arial"/>
                <w:lang w:val="es-ES"/>
              </w:rPr>
              <w:t>Fortalezas</w:t>
            </w:r>
          </w:p>
        </w:tc>
        <w:tc>
          <w:tcPr>
            <w:tcW w:w="4678" w:type="dxa"/>
          </w:tcPr>
          <w:p w:rsidR="00BA5A10" w:rsidRPr="007D46D4" w:rsidRDefault="00BA5A10" w:rsidP="007D46D4">
            <w:pPr>
              <w:jc w:val="center"/>
              <w:rPr>
                <w:rFonts w:cs="Arial"/>
                <w:lang w:val="es-ES"/>
              </w:rPr>
            </w:pPr>
            <w:r w:rsidRPr="007D46D4">
              <w:rPr>
                <w:rFonts w:cs="Arial"/>
                <w:lang w:val="es-ES"/>
              </w:rPr>
              <w:t>Debilidades</w:t>
            </w:r>
          </w:p>
        </w:tc>
      </w:tr>
      <w:tr w:rsidR="00BA5A10" w:rsidTr="00BA5A10">
        <w:trPr>
          <w:trHeight w:val="2315"/>
        </w:trPr>
        <w:tc>
          <w:tcPr>
            <w:tcW w:w="4361" w:type="dxa"/>
            <w:gridSpan w:val="2"/>
          </w:tcPr>
          <w:p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rsidR="00D76E31" w:rsidRPr="00D76E31" w:rsidRDefault="00D76E31" w:rsidP="002B08E6">
            <w:pPr>
              <w:pStyle w:val="Prrafodelista"/>
              <w:numPr>
                <w:ilvl w:val="0"/>
                <w:numId w:val="4"/>
              </w:numPr>
              <w:spacing w:line="240" w:lineRule="auto"/>
              <w:rPr>
                <w:sz w:val="28"/>
                <w:szCs w:val="28"/>
              </w:rPr>
            </w:pPr>
            <w:r>
              <w:t>Mayor comercialización de los productos.</w:t>
            </w:r>
          </w:p>
          <w:p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rsidTr="00BA5A10">
        <w:tc>
          <w:tcPr>
            <w:tcW w:w="9039" w:type="dxa"/>
            <w:gridSpan w:val="3"/>
          </w:tcPr>
          <w:p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rsidTr="00BA5A10">
        <w:tc>
          <w:tcPr>
            <w:tcW w:w="4262" w:type="dxa"/>
          </w:tcPr>
          <w:p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rsidR="00BA5A10" w:rsidRPr="007D46D4" w:rsidRDefault="00BA5A10" w:rsidP="007D46D4">
            <w:pPr>
              <w:jc w:val="center"/>
              <w:rPr>
                <w:rFonts w:cs="Arial"/>
                <w:lang w:val="es-ES"/>
              </w:rPr>
            </w:pPr>
            <w:r w:rsidRPr="007D46D4">
              <w:rPr>
                <w:rFonts w:cs="Arial"/>
                <w:lang w:val="es-ES"/>
              </w:rPr>
              <w:t>Amenazas</w:t>
            </w:r>
          </w:p>
        </w:tc>
      </w:tr>
      <w:tr w:rsidR="00BA5A10" w:rsidTr="00BD621F">
        <w:trPr>
          <w:trHeight w:val="832"/>
        </w:trPr>
        <w:tc>
          <w:tcPr>
            <w:tcW w:w="4262" w:type="dxa"/>
          </w:tcPr>
          <w:p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rsidR="004C2B8D" w:rsidRDefault="003118CE" w:rsidP="002B08E6">
            <w:pPr>
              <w:pStyle w:val="Prrafodelista"/>
              <w:numPr>
                <w:ilvl w:val="0"/>
                <w:numId w:val="5"/>
              </w:numPr>
              <w:spacing w:line="240" w:lineRule="auto"/>
            </w:pPr>
            <w:r w:rsidRPr="003118CE">
              <w:t>Herramienta integrada en el ambiente de desarrollo</w:t>
            </w:r>
            <w:r w:rsidR="00CC7A62">
              <w:t>.</w:t>
            </w:r>
          </w:p>
          <w:p w:rsidR="00CC7A62" w:rsidRPr="003118CE" w:rsidRDefault="00CC7A62" w:rsidP="002B08E6">
            <w:pPr>
              <w:pStyle w:val="Prrafodelista"/>
              <w:numPr>
                <w:ilvl w:val="0"/>
                <w:numId w:val="5"/>
              </w:numPr>
              <w:spacing w:line="240" w:lineRule="auto"/>
            </w:pPr>
            <w:r>
              <w:lastRenderedPageBreak/>
              <w:t>Acercamiento de nuevos clientes potenciales.</w:t>
            </w:r>
          </w:p>
        </w:tc>
        <w:tc>
          <w:tcPr>
            <w:tcW w:w="4777" w:type="dxa"/>
            <w:gridSpan w:val="2"/>
          </w:tcPr>
          <w:p w:rsidR="00BA5A10" w:rsidRPr="00B569D0" w:rsidRDefault="00B569D0" w:rsidP="002B08E6">
            <w:pPr>
              <w:pStyle w:val="Prrafodelista"/>
              <w:numPr>
                <w:ilvl w:val="0"/>
                <w:numId w:val="5"/>
              </w:numPr>
              <w:spacing w:line="240" w:lineRule="auto"/>
              <w:rPr>
                <w:sz w:val="28"/>
                <w:szCs w:val="28"/>
              </w:rPr>
            </w:pPr>
            <w:r>
              <w:lastRenderedPageBreak/>
              <w:t>Competencia ofrece productos similares e integrados.</w:t>
            </w:r>
          </w:p>
          <w:p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rsidR="00923142" w:rsidRPr="009457C8" w:rsidRDefault="00923142" w:rsidP="002B08E6">
      <w:pPr>
        <w:rPr>
          <w:b/>
        </w:rPr>
      </w:pPr>
    </w:p>
    <w:p w:rsidR="00BD621F" w:rsidRPr="009457C8" w:rsidRDefault="00BD621F" w:rsidP="00BD621F">
      <w:pPr>
        <w:jc w:val="center"/>
        <w:rPr>
          <w:b/>
        </w:rPr>
      </w:pPr>
      <w:r w:rsidRPr="009457C8">
        <w:rPr>
          <w:b/>
        </w:rPr>
        <w:t>Fuente</w:t>
      </w:r>
      <w:r w:rsidR="001F4EAF">
        <w:rPr>
          <w:b/>
        </w:rPr>
        <w:t>:</w:t>
      </w:r>
      <w:r w:rsidRPr="009457C8">
        <w:rPr>
          <w:b/>
        </w:rPr>
        <w:t xml:space="preserve"> Propia.</w:t>
      </w:r>
    </w:p>
    <w:p w:rsidR="00D248D3" w:rsidRPr="00630281" w:rsidRDefault="00097D60" w:rsidP="00D248D3">
      <w:pPr>
        <w:pStyle w:val="Ttulo2"/>
        <w:rPr>
          <w:lang w:val="es-ES"/>
        </w:rPr>
      </w:pPr>
      <w:bookmarkStart w:id="174" w:name="_Toc274493535"/>
      <w:bookmarkStart w:id="175" w:name="_Toc277169206"/>
      <w:bookmarkStart w:id="176" w:name="_Toc277170603"/>
      <w:bookmarkStart w:id="177" w:name="_Toc277342609"/>
      <w:r w:rsidRPr="00630281">
        <w:rPr>
          <w:lang w:val="es-ES"/>
        </w:rPr>
        <w:t>1.</w:t>
      </w:r>
      <w:r w:rsidR="00630281" w:rsidRPr="00630281">
        <w:rPr>
          <w:lang w:val="es-ES"/>
        </w:rPr>
        <w:t>3</w:t>
      </w:r>
      <w:r w:rsidRPr="00630281">
        <w:rPr>
          <w:lang w:val="es-ES"/>
        </w:rPr>
        <w:t xml:space="preserve"> </w:t>
      </w:r>
      <w:r w:rsidR="00D248D3" w:rsidRPr="00630281">
        <w:rPr>
          <w:lang w:val="es-ES"/>
        </w:rPr>
        <w:t>Fortalezas</w:t>
      </w:r>
      <w:bookmarkEnd w:id="174"/>
      <w:bookmarkEnd w:id="175"/>
      <w:bookmarkEnd w:id="176"/>
      <w:bookmarkEnd w:id="177"/>
    </w:p>
    <w:p w:rsidR="007250F5" w:rsidRDefault="00630281" w:rsidP="002B08E6">
      <w:pPr>
        <w:pStyle w:val="Ttulo3"/>
      </w:pPr>
      <w:bookmarkStart w:id="178" w:name="_Toc277170604"/>
      <w:bookmarkStart w:id="179" w:name="_Toc277342610"/>
      <w:r>
        <w:t xml:space="preserve">1.3.1 </w:t>
      </w:r>
      <w:r w:rsidR="007250F5">
        <w:t>A</w:t>
      </w:r>
      <w:r w:rsidR="002B08E6">
        <w:t>mplia experiencia en el mercado de la</w:t>
      </w:r>
      <w:r w:rsidR="007250F5">
        <w:t xml:space="preserve"> seguridad de las aplicaciones.</w:t>
      </w:r>
      <w:bookmarkEnd w:id="178"/>
      <w:bookmarkEnd w:id="179"/>
      <w:r w:rsidR="002B08E6">
        <w:t xml:space="preserve"> </w:t>
      </w:r>
    </w:p>
    <w:p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rsidR="007250F5" w:rsidRDefault="00630281" w:rsidP="007250F5">
      <w:pPr>
        <w:pStyle w:val="Ttulo3"/>
      </w:pPr>
      <w:bookmarkStart w:id="180" w:name="_Toc277170605"/>
      <w:bookmarkStart w:id="181" w:name="_Toc277342611"/>
      <w:r>
        <w:t xml:space="preserve">1.3.2 </w:t>
      </w:r>
      <w:r w:rsidR="007250F5">
        <w:t>Mayor comercialización de los productos</w:t>
      </w:r>
      <w:bookmarkEnd w:id="180"/>
      <w:r w:rsidR="001F4EAF">
        <w:t>:</w:t>
      </w:r>
      <w:bookmarkEnd w:id="181"/>
    </w:p>
    <w:p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rsidR="007250F5" w:rsidRDefault="00630281" w:rsidP="002D094F">
      <w:pPr>
        <w:pStyle w:val="Ttulo3"/>
        <w:spacing w:line="360" w:lineRule="auto"/>
      </w:pPr>
      <w:bookmarkStart w:id="182" w:name="_Toc277170606"/>
      <w:bookmarkStart w:id="183" w:name="_Toc277342612"/>
      <w:r>
        <w:lastRenderedPageBreak/>
        <w:t xml:space="preserve">1.3.3 </w:t>
      </w:r>
      <w:r w:rsidR="007250F5">
        <w:t>Integración con empresas en el mercado de la seguridad de las aplicaciones.</w:t>
      </w:r>
      <w:bookmarkEnd w:id="182"/>
      <w:bookmarkEnd w:id="183"/>
    </w:p>
    <w:p w:rsidR="007250F5" w:rsidRDefault="007250F5" w:rsidP="007250F5">
      <w:r>
        <w:tab/>
        <w:t xml:space="preserve">La organización ha trabajado en paralelo con gigantes de la industria informática en el mercado de la seguridad de </w:t>
      </w:r>
      <w:proofErr w:type="gramStart"/>
      <w:r>
        <w:t>la aplicaciones</w:t>
      </w:r>
      <w:proofErr w:type="gramEnd"/>
      <w:r>
        <w:t xml:space="preserve"> entre las que se 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rsidR="002F618C" w:rsidRDefault="00630281" w:rsidP="00A62257">
      <w:pPr>
        <w:pStyle w:val="Ttulo3"/>
      </w:pPr>
      <w:bookmarkStart w:id="184" w:name="_Toc277170607"/>
      <w:bookmarkStart w:id="185" w:name="_Toc277342613"/>
      <w:r>
        <w:t xml:space="preserve">1.3.4 </w:t>
      </w:r>
      <w:r w:rsidR="002F618C">
        <w:t>Empresa cuenta con áreas de investigación y desarrollo donde se produce tecnología de vanguardia</w:t>
      </w:r>
      <w:r w:rsidR="00A62257">
        <w:t>.</w:t>
      </w:r>
      <w:bookmarkEnd w:id="184"/>
      <w:bookmarkEnd w:id="185"/>
    </w:p>
    <w:p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rsidR="00A62257" w:rsidRDefault="00A62257" w:rsidP="002D094F">
      <w:pPr>
        <w:pStyle w:val="Ttulo3"/>
        <w:spacing w:line="360" w:lineRule="auto"/>
      </w:pPr>
      <w:r>
        <w:t xml:space="preserve"> </w:t>
      </w:r>
      <w:bookmarkStart w:id="186" w:name="_Toc277170608"/>
      <w:bookmarkStart w:id="187" w:name="_Toc277342614"/>
      <w:r w:rsidR="0055777A">
        <w:t xml:space="preserve">1.3.5 </w:t>
      </w:r>
      <w:r>
        <w:t xml:space="preserve">Facultar a empresas </w:t>
      </w:r>
      <w:r w:rsidR="0042633C">
        <w:t>a desarrollar aplicaciones de software más seguras.</w:t>
      </w:r>
      <w:bookmarkEnd w:id="186"/>
      <w:bookmarkEnd w:id="187"/>
    </w:p>
    <w:p w:rsidR="0042633C" w:rsidRPr="0042633C" w:rsidRDefault="0042633C" w:rsidP="0042633C">
      <w:r>
        <w:lastRenderedPageBreak/>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rsidR="00A62257" w:rsidRDefault="00630281" w:rsidP="009E47C0">
      <w:pPr>
        <w:pStyle w:val="Ttulo2"/>
      </w:pPr>
      <w:bookmarkStart w:id="188" w:name="_Toc274493536"/>
      <w:bookmarkStart w:id="189" w:name="_Toc277169207"/>
      <w:bookmarkStart w:id="190" w:name="_Toc277170609"/>
      <w:bookmarkStart w:id="191" w:name="_Toc277342615"/>
      <w:r>
        <w:t>1.4</w:t>
      </w:r>
      <w:r w:rsidR="00097D60">
        <w:t xml:space="preserve"> </w:t>
      </w:r>
      <w:r w:rsidR="009E47C0">
        <w:t>Oportunidades</w:t>
      </w:r>
      <w:bookmarkEnd w:id="188"/>
      <w:bookmarkEnd w:id="189"/>
      <w:bookmarkEnd w:id="190"/>
      <w:bookmarkEnd w:id="191"/>
    </w:p>
    <w:p w:rsidR="00F15ABE" w:rsidRPr="00F15ABE" w:rsidRDefault="00630281" w:rsidP="00F15ABE">
      <w:pPr>
        <w:pStyle w:val="Ttulo3"/>
        <w:spacing w:line="360" w:lineRule="auto"/>
      </w:pPr>
      <w:bookmarkStart w:id="192" w:name="_Toc277170610"/>
      <w:bookmarkStart w:id="193" w:name="_Toc277342616"/>
      <w:r>
        <w:t xml:space="preserve">1.4.1 </w:t>
      </w:r>
      <w:r w:rsidR="009E47C0">
        <w:t>Creciente demanda en seguridad de aplicaciones por parte de la industria.</w:t>
      </w:r>
      <w:bookmarkEnd w:id="192"/>
      <w:bookmarkEnd w:id="193"/>
    </w:p>
    <w:p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rsidR="00895797" w:rsidRDefault="00895797" w:rsidP="00A97AD6">
      <w:pPr>
        <w:spacing w:line="240" w:lineRule="auto"/>
      </w:pPr>
    </w:p>
    <w:p w:rsidR="00A62257" w:rsidRDefault="00895797" w:rsidP="00895797">
      <w:r>
        <w:lastRenderedPageBreak/>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rsidR="00337C18" w:rsidRDefault="00337C18" w:rsidP="00895797"/>
    <w:p w:rsidR="00F14508" w:rsidRDefault="00630281" w:rsidP="00F14508">
      <w:pPr>
        <w:pStyle w:val="Ttulo3"/>
      </w:pPr>
      <w:bookmarkStart w:id="194" w:name="_Toc277170611"/>
      <w:bookmarkStart w:id="195" w:name="_Toc277342617"/>
      <w:r>
        <w:t xml:space="preserve">1.4.2 </w:t>
      </w:r>
      <w:r w:rsidR="00F14508">
        <w:t>Rápida evolución del lenguaje de programación C#</w:t>
      </w:r>
      <w:bookmarkEnd w:id="194"/>
      <w:bookmarkEnd w:id="195"/>
      <w:r w:rsidR="00F14508">
        <w:t xml:space="preserve"> </w:t>
      </w:r>
    </w:p>
    <w:p w:rsidR="00F14508"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rsidR="00BD621F" w:rsidRDefault="00BD621F" w:rsidP="00F14508"/>
    <w:p w:rsidR="00BD621F" w:rsidRDefault="00BD621F" w:rsidP="00F14508"/>
    <w:p w:rsidR="003C0230" w:rsidRDefault="003C0230" w:rsidP="00F14508"/>
    <w:p w:rsidR="00A25D4A" w:rsidRDefault="00630281" w:rsidP="00A25D4A">
      <w:pPr>
        <w:pStyle w:val="Ttulo3"/>
      </w:pPr>
      <w:bookmarkStart w:id="196" w:name="_Toc277170612"/>
      <w:bookmarkStart w:id="197" w:name="_Toc277342618"/>
      <w:r>
        <w:lastRenderedPageBreak/>
        <w:t xml:space="preserve">1.4.3 </w:t>
      </w:r>
      <w:r w:rsidR="00CC7A62">
        <w:t>Herramienta integrada en el ambiente de desarrollo</w:t>
      </w:r>
      <w:bookmarkEnd w:id="196"/>
      <w:bookmarkEnd w:id="197"/>
    </w:p>
    <w:p w:rsidR="00CC7A62" w:rsidRDefault="00CC7A62" w:rsidP="00CC7A62">
      <w:r>
        <w:tab/>
        <w:t>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desarrollador de software será transparente</w:t>
      </w:r>
      <w:r w:rsidR="00337C18">
        <w:t xml:space="preserve"> el uso del </w:t>
      </w:r>
      <w:r w:rsidR="001C0DE5">
        <w:t>mismo, reduciendo</w:t>
      </w:r>
      <w:r>
        <w:t xml:space="preserve"> de </w:t>
      </w:r>
      <w:r w:rsidR="00177CC2">
        <w:t xml:space="preserve">esta </w:t>
      </w:r>
      <w:r>
        <w:t>forma la resistencia al cambio.</w:t>
      </w:r>
    </w:p>
    <w:p w:rsidR="00CC7A62" w:rsidRDefault="00630281" w:rsidP="00CC7A62">
      <w:pPr>
        <w:pStyle w:val="Ttulo3"/>
      </w:pPr>
      <w:bookmarkStart w:id="198" w:name="_Toc277170613"/>
      <w:bookmarkStart w:id="199" w:name="_Toc277342619"/>
      <w:r>
        <w:t xml:space="preserve">1.4.4 </w:t>
      </w:r>
      <w:r w:rsidR="00CC7A62">
        <w:t>Acercamiento de nuevos clientes potenciales</w:t>
      </w:r>
      <w:bookmarkEnd w:id="198"/>
      <w:bookmarkEnd w:id="199"/>
      <w:r w:rsidR="00CC7A62">
        <w:t xml:space="preserve"> </w:t>
      </w:r>
    </w:p>
    <w:p w:rsidR="00CC7A62" w:rsidRDefault="00CC7A62" w:rsidP="00CC7A62">
      <w:r>
        <w:tab/>
        <w:t>La empresa Security Innovation recientemente adquirió a la empres</w:t>
      </w:r>
      <w:r w:rsidR="00776F97">
        <w:t>a</w:t>
      </w:r>
      <w:r>
        <w:t xml:space="preserve"> </w:t>
      </w:r>
      <w:proofErr w:type="spellStart"/>
      <w:r>
        <w:t>Safelight</w:t>
      </w:r>
      <w:proofErr w:type="spellEnd"/>
      <w:r>
        <w:rPr>
          <w:rStyle w:val="Refdenotaalpie"/>
        </w:rPr>
        <w:footnoteReference w:id="3"/>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rsidR="001F5B65" w:rsidRDefault="00D23F03" w:rsidP="001F5B65">
      <w:pPr>
        <w:pStyle w:val="Ttulo2"/>
      </w:pPr>
      <w:bookmarkStart w:id="200" w:name="_Toc274493537"/>
      <w:bookmarkStart w:id="201" w:name="_Toc277169208"/>
      <w:bookmarkStart w:id="202" w:name="_Toc277170614"/>
      <w:bookmarkStart w:id="203" w:name="_Toc277342620"/>
      <w:r>
        <w:lastRenderedPageBreak/>
        <w:t>1.</w:t>
      </w:r>
      <w:r w:rsidR="00630281">
        <w:t>5</w:t>
      </w:r>
      <w:r>
        <w:t xml:space="preserve"> </w:t>
      </w:r>
      <w:r w:rsidR="001F5B65">
        <w:t>Debilidades</w:t>
      </w:r>
      <w:bookmarkEnd w:id="200"/>
      <w:bookmarkEnd w:id="201"/>
      <w:bookmarkEnd w:id="202"/>
      <w:bookmarkEnd w:id="203"/>
    </w:p>
    <w:p w:rsidR="001F5B65" w:rsidRDefault="00630281" w:rsidP="001F5B65">
      <w:pPr>
        <w:pStyle w:val="Ttulo3"/>
      </w:pPr>
      <w:bookmarkStart w:id="204" w:name="_Toc277170615"/>
      <w:bookmarkStart w:id="205" w:name="_Toc277342621"/>
      <w:r>
        <w:t xml:space="preserve">1.5.1 </w:t>
      </w:r>
      <w:r w:rsidR="001F5B65">
        <w:t>Poca o nula inserción en el campo del análisis estático de código</w:t>
      </w:r>
      <w:bookmarkEnd w:id="204"/>
      <w:bookmarkEnd w:id="205"/>
    </w:p>
    <w:p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rsidR="00370926" w:rsidRDefault="00630281" w:rsidP="00370926">
      <w:pPr>
        <w:pStyle w:val="Ttulo3"/>
        <w:spacing w:line="360" w:lineRule="auto"/>
      </w:pPr>
      <w:bookmarkStart w:id="206" w:name="_Toc277170616"/>
      <w:bookmarkStart w:id="207" w:name="_Toc277342622"/>
      <w:r>
        <w:t xml:space="preserve">1.5.2 </w:t>
      </w:r>
      <w:r w:rsidR="00370926">
        <w:t>Dependencia de terceras empresas para realizar el análisis estático de código.</w:t>
      </w:r>
      <w:bookmarkEnd w:id="206"/>
      <w:bookmarkEnd w:id="207"/>
    </w:p>
    <w:p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w:t>
      </w:r>
      <w:r>
        <w:lastRenderedPageBreak/>
        <w:t xml:space="preserve">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w:t>
      </w:r>
      <w:proofErr w:type="gramStart"/>
      <w:r>
        <w:t>podrían</w:t>
      </w:r>
      <w:proofErr w:type="gramEnd"/>
      <w:r>
        <w:t xml:space="preserve"> cubrir el prec</w:t>
      </w:r>
      <w:r w:rsidR="00337C18">
        <w:t>io de las respectivas licencias y por ende no pueden hacer uso de la integración.</w:t>
      </w:r>
    </w:p>
    <w:p w:rsidR="00DC7C0D" w:rsidRDefault="00630281" w:rsidP="00DC7C0D">
      <w:pPr>
        <w:pStyle w:val="Ttulo3"/>
        <w:spacing w:line="360" w:lineRule="auto"/>
      </w:pPr>
      <w:bookmarkStart w:id="208" w:name="_Toc277170617"/>
      <w:bookmarkStart w:id="209" w:name="_Toc277342623"/>
      <w:r>
        <w:t xml:space="preserve">1.5.3 </w:t>
      </w:r>
      <w:r w:rsidR="00DC7C0D">
        <w:t>Proyectos de código abierto y gratuito ofrecen productos similares a muy bajo costo.</w:t>
      </w:r>
      <w:bookmarkEnd w:id="208"/>
      <w:bookmarkEnd w:id="209"/>
    </w:p>
    <w:p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un tanto parecido. Este factor genera que se prefiera implementar controles internos y políticas basados en estándares </w:t>
      </w:r>
      <w:proofErr w:type="gramStart"/>
      <w:r>
        <w:t xml:space="preserve">gratuitos </w:t>
      </w:r>
      <w:r w:rsidR="00F61DA2">
        <w:t>.</w:t>
      </w:r>
      <w:proofErr w:type="gramEnd"/>
      <w:r w:rsidR="00F61DA2">
        <w:t xml:space="preserve"> Las organizacion</w:t>
      </w:r>
      <w:r w:rsidR="00BF06CB">
        <w:t>es que comercializan productos se ven confrontados cuando la calidad de los estándares y herramientas grat</w:t>
      </w:r>
      <w:r w:rsidR="00337C18">
        <w:t>uitas es ampliamente reconocida.</w:t>
      </w:r>
    </w:p>
    <w:p w:rsidR="00BF06CB" w:rsidRDefault="00630281" w:rsidP="00BF06CB">
      <w:pPr>
        <w:pStyle w:val="Ttulo3"/>
        <w:spacing w:line="360" w:lineRule="auto"/>
      </w:pPr>
      <w:bookmarkStart w:id="210" w:name="_Toc277170618"/>
      <w:bookmarkStart w:id="211" w:name="_Toc277342624"/>
      <w:r>
        <w:t xml:space="preserve">1.5.4 </w:t>
      </w:r>
      <w:r w:rsidR="00BF06CB">
        <w:t>Plugin limitado a un lenguaje de programación y a un entorno integrado de desarrollo.</w:t>
      </w:r>
      <w:bookmarkEnd w:id="210"/>
      <w:bookmarkEnd w:id="211"/>
    </w:p>
    <w:p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w:t>
      </w:r>
      <w:proofErr w:type="gramStart"/>
      <w:r>
        <w:t># .</w:t>
      </w:r>
      <w:proofErr w:type="gramEnd"/>
      <w:r>
        <w:t xml:space="preserve">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w:t>
      </w:r>
      <w:r>
        <w:lastRenderedPageBreak/>
        <w:t xml:space="preserve">de la plataforma de programación de Microsoft, como lo es el caso del lenguaje </w:t>
      </w:r>
      <w:r w:rsidR="007F3C1E">
        <w:t>Visual</w:t>
      </w:r>
      <w:r>
        <w:t xml:space="preserve"> Basic.NET.</w:t>
      </w:r>
    </w:p>
    <w:p w:rsidR="007F3C1E" w:rsidRDefault="00D87F43" w:rsidP="007F3C1E">
      <w:pPr>
        <w:pStyle w:val="Ttulo2"/>
      </w:pPr>
      <w:bookmarkStart w:id="212" w:name="_Toc274493538"/>
      <w:bookmarkStart w:id="213" w:name="_Toc277169209"/>
      <w:bookmarkStart w:id="214" w:name="_Toc277170619"/>
      <w:bookmarkStart w:id="215" w:name="_Toc277342625"/>
      <w:r>
        <w:t>1.</w:t>
      </w:r>
      <w:r w:rsidR="00630281">
        <w:t>6</w:t>
      </w:r>
      <w:r>
        <w:t xml:space="preserve"> </w:t>
      </w:r>
      <w:r w:rsidR="007F3C1E">
        <w:t>Amenazas</w:t>
      </w:r>
      <w:bookmarkEnd w:id="212"/>
      <w:bookmarkEnd w:id="213"/>
      <w:bookmarkEnd w:id="214"/>
      <w:bookmarkEnd w:id="215"/>
    </w:p>
    <w:p w:rsidR="007F3C1E" w:rsidRDefault="00630281" w:rsidP="007F3C1E">
      <w:pPr>
        <w:pStyle w:val="Ttulo3"/>
      </w:pPr>
      <w:bookmarkStart w:id="216" w:name="_Toc277170620"/>
      <w:bookmarkStart w:id="217" w:name="_Toc277342626"/>
      <w:r>
        <w:t xml:space="preserve">1.6.1 </w:t>
      </w:r>
      <w:r w:rsidR="007F3C1E">
        <w:t>La competencia ofrece productos similares e integrados</w:t>
      </w:r>
      <w:bookmarkEnd w:id="216"/>
      <w:bookmarkEnd w:id="217"/>
    </w:p>
    <w:p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 xml:space="preserve">organizaciones, con años de </w:t>
      </w:r>
      <w:r w:rsidR="000F453A">
        <w:t xml:space="preserve">existencia </w:t>
      </w:r>
      <w:r w:rsidR="00B50973">
        <w:t>en el mercado, crean productos innovadores con el resp</w:t>
      </w:r>
      <w:r w:rsidR="0090474E">
        <w:t>aldo de calidad del fabricante y que son atractivas por su grado de confianza.</w:t>
      </w:r>
      <w:r w:rsidR="00457E07">
        <w:t xml:space="preserve"> </w:t>
      </w:r>
    </w:p>
    <w:p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rsidR="00734724" w:rsidRDefault="00734724" w:rsidP="007F3C1E">
      <w:r>
        <w:tab/>
      </w:r>
      <w:r w:rsidR="00457E07">
        <w:t>El enfoque proporcionado por las herramientas mencionadas anteriormente, brindan la posibili</w:t>
      </w:r>
      <w:r w:rsidR="00C20940">
        <w:t xml:space="preserve">dad de realizar un análisis del código fuente, con el objetivo de encontrar vulnerabilidades y generan de esta forma un reporte con los hallazgos, eventualmente el desarrollador analiza </w:t>
      </w:r>
      <w:r w:rsidR="00C20940">
        <w:lastRenderedPageBreak/>
        <w:t>detalladamente el informe y procede con las correcciones dictadas por la herramienta.</w:t>
      </w:r>
    </w:p>
    <w:p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rsidR="0090474E" w:rsidRDefault="00630281" w:rsidP="0090474E">
      <w:pPr>
        <w:pStyle w:val="Ttulo3"/>
      </w:pPr>
      <w:bookmarkStart w:id="218" w:name="_Toc277170621"/>
      <w:bookmarkStart w:id="219" w:name="_Toc277342627"/>
      <w:r>
        <w:t xml:space="preserve">1.6.2 </w:t>
      </w:r>
      <w:r w:rsidR="0090474E">
        <w:t>Clientes prefieren productos unificados</w:t>
      </w:r>
      <w:bookmarkEnd w:id="218"/>
      <w:bookmarkEnd w:id="219"/>
    </w:p>
    <w:p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w:t>
      </w:r>
      <w:r>
        <w:lastRenderedPageBreak/>
        <w:t xml:space="preserve">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rsidR="0065237C" w:rsidRDefault="0090474E" w:rsidP="0090474E">
      <w:r>
        <w:t>Cuando existe complejidad en el momento de implementar una solución de software en la organización</w:t>
      </w:r>
      <w:r w:rsidR="002F71E3">
        <w:t>, se pierde la funcionalidad de la misma</w:t>
      </w:r>
      <w:r>
        <w:t xml:space="preserve">, ya que se 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rsidR="00A90114" w:rsidRDefault="00E10AE1" w:rsidP="00E10AE1">
      <w:r>
        <w:t>1.6.3 Uso de tecnologías que no son suficientemente  maduras.</w:t>
      </w:r>
    </w:p>
    <w:p w:rsidR="000606A5" w:rsidRDefault="00A90114" w:rsidP="00E10AE1">
      <w:r>
        <w:tab/>
      </w:r>
      <w:r w:rsidR="00E10AE1">
        <w:t xml:space="preserve">El prototipo funcional centra sus características únicas en el nuevo compilador de C# denominado </w:t>
      </w:r>
      <w:proofErr w:type="spellStart"/>
      <w:r w:rsidR="00E10AE1">
        <w:t>Roslyn</w:t>
      </w:r>
      <w:proofErr w:type="spellEnd"/>
      <w:r w:rsidR="00E10AE1">
        <w:t xml:space="preserve">. No obstante </w:t>
      </w:r>
      <w:proofErr w:type="spellStart"/>
      <w:r w:rsidR="00E10AE1">
        <w:t>Roslyn</w:t>
      </w:r>
      <w:proofErr w:type="spellEnd"/>
      <w:r w:rsidR="00E10AE1">
        <w:t xml:space="preserve">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w:t>
      </w:r>
      <w:r w:rsidR="00B917CE">
        <w:lastRenderedPageBreak/>
        <w:t xml:space="preserve">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 xml:space="preserve">(2010)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 xml:space="preserve">ty Technology Preview </w:t>
      </w:r>
      <w:proofErr w:type="spellStart"/>
      <w:r w:rsidR="00B917CE" w:rsidRPr="00C565E1">
        <w:rPr>
          <w:lang w:val="en-US"/>
        </w:rPr>
        <w:t>indica</w:t>
      </w:r>
      <w:proofErr w:type="spellEnd"/>
      <w:r w:rsidR="00B917CE" w:rsidRPr="00C565E1">
        <w:rPr>
          <w:lang w:val="en-US"/>
        </w:rPr>
        <w:t>:</w:t>
      </w:r>
    </w:p>
    <w:p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rsidR="00A076C8" w:rsidRDefault="00A076C8" w:rsidP="00A90114"/>
    <w:p w:rsidR="00DC0D83" w:rsidRDefault="009B5629" w:rsidP="009B5629">
      <w:r>
        <w:tab/>
        <w:t xml:space="preserve">En vista de la definición anterior se pude comprender que el hecho de que la plataforma </w:t>
      </w:r>
      <w:proofErr w:type="spellStart"/>
      <w:r>
        <w:t>Roslyn</w:t>
      </w:r>
      <w:proofErr w:type="spellEnd"/>
      <w:r>
        <w:t xml:space="preserve"> no esté lo suficientemente madura, existe el riesgo de que un algún error inesperado limite de cierta forma la funcionalidad del producto, esto se considera una amenaza para el proyecto, puesto que eventualmente podría causar un retraso considerado en el producto.</w:t>
      </w:r>
    </w:p>
    <w:p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rsidR="008F7FAB" w:rsidRDefault="008F7FAB" w:rsidP="00A90114">
      <w:r>
        <w:lastRenderedPageBreak/>
        <w:tab/>
        <w:t xml:space="preserve">Tal como se ilustra en la siguiente imagen, con fecha Octubre de 2014 existen 220 asuntos reportados en el sitio oficial de </w:t>
      </w:r>
      <w:proofErr w:type="spellStart"/>
      <w:r>
        <w:t>Roslyn</w:t>
      </w:r>
      <w:proofErr w:type="spellEnd"/>
      <w:r>
        <w:t>. Pese a que no todos esos asuntos listados corresponden a errores propiamente, si son solicitudes activas de usuarios que tratan de obtener un producto de mejor calidad.</w:t>
      </w:r>
    </w:p>
    <w:p w:rsidR="008F7FAB" w:rsidRPr="00C2224A" w:rsidRDefault="008F7FAB" w:rsidP="00C2224A">
      <w:pPr>
        <w:pStyle w:val="Epgrafe"/>
        <w:keepNext/>
        <w:jc w:val="center"/>
        <w:rPr>
          <w:color w:val="auto"/>
          <w:sz w:val="24"/>
          <w:szCs w:val="24"/>
        </w:rPr>
      </w:pPr>
      <w:bookmarkStart w:id="220" w:name="_Toc277170622"/>
      <w:bookmarkStart w:id="221" w:name="_Toc277212271"/>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6</w:t>
      </w:r>
      <w:r w:rsidR="00ED2205" w:rsidRPr="00C2224A">
        <w:rPr>
          <w:color w:val="auto"/>
          <w:sz w:val="24"/>
          <w:szCs w:val="24"/>
        </w:rPr>
        <w:fldChar w:fldCharType="end"/>
      </w:r>
      <w:r w:rsidRPr="00C2224A">
        <w:rPr>
          <w:color w:val="auto"/>
          <w:sz w:val="24"/>
          <w:szCs w:val="24"/>
        </w:rPr>
        <w:t xml:space="preserve"> Listado de defectos o asuntos creados para la plataforma </w:t>
      </w:r>
      <w:proofErr w:type="spellStart"/>
      <w:r w:rsidRPr="00C2224A">
        <w:rPr>
          <w:color w:val="auto"/>
          <w:sz w:val="24"/>
          <w:szCs w:val="24"/>
        </w:rPr>
        <w:t>Roslyn</w:t>
      </w:r>
      <w:bookmarkEnd w:id="220"/>
      <w:bookmarkEnd w:id="221"/>
      <w:proofErr w:type="spellEnd"/>
    </w:p>
    <w:p w:rsidR="0027279B" w:rsidRPr="0027279B" w:rsidRDefault="0027279B" w:rsidP="0027279B"/>
    <w:p w:rsidR="008F7FAB" w:rsidRDefault="008F7FAB" w:rsidP="00A90114">
      <w:r>
        <w:rPr>
          <w:noProof/>
          <w:lang w:val="en-US"/>
        </w:rPr>
        <w:drawing>
          <wp:inline distT="0" distB="0" distL="0" distR="0">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851785"/>
                    </a:xfrm>
                    <a:prstGeom prst="rect">
                      <a:avLst/>
                    </a:prstGeom>
                  </pic:spPr>
                </pic:pic>
              </a:graphicData>
            </a:graphic>
          </wp:inline>
        </w:drawing>
      </w:r>
    </w:p>
    <w:p w:rsidR="00A076C8" w:rsidRPr="0027279B" w:rsidRDefault="008F7FAB" w:rsidP="00C2224A">
      <w:pPr>
        <w:pStyle w:val="Ttulo4"/>
        <w:jc w:val="center"/>
      </w:pPr>
      <w:bookmarkStart w:id="222" w:name="_Toc277170623"/>
      <w:r w:rsidRPr="0027279B">
        <w:t>Fuente</w:t>
      </w:r>
      <w:r w:rsidR="001F4EAF">
        <w:t>:</w:t>
      </w:r>
      <w:r w:rsidRPr="0027279B">
        <w:t xml:space="preserve"> https://roslyn.codeplex.com/workitem/list/advanced?size=100</w:t>
      </w:r>
      <w:bookmarkEnd w:id="222"/>
    </w:p>
    <w:p w:rsidR="00A076C8" w:rsidRDefault="00A076C8" w:rsidP="00A90114"/>
    <w:p w:rsidR="00A076C8" w:rsidRDefault="009C2454" w:rsidP="00A90114">
      <w:r>
        <w:tab/>
      </w:r>
      <w:r w:rsidR="008F7FAB">
        <w:t xml:space="preserve">Aunado a ello se puede observar que la plataforma de compilación </w:t>
      </w:r>
      <w:proofErr w:type="spellStart"/>
      <w:r w:rsidR="008F7FAB">
        <w:t>Roslyn</w:t>
      </w:r>
      <w:proofErr w:type="spellEnd"/>
      <w:r w:rsidR="008F7FAB">
        <w:t xml:space="preserve"> es de código abierto; los desarrolladores en general pueden extender la plataforma y agregar mejoras sustanciales, no obstante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rsidR="008F7FAB" w:rsidRDefault="008F7FAB" w:rsidP="00A90114">
      <w:r>
        <w:lastRenderedPageBreak/>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rsidR="00280B23" w:rsidRDefault="00E858AF" w:rsidP="00A90114">
      <w:r>
        <w:tab/>
      </w:r>
      <w:r w:rsidR="00280B23">
        <w:t xml:space="preserve">En la imagen siguiente se muestra que la plataforma de compilación </w:t>
      </w:r>
      <w:proofErr w:type="spellStart"/>
      <w:r w:rsidR="00280B23">
        <w:t>Roslyn</w:t>
      </w:r>
      <w:proofErr w:type="spellEnd"/>
      <w:r w:rsidR="00280B23">
        <w:t xml:space="preserve"> se encuentra bajo la licencia  de Apache </w:t>
      </w:r>
      <w:proofErr w:type="gramStart"/>
      <w:r w:rsidR="00280B23">
        <w:t>2.0 .</w:t>
      </w:r>
      <w:proofErr w:type="gramEnd"/>
      <w:r w:rsidR="00280B23">
        <w:t xml:space="preserve"> Según se indica en el sitio oficial de Apache (2014) “La Fundación Apache Software usa varias licencias para distribuir software y documentación, aceptar colaboración regular de individuos y corporaciones y aceptar donaciones.”</w:t>
      </w:r>
    </w:p>
    <w:p w:rsidR="00280B23" w:rsidRPr="00C2224A" w:rsidRDefault="00280B23" w:rsidP="00C2224A">
      <w:pPr>
        <w:pStyle w:val="Epgrafe"/>
        <w:keepNext/>
        <w:jc w:val="center"/>
        <w:rPr>
          <w:color w:val="auto"/>
          <w:sz w:val="24"/>
          <w:szCs w:val="24"/>
        </w:rPr>
      </w:pPr>
      <w:bookmarkStart w:id="223" w:name="_Toc277170624"/>
      <w:bookmarkStart w:id="224" w:name="_Toc277212272"/>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7</w:t>
      </w:r>
      <w:r w:rsidR="00ED2205" w:rsidRPr="00C2224A">
        <w:rPr>
          <w:color w:val="auto"/>
          <w:sz w:val="24"/>
          <w:szCs w:val="24"/>
        </w:rPr>
        <w:fldChar w:fldCharType="end"/>
      </w:r>
      <w:r w:rsidRPr="00C2224A">
        <w:rPr>
          <w:color w:val="auto"/>
          <w:sz w:val="24"/>
          <w:szCs w:val="24"/>
        </w:rPr>
        <w:t xml:space="preserve"> Licencia Apache 2.0 de la plataforma de compilación </w:t>
      </w:r>
      <w:proofErr w:type="spellStart"/>
      <w:r w:rsidRPr="00C2224A">
        <w:rPr>
          <w:color w:val="auto"/>
          <w:sz w:val="24"/>
          <w:szCs w:val="24"/>
        </w:rPr>
        <w:t>Roslyn</w:t>
      </w:r>
      <w:proofErr w:type="spellEnd"/>
      <w:r w:rsidRPr="00C2224A">
        <w:rPr>
          <w:color w:val="auto"/>
          <w:sz w:val="24"/>
          <w:szCs w:val="24"/>
        </w:rPr>
        <w:t>.</w:t>
      </w:r>
      <w:bookmarkEnd w:id="223"/>
      <w:bookmarkEnd w:id="224"/>
    </w:p>
    <w:p w:rsidR="00A076C8" w:rsidRDefault="00280B23" w:rsidP="00A90114">
      <w:r>
        <w:rPr>
          <w:noProof/>
          <w:lang w:val="en-US"/>
        </w:rPr>
        <w:drawing>
          <wp:inline distT="0" distB="0" distL="0" distR="0">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233930"/>
                    </a:xfrm>
                    <a:prstGeom prst="rect">
                      <a:avLst/>
                    </a:prstGeom>
                  </pic:spPr>
                </pic:pic>
              </a:graphicData>
            </a:graphic>
          </wp:inline>
        </w:drawing>
      </w:r>
    </w:p>
    <w:p w:rsidR="00A076C8" w:rsidRPr="003A671C" w:rsidRDefault="00280B23" w:rsidP="00C2224A">
      <w:pPr>
        <w:pStyle w:val="Ttulo4"/>
        <w:jc w:val="center"/>
      </w:pPr>
      <w:bookmarkStart w:id="225" w:name="_Toc277170625"/>
      <w:r w:rsidRPr="003A671C">
        <w:t>Fuente</w:t>
      </w:r>
      <w:r w:rsidR="001F4EAF">
        <w:t>:</w:t>
      </w:r>
      <w:r w:rsidRPr="003A671C">
        <w:t xml:space="preserve"> https://roslyn.codeplex.com/license</w:t>
      </w:r>
      <w:bookmarkEnd w:id="225"/>
    </w:p>
    <w:p w:rsidR="00FB0D7D" w:rsidRDefault="00FB0D7D" w:rsidP="00A90114"/>
    <w:p w:rsidR="00FB0D7D" w:rsidRDefault="00FB0D7D"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9C2454" w:rsidRDefault="009C2454" w:rsidP="001515F3">
      <w:pPr>
        <w:pStyle w:val="Ttulo1"/>
        <w:spacing w:line="240" w:lineRule="auto"/>
        <w:jc w:val="right"/>
      </w:pPr>
    </w:p>
    <w:p w:rsidR="006D2081" w:rsidRDefault="006A2122" w:rsidP="001515F3">
      <w:pPr>
        <w:pStyle w:val="Ttulo1"/>
        <w:spacing w:line="240" w:lineRule="auto"/>
        <w:jc w:val="right"/>
      </w:pPr>
      <w:bookmarkStart w:id="226" w:name="_Toc274493539"/>
      <w:bookmarkStart w:id="227" w:name="_Toc277169210"/>
      <w:bookmarkStart w:id="228" w:name="_Toc277170626"/>
      <w:bookmarkStart w:id="229" w:name="_Toc277342628"/>
      <w:r>
        <w:t xml:space="preserve">CAPÍTULO </w:t>
      </w:r>
      <w:r w:rsidR="00561B1B">
        <w:t>ll</w:t>
      </w:r>
      <w:bookmarkEnd w:id="226"/>
      <w:bookmarkEnd w:id="227"/>
      <w:bookmarkEnd w:id="228"/>
      <w:bookmarkEnd w:id="229"/>
      <w:r w:rsidR="00561B1B">
        <w:t xml:space="preserve">  </w:t>
      </w:r>
    </w:p>
    <w:p w:rsidR="00561B1B" w:rsidRDefault="00561B1B" w:rsidP="001515F3">
      <w:pPr>
        <w:pStyle w:val="Ttulo1"/>
        <w:spacing w:line="240" w:lineRule="auto"/>
        <w:jc w:val="right"/>
      </w:pPr>
      <w:bookmarkStart w:id="230" w:name="_Toc274493540"/>
      <w:bookmarkStart w:id="231" w:name="_Toc277169211"/>
      <w:bookmarkStart w:id="232" w:name="_Toc277170627"/>
      <w:bookmarkStart w:id="233" w:name="_Toc277342629"/>
      <w:r>
        <w:t xml:space="preserve">MARCO </w:t>
      </w:r>
      <w:r w:rsidR="006A2122">
        <w:t>TEÓRICO</w:t>
      </w:r>
      <w:bookmarkEnd w:id="230"/>
      <w:bookmarkEnd w:id="231"/>
      <w:bookmarkEnd w:id="232"/>
      <w:bookmarkEnd w:id="233"/>
    </w:p>
    <w:p w:rsidR="006D2081" w:rsidRDefault="006D2081" w:rsidP="001515F3"/>
    <w:p w:rsidR="006D2081" w:rsidRDefault="006D2081" w:rsidP="001515F3"/>
    <w:p w:rsidR="006D2081" w:rsidRDefault="006D2081" w:rsidP="00A90114"/>
    <w:p w:rsidR="0074618B" w:rsidRDefault="0074618B" w:rsidP="00A90114"/>
    <w:p w:rsidR="0074618B" w:rsidRDefault="0074618B" w:rsidP="00A90114"/>
    <w:p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rsidR="006D453A" w:rsidRDefault="00E62166" w:rsidP="00B12004">
      <w:pPr>
        <w:pStyle w:val="Ttulo2"/>
      </w:pPr>
      <w:bookmarkStart w:id="234" w:name="_Toc274493541"/>
      <w:bookmarkStart w:id="235" w:name="_Toc277169212"/>
      <w:bookmarkStart w:id="236" w:name="_Toc277170628"/>
      <w:bookmarkStart w:id="237" w:name="_Toc277342630"/>
      <w:r>
        <w:t xml:space="preserve">2.1 </w:t>
      </w:r>
      <w:r w:rsidR="00A85FBC">
        <w:t>Sistemas de Información</w:t>
      </w:r>
      <w:bookmarkEnd w:id="234"/>
      <w:bookmarkEnd w:id="235"/>
      <w:bookmarkEnd w:id="236"/>
      <w:bookmarkEnd w:id="237"/>
      <w:r w:rsidR="00A85FBC">
        <w:t xml:space="preserve"> </w:t>
      </w:r>
    </w:p>
    <w:p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rsidR="004C131C" w:rsidRDefault="004C131C" w:rsidP="006D453A">
      <w:r>
        <w:lastRenderedPageBreak/>
        <w:tab/>
      </w:r>
      <w:r w:rsidR="002A1C7A">
        <w:t>Existen</w:t>
      </w:r>
      <w:r>
        <w:t xml:space="preserve"> </w:t>
      </w:r>
      <w:r w:rsidR="002A1C7A">
        <w:t>varios tipos de sistemas de información entre los que se destacan</w:t>
      </w:r>
      <w:r w:rsidR="001F4EAF">
        <w:t>:</w:t>
      </w:r>
    </w:p>
    <w:p w:rsidR="006E52B6" w:rsidRDefault="002A1C7A" w:rsidP="002A1C7A">
      <w:pPr>
        <w:pStyle w:val="Prrafodelista"/>
        <w:numPr>
          <w:ilvl w:val="0"/>
          <w:numId w:val="21"/>
        </w:numPr>
      </w:pPr>
      <w:r w:rsidRPr="006622D0">
        <w:t xml:space="preserve">Sistemas de procesamiento de transacciones: </w:t>
      </w:r>
    </w:p>
    <w:p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rsidR="006E52B6" w:rsidRDefault="002A1C7A" w:rsidP="002A1C7A">
      <w:pPr>
        <w:pStyle w:val="Prrafodelista"/>
        <w:numPr>
          <w:ilvl w:val="0"/>
          <w:numId w:val="21"/>
        </w:numPr>
      </w:pPr>
      <w:r>
        <w:t>Sistemas de automatización de oficinas</w:t>
      </w:r>
      <w:r w:rsidR="001F4EAF">
        <w:t>:</w:t>
      </w:r>
    </w:p>
    <w:p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rsidR="006E52B6" w:rsidRDefault="008949A4" w:rsidP="002A1C7A">
      <w:pPr>
        <w:pStyle w:val="Prrafodelista"/>
        <w:numPr>
          <w:ilvl w:val="0"/>
          <w:numId w:val="21"/>
        </w:numPr>
      </w:pPr>
      <w:r>
        <w:t>Sistemas de información administrativa</w:t>
      </w:r>
      <w:r w:rsidR="00B84D34">
        <w:t>:</w:t>
      </w:r>
    </w:p>
    <w:p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rsidR="001B48FD" w:rsidRDefault="008949A4" w:rsidP="002A1C7A">
      <w:pPr>
        <w:pStyle w:val="Prrafodelista"/>
        <w:numPr>
          <w:ilvl w:val="0"/>
          <w:numId w:val="21"/>
        </w:numPr>
      </w:pPr>
      <w:r>
        <w:t>Sistema de soporte de decisiones:</w:t>
      </w:r>
    </w:p>
    <w:p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rsidR="00B84D34" w:rsidRDefault="005538C6" w:rsidP="002A1C7A">
      <w:pPr>
        <w:pStyle w:val="Prrafodelista"/>
        <w:numPr>
          <w:ilvl w:val="0"/>
          <w:numId w:val="21"/>
        </w:numPr>
      </w:pPr>
      <w:r>
        <w:t>Inteligencia artificial y sistemas expertos</w:t>
      </w:r>
      <w:r w:rsidR="00B84D34">
        <w:t>:</w:t>
      </w:r>
    </w:p>
    <w:p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rsidR="005538C6" w:rsidRDefault="00E62166" w:rsidP="00636771">
      <w:pPr>
        <w:pStyle w:val="Ttulo2"/>
      </w:pPr>
      <w:bookmarkStart w:id="238" w:name="_Toc274493542"/>
      <w:bookmarkStart w:id="239" w:name="_Toc277169213"/>
      <w:bookmarkStart w:id="240" w:name="_Toc277170629"/>
      <w:bookmarkStart w:id="241" w:name="_Toc277342631"/>
      <w:r>
        <w:t xml:space="preserve">2.2 </w:t>
      </w:r>
      <w:r w:rsidR="00636771">
        <w:t>Desarrollo de Sistemas</w:t>
      </w:r>
      <w:bookmarkEnd w:id="238"/>
      <w:bookmarkEnd w:id="239"/>
      <w:bookmarkEnd w:id="240"/>
      <w:bookmarkEnd w:id="241"/>
    </w:p>
    <w:p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xml:space="preserve">, </w:t>
      </w:r>
      <w:proofErr w:type="spellStart"/>
      <w:r w:rsidR="003755F7">
        <w:t>Addison-Wesley</w:t>
      </w:r>
      <w:proofErr w:type="spellEnd"/>
      <w:r w:rsidR="003755F7">
        <w:t xml:space="preserve">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rsidR="00B6328E" w:rsidRDefault="000E0450" w:rsidP="00636771">
      <w:r>
        <w:tab/>
      </w:r>
      <w:r w:rsidR="00B6328E">
        <w:t>En el desarrollo de sistemas existen varias metodologías, a veces llamadas también procesos por varios autores</w:t>
      </w:r>
      <w:r w:rsidR="00ED5C54">
        <w:t xml:space="preserve"> tal es el caso de </w:t>
      </w:r>
      <w:proofErr w:type="gramStart"/>
      <w:r w:rsidR="00ED5C54">
        <w:t>Sommerville(</w:t>
      </w:r>
      <w:proofErr w:type="gramEnd"/>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rsidR="00F35925" w:rsidRDefault="00E62166" w:rsidP="00B6328E">
      <w:pPr>
        <w:pStyle w:val="Ttulo3"/>
      </w:pPr>
      <w:bookmarkStart w:id="242" w:name="_Toc277170630"/>
      <w:bookmarkStart w:id="243" w:name="_Toc277342632"/>
      <w:r>
        <w:t xml:space="preserve">2.2.1 </w:t>
      </w:r>
      <w:r w:rsidR="00B6328E">
        <w:t>Modelo en Cascada (</w:t>
      </w:r>
      <w:proofErr w:type="spellStart"/>
      <w:r w:rsidR="00B6328E">
        <w:t>waterfall</w:t>
      </w:r>
      <w:proofErr w:type="spellEnd"/>
      <w:r w:rsidR="00B6328E">
        <w:t>)</w:t>
      </w:r>
      <w:bookmarkEnd w:id="242"/>
      <w:bookmarkEnd w:id="243"/>
    </w:p>
    <w:p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 se identifican las actividades fundamentales del desarrollo de sistemas tales como desarrollo, validación de datos, recopilación de requerimientos, ejecución de pruebas  y luego se  representan como fases separadas.  El autor Sommerville</w:t>
      </w:r>
      <w:r w:rsidR="009C2454">
        <w:t xml:space="preserve"> </w:t>
      </w:r>
      <w:r w:rsidR="00B6328E">
        <w:t>(2011) identifica cinco fases o etapas en el modelo en cascada, las cuales son:</w:t>
      </w:r>
    </w:p>
    <w:p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rsidR="00254303" w:rsidRDefault="00254303" w:rsidP="005B5A12">
      <w:pPr>
        <w:pStyle w:val="Prrafodelista"/>
        <w:numPr>
          <w:ilvl w:val="0"/>
          <w:numId w:val="22"/>
        </w:numPr>
      </w:pPr>
      <w:r>
        <w:lastRenderedPageBreak/>
        <w:t>Diseño del sistema</w:t>
      </w:r>
      <w:r w:rsidR="001F4EAF">
        <w:t>:</w:t>
      </w:r>
      <w:r>
        <w:t xml:space="preserve">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rsidR="005B5A12" w:rsidRDefault="005B5A12" w:rsidP="005B5A12">
      <w:pPr>
        <w:pStyle w:val="Prrafodelista"/>
        <w:numPr>
          <w:ilvl w:val="0"/>
          <w:numId w:val="22"/>
        </w:numPr>
      </w:pPr>
      <w:r>
        <w:t>Implementación y prueba de unidad</w:t>
      </w:r>
      <w:r w:rsidR="001F4EAF">
        <w:t>:</w:t>
      </w:r>
      <w:r>
        <w:t xml:space="preserve">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rsidR="00154442" w:rsidRDefault="00154442" w:rsidP="005B5A12">
      <w:pPr>
        <w:pStyle w:val="Prrafodelista"/>
        <w:numPr>
          <w:ilvl w:val="0"/>
          <w:numId w:val="22"/>
        </w:numPr>
      </w:pPr>
      <w:r>
        <w:t>Integración y prueba de sistema</w:t>
      </w:r>
      <w:r w:rsidR="001F4EAF">
        <w:t>:</w:t>
      </w:r>
      <w:r>
        <w:t xml:space="preserve"> Durante la fase de integración los diferentes módulos o subprogramas se conciben como un único sistema y se realiza un proceso de pruebas completo a fin de determinar que se haya cumplido con los requerimientos iniciales.</w:t>
      </w:r>
    </w:p>
    <w:p w:rsidR="00BD1D75" w:rsidRDefault="00154442" w:rsidP="00BD1D75">
      <w:pPr>
        <w:pStyle w:val="Prrafodelista"/>
        <w:numPr>
          <w:ilvl w:val="0"/>
          <w:numId w:val="22"/>
        </w:numPr>
      </w:pPr>
      <w:r>
        <w:t>Operación y Mantenimiento</w:t>
      </w:r>
      <w:r w:rsidR="001F4EAF">
        <w:t>:</w:t>
      </w:r>
      <w:r>
        <w:t xml:space="preserve"> En esta fase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rsidR="009C2454" w:rsidRPr="00C2224A" w:rsidRDefault="009C2454" w:rsidP="00C2224A">
      <w:pPr>
        <w:pStyle w:val="Epgrafe"/>
        <w:keepNext/>
        <w:jc w:val="center"/>
        <w:rPr>
          <w:color w:val="auto"/>
          <w:sz w:val="24"/>
          <w:szCs w:val="24"/>
        </w:rPr>
      </w:pPr>
      <w:bookmarkStart w:id="244" w:name="_Toc277170631"/>
      <w:bookmarkStart w:id="245" w:name="_Toc277212273"/>
      <w:r w:rsidRPr="00C2224A">
        <w:rPr>
          <w:color w:val="auto"/>
          <w:sz w:val="24"/>
          <w:szCs w:val="24"/>
        </w:rPr>
        <w:t xml:space="preserve">Figura </w:t>
      </w:r>
      <w:r w:rsidR="00ED2205" w:rsidRPr="00C2224A">
        <w:rPr>
          <w:color w:val="auto"/>
          <w:sz w:val="24"/>
          <w:szCs w:val="24"/>
        </w:rPr>
        <w:fldChar w:fldCharType="begin"/>
      </w:r>
      <w:r w:rsidR="002360A4" w:rsidRPr="00C2224A">
        <w:rPr>
          <w:color w:val="auto"/>
          <w:sz w:val="24"/>
          <w:szCs w:val="24"/>
        </w:rPr>
        <w:instrText xml:space="preserve"> SEQ Figura \* ARABIC </w:instrText>
      </w:r>
      <w:r w:rsidR="00ED2205" w:rsidRPr="00C2224A">
        <w:rPr>
          <w:color w:val="auto"/>
          <w:sz w:val="24"/>
          <w:szCs w:val="24"/>
        </w:rPr>
        <w:fldChar w:fldCharType="separate"/>
      </w:r>
      <w:r w:rsidR="00E35F55">
        <w:rPr>
          <w:noProof/>
          <w:color w:val="auto"/>
          <w:sz w:val="24"/>
          <w:szCs w:val="24"/>
        </w:rPr>
        <w:t>8</w:t>
      </w:r>
      <w:r w:rsidR="00ED2205" w:rsidRPr="00C2224A">
        <w:rPr>
          <w:color w:val="auto"/>
          <w:sz w:val="24"/>
          <w:szCs w:val="24"/>
        </w:rPr>
        <w:fldChar w:fldCharType="end"/>
      </w:r>
      <w:r w:rsidRPr="00C2224A">
        <w:rPr>
          <w:color w:val="auto"/>
          <w:sz w:val="24"/>
          <w:szCs w:val="24"/>
        </w:rPr>
        <w:t xml:space="preserve"> Modelo en cascada (</w:t>
      </w:r>
      <w:proofErr w:type="spellStart"/>
      <w:r w:rsidRPr="00C2224A">
        <w:rPr>
          <w:color w:val="auto"/>
          <w:sz w:val="24"/>
          <w:szCs w:val="24"/>
        </w:rPr>
        <w:t>Waterfall</w:t>
      </w:r>
      <w:proofErr w:type="spellEnd"/>
      <w:r w:rsidRPr="00C2224A">
        <w:rPr>
          <w:color w:val="auto"/>
          <w:sz w:val="24"/>
          <w:szCs w:val="24"/>
        </w:rPr>
        <w:t>)</w:t>
      </w:r>
      <w:bookmarkEnd w:id="244"/>
      <w:bookmarkEnd w:id="245"/>
    </w:p>
    <w:p w:rsidR="00BD1D75" w:rsidRPr="00B6328E" w:rsidRDefault="00BD1D75" w:rsidP="00BD1D75">
      <w:r>
        <w:rPr>
          <w:noProof/>
          <w:lang w:val="en-US"/>
        </w:rPr>
        <w:drawing>
          <wp:inline distT="0" distB="0" distL="0" distR="0">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02000"/>
                    </a:xfrm>
                    <a:prstGeom prst="rect">
                      <a:avLst/>
                    </a:prstGeom>
                  </pic:spPr>
                </pic:pic>
              </a:graphicData>
            </a:graphic>
          </wp:inline>
        </w:drawing>
      </w:r>
    </w:p>
    <w:p w:rsidR="00A85FBC" w:rsidRPr="008500C0" w:rsidRDefault="00BD1D75" w:rsidP="00BE724D">
      <w:pPr>
        <w:pStyle w:val="Ttulo4"/>
        <w:jc w:val="center"/>
      </w:pPr>
      <w:bookmarkStart w:id="246" w:name="_Toc277170632"/>
      <w:r w:rsidRPr="008500C0">
        <w:t>Fuente</w:t>
      </w:r>
      <w:r w:rsidR="001F4EAF">
        <w:t>:</w:t>
      </w:r>
      <w:r w:rsidRPr="008500C0">
        <w:t xml:space="preserve"> Ingeniería de Software, Novena Edición  Pearson 2011</w:t>
      </w:r>
      <w:bookmarkEnd w:id="246"/>
    </w:p>
    <w:p w:rsidR="00E03133" w:rsidRDefault="00E62166" w:rsidP="00BC44B4">
      <w:pPr>
        <w:pStyle w:val="Ttulo3"/>
      </w:pPr>
      <w:bookmarkStart w:id="247" w:name="_Toc277170633"/>
      <w:bookmarkStart w:id="248" w:name="_Toc277342633"/>
      <w:r>
        <w:t xml:space="preserve">2.2.2 </w:t>
      </w:r>
      <w:r w:rsidR="00E03133">
        <w:t>Desarrollo Incremental</w:t>
      </w:r>
      <w:bookmarkEnd w:id="247"/>
      <w:bookmarkEnd w:id="248"/>
      <w:r w:rsidR="00E03133">
        <w:t xml:space="preserve"> </w:t>
      </w:r>
    </w:p>
    <w:p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rsidR="00E03133" w:rsidRDefault="00CD0E7F" w:rsidP="00E03133">
      <w:r>
        <w:lastRenderedPageBreak/>
        <w:tab/>
      </w:r>
      <w:r w:rsidR="007700FF">
        <w:t>Según Sommerville</w:t>
      </w:r>
      <w:r>
        <w:t xml:space="preserve"> </w:t>
      </w:r>
      <w:r w:rsidR="007700FF">
        <w:t>(2011) “El desarrollo incremental refleja la forma en la que se resuelven los problemas”</w:t>
      </w:r>
      <w:proofErr w:type="gramStart"/>
      <w:r w:rsidR="007700FF">
        <w:t>.(</w:t>
      </w:r>
      <w:proofErr w:type="gramEnd"/>
      <w:r w:rsidR="007700FF">
        <w:t xml:space="preserve">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rsidR="007700FF" w:rsidRDefault="00E62166" w:rsidP="00663815">
      <w:pPr>
        <w:pStyle w:val="Ttulo3"/>
      </w:pPr>
      <w:bookmarkStart w:id="249" w:name="_Toc277170634"/>
      <w:bookmarkStart w:id="250" w:name="_Toc277342634"/>
      <w:r>
        <w:t xml:space="preserve">2.2.3 </w:t>
      </w:r>
      <w:r w:rsidR="007700FF">
        <w:t>Ingeniería de software orientada a reutilización</w:t>
      </w:r>
      <w:bookmarkEnd w:id="249"/>
      <w:bookmarkEnd w:id="250"/>
    </w:p>
    <w:p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Sommerville (2011) es claro cuando indica que</w:t>
      </w:r>
      <w:r w:rsidR="00663815">
        <w:t>:</w:t>
      </w:r>
    </w:p>
    <w:p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rsidR="00663815" w:rsidRDefault="00663815"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Pr="007700FF" w:rsidRDefault="00CD0E7F" w:rsidP="00193D46">
      <w:pPr>
        <w:spacing w:line="240" w:lineRule="auto"/>
      </w:pPr>
    </w:p>
    <w:p w:rsidR="00CD0E7F" w:rsidRPr="00993141" w:rsidRDefault="00CD0E7F" w:rsidP="00993141">
      <w:pPr>
        <w:pStyle w:val="Epgrafe"/>
        <w:keepNext/>
        <w:jc w:val="center"/>
        <w:rPr>
          <w:color w:val="auto"/>
          <w:sz w:val="24"/>
          <w:szCs w:val="24"/>
        </w:rPr>
      </w:pPr>
      <w:bookmarkStart w:id="251" w:name="_Toc277170635"/>
      <w:bookmarkStart w:id="252" w:name="_Toc277212274"/>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9</w:t>
      </w:r>
      <w:r w:rsidR="00ED2205" w:rsidRPr="00993141">
        <w:rPr>
          <w:color w:val="auto"/>
          <w:sz w:val="24"/>
          <w:szCs w:val="24"/>
        </w:rPr>
        <w:fldChar w:fldCharType="end"/>
      </w:r>
      <w:r w:rsidRPr="00993141">
        <w:rPr>
          <w:color w:val="auto"/>
          <w:sz w:val="24"/>
          <w:szCs w:val="24"/>
        </w:rPr>
        <w:t xml:space="preserve"> Ingeniería de software orientada a la reutilización</w:t>
      </w:r>
      <w:bookmarkEnd w:id="251"/>
      <w:bookmarkEnd w:id="252"/>
    </w:p>
    <w:p w:rsidR="0064021D" w:rsidRDefault="00D65437" w:rsidP="00A90114">
      <w:r>
        <w:rPr>
          <w:noProof/>
          <w:lang w:val="en-US"/>
        </w:rPr>
        <w:drawing>
          <wp:inline distT="0" distB="0" distL="0" distR="0">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9201" cy="1295474"/>
                    </a:xfrm>
                    <a:prstGeom prst="rect">
                      <a:avLst/>
                    </a:prstGeom>
                  </pic:spPr>
                </pic:pic>
              </a:graphicData>
            </a:graphic>
          </wp:inline>
        </w:drawing>
      </w:r>
    </w:p>
    <w:p w:rsidR="000606A5" w:rsidRPr="008500C0" w:rsidRDefault="00D65437" w:rsidP="00993141">
      <w:pPr>
        <w:pStyle w:val="Ttulo4"/>
        <w:jc w:val="center"/>
      </w:pPr>
      <w:bookmarkStart w:id="253" w:name="_Toc277170636"/>
      <w:r w:rsidRPr="008500C0">
        <w:t>Fuente</w:t>
      </w:r>
      <w:r w:rsidR="001F4EAF">
        <w:t>:</w:t>
      </w:r>
      <w:r w:rsidRPr="008500C0">
        <w:t xml:space="preserve"> Ingeniería de Software, Novena Edición  Pearson 2011</w:t>
      </w:r>
      <w:bookmarkEnd w:id="253"/>
    </w:p>
    <w:p w:rsidR="007E2A39" w:rsidRDefault="007E2A39" w:rsidP="00A90114"/>
    <w:p w:rsidR="001B73C7" w:rsidRDefault="00E62166" w:rsidP="009E029F">
      <w:pPr>
        <w:pStyle w:val="Ttulo2"/>
      </w:pPr>
      <w:bookmarkStart w:id="254" w:name="_Toc274493543"/>
      <w:bookmarkStart w:id="255" w:name="_Toc277169214"/>
      <w:bookmarkStart w:id="256" w:name="_Toc277170637"/>
      <w:bookmarkStart w:id="257" w:name="_Toc277342635"/>
      <w:r>
        <w:t xml:space="preserve">2.3 </w:t>
      </w:r>
      <w:r w:rsidR="001B73C7">
        <w:t>Plugin</w:t>
      </w:r>
      <w:bookmarkEnd w:id="254"/>
      <w:bookmarkEnd w:id="255"/>
      <w:bookmarkEnd w:id="256"/>
      <w:bookmarkEnd w:id="257"/>
      <w:r w:rsidR="001B73C7">
        <w:t xml:space="preserve"> </w:t>
      </w:r>
    </w:p>
    <w:p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w:t>
      </w:r>
      <w:proofErr w:type="spellStart"/>
      <w:r w:rsidR="00D5751D">
        <w:t>Mozilla</w:t>
      </w:r>
      <w:proofErr w:type="spellEnd"/>
      <w:r w:rsidR="00D5751D">
        <w:t xml:space="preserve"> </w:t>
      </w:r>
      <w:proofErr w:type="spellStart"/>
      <w:r w:rsidR="00D5751D">
        <w:t>Firefox</w:t>
      </w:r>
      <w:proofErr w:type="spellEnd"/>
      <w:r w:rsidR="00D5751D">
        <w:t xml:space="preserve">.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rsidR="007323DE" w:rsidRDefault="007323DE" w:rsidP="009B40D0">
      <w:r>
        <w:tab/>
      </w:r>
      <w:r w:rsidR="006C2AAC">
        <w:t xml:space="preserve">La Fundación </w:t>
      </w:r>
      <w:proofErr w:type="gramStart"/>
      <w:r w:rsidR="006C2AAC">
        <w:t>Eclipse(</w:t>
      </w:r>
      <w:proofErr w:type="gramEnd"/>
      <w:r w:rsidR="006C2AAC">
        <w:t>2003) argumenta que un plugin es “…un componente que provee cierto tipo de servicios dentro del contexto de Eclipse.”</w:t>
      </w:r>
    </w:p>
    <w:p w:rsidR="00B62929" w:rsidRDefault="007E2A39" w:rsidP="009B40D0">
      <w:r>
        <w:lastRenderedPageBreak/>
        <w:tab/>
        <w:t>En la siguiente imagen se muestran algunos ejemplos de extensiones para el navegador Firefox.</w:t>
      </w:r>
    </w:p>
    <w:p w:rsidR="004D1B49" w:rsidRDefault="004D1B49" w:rsidP="00993141">
      <w:pPr>
        <w:pStyle w:val="Epgrafe"/>
        <w:keepNext/>
        <w:jc w:val="center"/>
        <w:rPr>
          <w:color w:val="auto"/>
          <w:sz w:val="24"/>
          <w:szCs w:val="24"/>
        </w:rPr>
      </w:pPr>
      <w:bookmarkStart w:id="258" w:name="_Toc277170638"/>
      <w:bookmarkStart w:id="259" w:name="_Toc277212275"/>
      <w:r w:rsidRPr="00993141">
        <w:rPr>
          <w:color w:val="auto"/>
          <w:sz w:val="24"/>
          <w:szCs w:val="24"/>
        </w:rPr>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10</w:t>
      </w:r>
      <w:r w:rsidR="00ED2205" w:rsidRPr="00993141">
        <w:rPr>
          <w:color w:val="auto"/>
          <w:sz w:val="24"/>
          <w:szCs w:val="24"/>
        </w:rPr>
        <w:fldChar w:fldCharType="end"/>
      </w:r>
      <w:r w:rsidRPr="00993141">
        <w:rPr>
          <w:color w:val="auto"/>
          <w:sz w:val="24"/>
          <w:szCs w:val="24"/>
        </w:rPr>
        <w:t xml:space="preserve"> Extensiones disponibles para Firefox</w:t>
      </w:r>
      <w:bookmarkEnd w:id="258"/>
      <w:bookmarkEnd w:id="259"/>
    </w:p>
    <w:p w:rsidR="00993141" w:rsidRPr="00993141" w:rsidRDefault="00993141" w:rsidP="00993141"/>
    <w:p w:rsidR="007E2A39" w:rsidRDefault="007E2A39" w:rsidP="009B40D0">
      <w:r>
        <w:rPr>
          <w:noProof/>
          <w:lang w:val="en-US"/>
        </w:rPr>
        <w:drawing>
          <wp:inline distT="0" distB="0" distL="0" distR="0">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4296" cy="2574503"/>
                    </a:xfrm>
                    <a:prstGeom prst="rect">
                      <a:avLst/>
                    </a:prstGeom>
                  </pic:spPr>
                </pic:pic>
              </a:graphicData>
            </a:graphic>
          </wp:inline>
        </w:drawing>
      </w:r>
    </w:p>
    <w:p w:rsidR="007E2A39" w:rsidRPr="008500C0" w:rsidRDefault="007E2A39" w:rsidP="00993141">
      <w:pPr>
        <w:pStyle w:val="Ttulo4"/>
        <w:jc w:val="center"/>
      </w:pPr>
      <w:bookmarkStart w:id="260" w:name="_Toc277170639"/>
      <w:r w:rsidRPr="008500C0">
        <w:t>Fuente: https://addons.mozilla.org/es/firefox/</w:t>
      </w:r>
      <w:bookmarkEnd w:id="260"/>
    </w:p>
    <w:p w:rsidR="00D5751D" w:rsidRDefault="00E62166" w:rsidP="006622D0">
      <w:pPr>
        <w:pStyle w:val="Ttulo2"/>
      </w:pPr>
      <w:bookmarkStart w:id="261" w:name="_Toc274493544"/>
      <w:bookmarkStart w:id="262" w:name="_Toc277169215"/>
      <w:bookmarkStart w:id="263" w:name="_Toc277170640"/>
      <w:bookmarkStart w:id="264" w:name="_Toc277342636"/>
      <w:r>
        <w:t xml:space="preserve">2.4 </w:t>
      </w:r>
      <w:r w:rsidR="00D5751D">
        <w:t>Prototipo</w:t>
      </w:r>
      <w:bookmarkEnd w:id="261"/>
      <w:bookmarkEnd w:id="262"/>
      <w:bookmarkEnd w:id="263"/>
      <w:bookmarkEnd w:id="264"/>
    </w:p>
    <w:p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rsidR="00530887" w:rsidRDefault="00E62166" w:rsidP="006622D0">
      <w:pPr>
        <w:pStyle w:val="Ttulo2"/>
      </w:pPr>
      <w:bookmarkStart w:id="265" w:name="_Toc274493545"/>
      <w:bookmarkStart w:id="266" w:name="_Toc277169216"/>
      <w:bookmarkStart w:id="267" w:name="_Toc277170641"/>
      <w:bookmarkStart w:id="268" w:name="_Toc277342637"/>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265"/>
      <w:bookmarkEnd w:id="266"/>
      <w:bookmarkEnd w:id="267"/>
      <w:bookmarkEnd w:id="268"/>
    </w:p>
    <w:p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rsidR="00496EBB" w:rsidRDefault="00496EBB" w:rsidP="009B40D0">
      <w:r>
        <w:tab/>
        <w:t>Los autores Monge, R., Hewitt, J (2004) refiriéndose a las tecnologías de información y comunicaciones  indican que “… las Tecnologías de Información y Comunicaciones (TICs) hacen alusión a los medios e instrumentos que se emplean para ser posible la transmisión de voz, datos, texto e imágenes en forma digital.”</w:t>
      </w:r>
    </w:p>
    <w:p w:rsidR="00530887" w:rsidRDefault="00E62166" w:rsidP="006622D0">
      <w:pPr>
        <w:pStyle w:val="Ttulo2"/>
      </w:pPr>
      <w:bookmarkStart w:id="269" w:name="_Toc274493546"/>
      <w:bookmarkStart w:id="270" w:name="_Toc277169217"/>
      <w:bookmarkStart w:id="271" w:name="_Toc277170642"/>
      <w:bookmarkStart w:id="272" w:name="_Toc277342638"/>
      <w:r>
        <w:t xml:space="preserve">2.6 </w:t>
      </w:r>
      <w:r w:rsidR="00530887">
        <w:t>Software</w:t>
      </w:r>
      <w:bookmarkEnd w:id="269"/>
      <w:bookmarkEnd w:id="270"/>
      <w:bookmarkEnd w:id="271"/>
      <w:bookmarkEnd w:id="272"/>
    </w:p>
    <w:p w:rsidR="00082A99" w:rsidRDefault="00530887" w:rsidP="009B40D0">
      <w:r>
        <w:tab/>
        <w:t xml:space="preserve">Es un término genérico que hace referencia </w:t>
      </w:r>
      <w:proofErr w:type="gramStart"/>
      <w:r>
        <w:t>a el</w:t>
      </w:r>
      <w:proofErr w:type="gramEnd"/>
      <w:r>
        <w:t xml:space="preserve"> conjunto de programas que forman parte de una computadora. Pese a ser un anglicismo, </w:t>
      </w:r>
      <w:r w:rsidR="007D7B91">
        <w:t xml:space="preserve">el diccionario de la Real Academia de la Lengua Española (2001) define el software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software son aquellos componentes intangibles de una computadora. </w:t>
      </w:r>
    </w:p>
    <w:p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rsidR="00283E08" w:rsidRDefault="00E62166" w:rsidP="00A72651">
      <w:pPr>
        <w:pStyle w:val="Ttulo2"/>
      </w:pPr>
      <w:bookmarkStart w:id="273" w:name="_Toc274493547"/>
      <w:bookmarkStart w:id="274" w:name="_Toc277169218"/>
      <w:bookmarkStart w:id="275" w:name="_Toc277170643"/>
      <w:bookmarkStart w:id="276" w:name="_Toc277342639"/>
      <w:r>
        <w:t xml:space="preserve">2.7 </w:t>
      </w:r>
      <w:r w:rsidR="00BE5ECD">
        <w:t>Hardware</w:t>
      </w:r>
      <w:bookmarkEnd w:id="273"/>
      <w:bookmarkEnd w:id="274"/>
      <w:bookmarkEnd w:id="275"/>
      <w:bookmarkEnd w:id="276"/>
    </w:p>
    <w:p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rsidR="00082A99" w:rsidRPr="00993141" w:rsidRDefault="00082A99" w:rsidP="00993141">
      <w:pPr>
        <w:pStyle w:val="Epgrafe"/>
        <w:keepNext/>
        <w:jc w:val="center"/>
        <w:rPr>
          <w:color w:val="auto"/>
          <w:sz w:val="24"/>
          <w:szCs w:val="24"/>
        </w:rPr>
      </w:pPr>
      <w:bookmarkStart w:id="277" w:name="_Toc277170644"/>
      <w:bookmarkStart w:id="278" w:name="_Toc277212276"/>
      <w:r w:rsidRPr="00993141">
        <w:rPr>
          <w:color w:val="auto"/>
          <w:sz w:val="24"/>
          <w:szCs w:val="24"/>
        </w:rPr>
        <w:lastRenderedPageBreak/>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11</w:t>
      </w:r>
      <w:r w:rsidR="00ED2205" w:rsidRPr="00993141">
        <w:rPr>
          <w:color w:val="auto"/>
          <w:sz w:val="24"/>
          <w:szCs w:val="24"/>
        </w:rPr>
        <w:fldChar w:fldCharType="end"/>
      </w:r>
      <w:r w:rsidRPr="00993141">
        <w:rPr>
          <w:color w:val="auto"/>
          <w:sz w:val="24"/>
          <w:szCs w:val="24"/>
        </w:rPr>
        <w:t xml:space="preserve"> Ejemplo de Hardware</w:t>
      </w:r>
      <w:bookmarkEnd w:id="277"/>
      <w:bookmarkEnd w:id="278"/>
    </w:p>
    <w:p w:rsidR="00BE5ECD" w:rsidRDefault="00BE5ECD" w:rsidP="00960E5D">
      <w:pPr>
        <w:jc w:val="center"/>
      </w:pPr>
      <w:r>
        <w:rPr>
          <w:noProof/>
          <w:lang w:val="en-US"/>
        </w:rPr>
        <w:drawing>
          <wp:inline distT="0" distB="0" distL="0" distR="0">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71351" cy="2918919"/>
                    </a:xfrm>
                    <a:prstGeom prst="rect">
                      <a:avLst/>
                    </a:prstGeom>
                  </pic:spPr>
                </pic:pic>
              </a:graphicData>
            </a:graphic>
          </wp:inline>
        </w:drawing>
      </w:r>
    </w:p>
    <w:p w:rsidR="00BE5ECD" w:rsidRPr="000571E0" w:rsidRDefault="00BE5ECD" w:rsidP="00993141">
      <w:pPr>
        <w:pStyle w:val="Ttulo4"/>
        <w:jc w:val="center"/>
      </w:pPr>
      <w:bookmarkStart w:id="279" w:name="_Toc277170645"/>
      <w:r w:rsidRPr="000571E0">
        <w:t>Fuente: Microsoft http://goo.gl/8BrfXK</w:t>
      </w:r>
      <w:bookmarkEnd w:id="279"/>
    </w:p>
    <w:p w:rsidR="00015408" w:rsidRDefault="00E62166" w:rsidP="00D1762E">
      <w:pPr>
        <w:pStyle w:val="Ttulo2"/>
      </w:pPr>
      <w:bookmarkStart w:id="280" w:name="_Toc274493548"/>
      <w:bookmarkStart w:id="281" w:name="_Toc277169219"/>
      <w:bookmarkStart w:id="282" w:name="_Toc277170646"/>
      <w:bookmarkStart w:id="283" w:name="_Toc277342640"/>
      <w:r>
        <w:t xml:space="preserve">2.8 </w:t>
      </w:r>
      <w:r w:rsidR="00015408">
        <w:t>Computadora</w:t>
      </w:r>
      <w:bookmarkEnd w:id="280"/>
      <w:bookmarkEnd w:id="281"/>
      <w:bookmarkEnd w:id="282"/>
      <w:bookmarkEnd w:id="283"/>
    </w:p>
    <w:p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rsidR="000571E0" w:rsidRDefault="000571E0" w:rsidP="009B40D0"/>
    <w:p w:rsidR="00896932" w:rsidRPr="00993141" w:rsidRDefault="00896932" w:rsidP="00993141">
      <w:pPr>
        <w:pStyle w:val="Epgrafe"/>
        <w:keepNext/>
        <w:jc w:val="center"/>
        <w:rPr>
          <w:color w:val="auto"/>
          <w:sz w:val="24"/>
          <w:szCs w:val="24"/>
        </w:rPr>
      </w:pPr>
      <w:bookmarkStart w:id="284" w:name="_Toc277170647"/>
      <w:bookmarkStart w:id="285" w:name="_Toc277212277"/>
      <w:r w:rsidRPr="00993141">
        <w:rPr>
          <w:color w:val="auto"/>
          <w:sz w:val="24"/>
          <w:szCs w:val="24"/>
        </w:rPr>
        <w:lastRenderedPageBreak/>
        <w:t xml:space="preserve">Figura </w:t>
      </w:r>
      <w:r w:rsidR="00ED2205" w:rsidRPr="00993141">
        <w:rPr>
          <w:color w:val="auto"/>
          <w:sz w:val="24"/>
          <w:szCs w:val="24"/>
        </w:rPr>
        <w:fldChar w:fldCharType="begin"/>
      </w:r>
      <w:r w:rsidR="002360A4"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12</w:t>
      </w:r>
      <w:r w:rsidR="00ED2205" w:rsidRPr="00993141">
        <w:rPr>
          <w:color w:val="auto"/>
          <w:sz w:val="24"/>
          <w:szCs w:val="24"/>
        </w:rPr>
        <w:fldChar w:fldCharType="end"/>
      </w:r>
      <w:r w:rsidRPr="00993141">
        <w:rPr>
          <w:color w:val="auto"/>
          <w:sz w:val="24"/>
          <w:szCs w:val="24"/>
        </w:rPr>
        <w:t xml:space="preserve"> Computadora Ordinaria</w:t>
      </w:r>
      <w:bookmarkEnd w:id="284"/>
      <w:bookmarkEnd w:id="285"/>
    </w:p>
    <w:p w:rsidR="001132F0" w:rsidRDefault="001132F0" w:rsidP="00735B42">
      <w:pPr>
        <w:jc w:val="center"/>
      </w:pPr>
      <w:r>
        <w:rPr>
          <w:noProof/>
          <w:lang w:val="en-US"/>
        </w:rPr>
        <w:drawing>
          <wp:inline distT="0" distB="0" distL="0" distR="0">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615984" cy="2832100"/>
                    </a:xfrm>
                    <a:prstGeom prst="rect">
                      <a:avLst/>
                    </a:prstGeom>
                  </pic:spPr>
                </pic:pic>
              </a:graphicData>
            </a:graphic>
          </wp:inline>
        </w:drawing>
      </w:r>
    </w:p>
    <w:p w:rsidR="003C3DBB" w:rsidRPr="000571E0" w:rsidRDefault="003C3DBB" w:rsidP="00993141">
      <w:pPr>
        <w:pStyle w:val="Ttulo4"/>
        <w:jc w:val="center"/>
      </w:pPr>
      <w:bookmarkStart w:id="286" w:name="_Toc277170648"/>
      <w:r w:rsidRPr="000571E0">
        <w:t xml:space="preserve">Fuente: </w:t>
      </w:r>
      <w:r w:rsidR="00BE5ECD" w:rsidRPr="000571E0">
        <w:t>Microsoft http://goo.gl/8BrfXK</w:t>
      </w:r>
      <w:bookmarkEnd w:id="286"/>
    </w:p>
    <w:p w:rsidR="003C3DBB" w:rsidRPr="00015408" w:rsidRDefault="003C3DBB" w:rsidP="0040689A">
      <w:pPr>
        <w:spacing w:line="240" w:lineRule="auto"/>
      </w:pPr>
    </w:p>
    <w:p w:rsidR="00015408" w:rsidRDefault="00E62166" w:rsidP="006622D0">
      <w:pPr>
        <w:pStyle w:val="Ttulo2"/>
      </w:pPr>
      <w:bookmarkStart w:id="287" w:name="_Toc274493549"/>
      <w:bookmarkStart w:id="288" w:name="_Toc277169220"/>
      <w:bookmarkStart w:id="289" w:name="_Toc277170649"/>
      <w:bookmarkStart w:id="290" w:name="_Toc277342641"/>
      <w:r>
        <w:t xml:space="preserve">2.9 </w:t>
      </w:r>
      <w:r w:rsidR="00015408">
        <w:t>Aplicaciones de software</w:t>
      </w:r>
      <w:bookmarkEnd w:id="287"/>
      <w:bookmarkEnd w:id="288"/>
      <w:bookmarkEnd w:id="289"/>
      <w:bookmarkEnd w:id="290"/>
    </w:p>
    <w:p w:rsidR="00960E5D" w:rsidRDefault="00015408" w:rsidP="0040689A">
      <w:r>
        <w:tab/>
        <w:t xml:space="preserve">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w:t>
      </w:r>
      <w:proofErr w:type="gramStart"/>
      <w:r>
        <w:t>subcontratad</w:t>
      </w:r>
      <w:r w:rsidR="00960E5D">
        <w:t>as</w:t>
      </w:r>
      <w:proofErr w:type="gramEnd"/>
      <w:r>
        <w:t>.</w:t>
      </w:r>
    </w:p>
    <w:p w:rsidR="00651A28" w:rsidRDefault="00651A28" w:rsidP="00651A28">
      <w:proofErr w:type="spellStart"/>
      <w:r>
        <w:t>Mishra</w:t>
      </w:r>
      <w:proofErr w:type="spellEnd"/>
      <w:r>
        <w:t xml:space="preserve">, J., </w:t>
      </w:r>
      <w:proofErr w:type="spellStart"/>
      <w:r w:rsidR="001F763F">
        <w:t>Mohanty</w:t>
      </w:r>
      <w:proofErr w:type="spellEnd"/>
      <w:r w:rsidR="001F763F">
        <w:t>, A (2011) indican que</w:t>
      </w:r>
      <w:r w:rsidR="001F4EAF">
        <w:t>:</w:t>
      </w:r>
    </w:p>
    <w:p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w:t>
      </w:r>
      <w:proofErr w:type="gramStart"/>
      <w:r>
        <w:t>La</w:t>
      </w:r>
      <w:proofErr w:type="gramEnd"/>
      <w:r>
        <w:t xml:space="preserve">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rsidR="001F763F" w:rsidRPr="00015408" w:rsidRDefault="001F763F" w:rsidP="00651A28"/>
    <w:p w:rsidR="00B20E9E" w:rsidRDefault="00E62166" w:rsidP="006622D0">
      <w:pPr>
        <w:pStyle w:val="Ttulo2"/>
      </w:pPr>
      <w:bookmarkStart w:id="291" w:name="_Toc274493550"/>
      <w:bookmarkStart w:id="292" w:name="_Toc277169221"/>
      <w:bookmarkStart w:id="293" w:name="_Toc277170650"/>
      <w:bookmarkStart w:id="294" w:name="_Toc277342642"/>
      <w:r>
        <w:t xml:space="preserve">2.10 </w:t>
      </w:r>
      <w:r w:rsidR="00B20E9E">
        <w:t>Usuario malicioso</w:t>
      </w:r>
      <w:bookmarkEnd w:id="291"/>
      <w:bookmarkEnd w:id="292"/>
      <w:bookmarkEnd w:id="293"/>
      <w:bookmarkEnd w:id="294"/>
    </w:p>
    <w:p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rsidR="005928C6" w:rsidRPr="00C565E1" w:rsidRDefault="005928C6" w:rsidP="005928C6">
      <w:pPr>
        <w:rPr>
          <w:lang w:val="es-CR"/>
        </w:rPr>
      </w:pPr>
      <w:r>
        <w:tab/>
      </w:r>
      <w:r w:rsidR="006F28E1">
        <w:t xml:space="preserve">Los autores </w:t>
      </w:r>
      <w:proofErr w:type="spellStart"/>
      <w:r>
        <w:t>Elden</w:t>
      </w:r>
      <w:proofErr w:type="spellEnd"/>
      <w:r>
        <w:t>, C</w:t>
      </w:r>
      <w:proofErr w:type="gramStart"/>
      <w:r>
        <w:t>. ,</w:t>
      </w:r>
      <w:proofErr w:type="gramEnd"/>
      <w:r>
        <w:t xml:space="preserve">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rsidR="005928C6" w:rsidRDefault="005928C6" w:rsidP="0040689A"/>
    <w:p w:rsidR="00B20E9E" w:rsidRDefault="00E62166" w:rsidP="006622D0">
      <w:pPr>
        <w:pStyle w:val="Ttulo2"/>
      </w:pPr>
      <w:bookmarkStart w:id="295" w:name="_Toc274493551"/>
      <w:bookmarkStart w:id="296" w:name="_Toc277169222"/>
      <w:bookmarkStart w:id="297" w:name="_Toc277170651"/>
      <w:bookmarkStart w:id="298" w:name="_Toc277342643"/>
      <w:r>
        <w:t xml:space="preserve">2.11 </w:t>
      </w:r>
      <w:r w:rsidR="00E74028">
        <w:t>Hacker</w:t>
      </w:r>
      <w:bookmarkEnd w:id="295"/>
      <w:bookmarkEnd w:id="296"/>
      <w:bookmarkEnd w:id="297"/>
      <w:bookmarkEnd w:id="298"/>
    </w:p>
    <w:p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rsidR="00AB4071" w:rsidRDefault="00E62166" w:rsidP="006622D0">
      <w:pPr>
        <w:pStyle w:val="Ttulo2"/>
      </w:pPr>
      <w:bookmarkStart w:id="299" w:name="_Toc274493552"/>
      <w:bookmarkStart w:id="300" w:name="_Toc277169223"/>
      <w:bookmarkStart w:id="301" w:name="_Toc277170652"/>
      <w:bookmarkStart w:id="302" w:name="_Toc277342644"/>
      <w:r>
        <w:t xml:space="preserve">2.12 </w:t>
      </w:r>
      <w:r w:rsidR="00AB4071">
        <w:t>Activo</w:t>
      </w:r>
      <w:bookmarkEnd w:id="299"/>
      <w:bookmarkEnd w:id="300"/>
      <w:bookmarkEnd w:id="301"/>
      <w:bookmarkEnd w:id="302"/>
    </w:p>
    <w:p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 xml:space="preserve">En una época como la actual la información de una empresa es quizá el activo más importante y por ende es necesario implementar controles para proteger el acceso no autorizado a la </w:t>
      </w:r>
      <w:proofErr w:type="gramStart"/>
      <w:r>
        <w:t>información .</w:t>
      </w:r>
      <w:proofErr w:type="gramEnd"/>
      <w:r>
        <w:t xml:space="preserve"> Según afirma Paul (2011) “Los activos pueden ser tangibles e intangibles en su naturaleza”, luego el mismo autor indica que  “Los activos tangibles son aquellos que pueden ser percibidos por los sentidos”</w:t>
      </w:r>
      <w:proofErr w:type="gramStart"/>
      <w:r>
        <w:t>.</w:t>
      </w:r>
      <w:r w:rsidR="006D26DC">
        <w:t>(</w:t>
      </w:r>
      <w:proofErr w:type="gramEnd"/>
      <w:r w:rsidR="006D26DC">
        <w:t>p. 16).</w:t>
      </w:r>
    </w:p>
    <w:p w:rsidR="00AB4071" w:rsidRDefault="00E62166" w:rsidP="006622D0">
      <w:pPr>
        <w:pStyle w:val="Ttulo2"/>
      </w:pPr>
      <w:bookmarkStart w:id="303" w:name="_Toc274493553"/>
      <w:bookmarkStart w:id="304" w:name="_Toc277169224"/>
      <w:bookmarkStart w:id="305" w:name="_Toc277170653"/>
      <w:bookmarkStart w:id="306" w:name="_Toc277342645"/>
      <w:r>
        <w:t xml:space="preserve">2.13 </w:t>
      </w:r>
      <w:r w:rsidR="00AB4071">
        <w:t>Vulnerabilidad</w:t>
      </w:r>
      <w:bookmarkEnd w:id="303"/>
      <w:bookmarkEnd w:id="304"/>
      <w:bookmarkEnd w:id="305"/>
      <w:bookmarkEnd w:id="306"/>
    </w:p>
    <w:p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rsidR="003A749C" w:rsidRDefault="00E62166" w:rsidP="006622D0">
      <w:pPr>
        <w:pStyle w:val="Ttulo2"/>
      </w:pPr>
      <w:bookmarkStart w:id="307" w:name="_Toc274493554"/>
      <w:bookmarkStart w:id="308" w:name="_Toc277169225"/>
      <w:bookmarkStart w:id="309" w:name="_Toc277170654"/>
      <w:bookmarkStart w:id="310" w:name="_Toc277342646"/>
      <w:r>
        <w:t xml:space="preserve">2.14 </w:t>
      </w:r>
      <w:r w:rsidR="003A749C">
        <w:t>Ataque informático</w:t>
      </w:r>
      <w:bookmarkEnd w:id="307"/>
      <w:bookmarkEnd w:id="308"/>
      <w:bookmarkEnd w:id="309"/>
      <w:bookmarkEnd w:id="310"/>
    </w:p>
    <w:p w:rsidR="003A749C" w:rsidRDefault="003A749C" w:rsidP="0040689A">
      <w:r>
        <w:t xml:space="preserve">El autor y experto en seguridad </w:t>
      </w:r>
      <w:proofErr w:type="gramStart"/>
      <w:r>
        <w:t>Paul(</w:t>
      </w:r>
      <w:proofErr w:type="gramEnd"/>
      <w:r>
        <w:t>2011) define el concepto de ataque al mencionar que</w:t>
      </w:r>
    </w:p>
    <w:p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w:t>
      </w:r>
      <w:proofErr w:type="gramStart"/>
      <w:r>
        <w:t>los</w:t>
      </w:r>
      <w:proofErr w:type="gramEnd"/>
      <w:r>
        <w:t xml:space="preserve"> agente de amenaza de forma activa o intencional causan </w:t>
      </w:r>
      <w:r>
        <w:tab/>
        <w:t>que un riesgo se materialice, se le conoce como un ataque. (p. 18).</w:t>
      </w:r>
    </w:p>
    <w:p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rsidR="000727AC" w:rsidRDefault="000727AC" w:rsidP="0040689A"/>
    <w:p w:rsidR="003A749C" w:rsidRDefault="00E62166" w:rsidP="006622D0">
      <w:pPr>
        <w:pStyle w:val="Ttulo2"/>
      </w:pPr>
      <w:bookmarkStart w:id="311" w:name="_Toc274493555"/>
      <w:bookmarkStart w:id="312" w:name="_Toc277169226"/>
      <w:bookmarkStart w:id="313" w:name="_Toc277170655"/>
      <w:bookmarkStart w:id="314" w:name="_Toc277342647"/>
      <w:r>
        <w:t xml:space="preserve">2.15 </w:t>
      </w:r>
      <w:r w:rsidR="003A749C">
        <w:t>Probabilidad</w:t>
      </w:r>
      <w:bookmarkEnd w:id="311"/>
      <w:bookmarkEnd w:id="312"/>
      <w:bookmarkEnd w:id="313"/>
      <w:bookmarkEnd w:id="314"/>
    </w:p>
    <w:p w:rsidR="0036150A" w:rsidRPr="0036150A" w:rsidRDefault="0036150A" w:rsidP="00F35925">
      <w:r>
        <w:tab/>
      </w:r>
      <w:r w:rsidR="00BF2753">
        <w:t xml:space="preserve">En términos de riesgo, la probabilidad es la oportunidad de que una amenaza particular ocurra. </w:t>
      </w:r>
      <w:proofErr w:type="gramStart"/>
      <w:r w:rsidR="00BF2753">
        <w:t>Paul(</w:t>
      </w:r>
      <w:proofErr w:type="gramEnd"/>
      <w:r w:rsidR="00BF2753">
        <w:t>2011) afirma que “La probabilidad se expresa como un percentil, no obstante algunas veces se utilizan técnicas meramente heurísticas por lo cual algunas organizaciones utilizan categorías como medio alto y bajo” (p. 19).</w:t>
      </w:r>
    </w:p>
    <w:p w:rsidR="003A749C" w:rsidRDefault="00E62166" w:rsidP="006622D0">
      <w:pPr>
        <w:pStyle w:val="Ttulo2"/>
      </w:pPr>
      <w:bookmarkStart w:id="315" w:name="_Toc274493556"/>
      <w:bookmarkStart w:id="316" w:name="_Toc277169227"/>
      <w:bookmarkStart w:id="317" w:name="_Toc277170656"/>
      <w:bookmarkStart w:id="318" w:name="_Toc277342648"/>
      <w:r>
        <w:lastRenderedPageBreak/>
        <w:t xml:space="preserve">2.16 </w:t>
      </w:r>
      <w:r w:rsidR="003A749C">
        <w:t>Impacto</w:t>
      </w:r>
      <w:bookmarkEnd w:id="315"/>
      <w:bookmarkEnd w:id="316"/>
      <w:bookmarkEnd w:id="317"/>
      <w:bookmarkEnd w:id="318"/>
    </w:p>
    <w:p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rsidR="00567EC9" w:rsidRPr="00BF2753" w:rsidRDefault="00567EC9" w:rsidP="008D4E1B">
      <w:r>
        <w:tab/>
        <w:t xml:space="preserve">Para </w:t>
      </w:r>
      <w:proofErr w:type="gramStart"/>
      <w:r>
        <w:t>Paul(</w:t>
      </w:r>
      <w:proofErr w:type="gramEnd"/>
      <w:r>
        <w:t>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rsidR="003A749C" w:rsidRDefault="00E62166" w:rsidP="009E029F">
      <w:pPr>
        <w:pStyle w:val="Ttulo2"/>
      </w:pPr>
      <w:bookmarkStart w:id="319" w:name="_Toc274493557"/>
      <w:bookmarkStart w:id="320" w:name="_Toc277169228"/>
      <w:bookmarkStart w:id="321" w:name="_Toc277170657"/>
      <w:bookmarkStart w:id="322" w:name="_Toc277342649"/>
      <w:r>
        <w:t xml:space="preserve">2.17 </w:t>
      </w:r>
      <w:r w:rsidR="003A749C">
        <w:t>Factor de exposición</w:t>
      </w:r>
      <w:bookmarkEnd w:id="319"/>
      <w:bookmarkEnd w:id="320"/>
      <w:bookmarkEnd w:id="321"/>
      <w:bookmarkEnd w:id="322"/>
    </w:p>
    <w:p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rsidR="003A749C" w:rsidRDefault="00E62166" w:rsidP="009E029F">
      <w:pPr>
        <w:pStyle w:val="Ttulo2"/>
      </w:pPr>
      <w:bookmarkStart w:id="323" w:name="_Toc274493558"/>
      <w:bookmarkStart w:id="324" w:name="_Toc277169229"/>
      <w:bookmarkStart w:id="325" w:name="_Toc277170658"/>
      <w:bookmarkStart w:id="326" w:name="_Toc277342650"/>
      <w:r>
        <w:t xml:space="preserve">2.18 </w:t>
      </w:r>
      <w:r w:rsidR="003A749C">
        <w:t>Controles</w:t>
      </w:r>
      <w:bookmarkEnd w:id="323"/>
      <w:bookmarkEnd w:id="324"/>
      <w:bookmarkEnd w:id="325"/>
      <w:bookmarkEnd w:id="326"/>
    </w:p>
    <w:p w:rsidR="00BF2753" w:rsidRDefault="00BF2753" w:rsidP="008D4E1B">
      <w:r>
        <w:tab/>
        <w:t>Un control es un mecanismo para mitigar una amenaza, el cual puede ser técnico, administrativo</w:t>
      </w:r>
      <w:r w:rsidR="0082610D">
        <w:t xml:space="preserve"> o físico. En términos de seguridad de aplicaciones </w:t>
      </w:r>
      <w:proofErr w:type="gramStart"/>
      <w:r w:rsidR="0082610D">
        <w:t>Paul(</w:t>
      </w:r>
      <w:proofErr w:type="gramEnd"/>
      <w:r w:rsidR="0082610D">
        <w:t>2011) indica que algunos ejemplos de controles lo constituyen “…validación de datos de entrada, control del código fuente, controles de acceso controlados y supervisados” (p. 19).</w:t>
      </w:r>
    </w:p>
    <w:p w:rsidR="000727AC" w:rsidRPr="00BF2753" w:rsidRDefault="000727AC" w:rsidP="008D4E1B"/>
    <w:p w:rsidR="003A749C" w:rsidRDefault="00E62166" w:rsidP="006622D0">
      <w:pPr>
        <w:pStyle w:val="Ttulo2"/>
      </w:pPr>
      <w:bookmarkStart w:id="327" w:name="_Toc274493559"/>
      <w:bookmarkStart w:id="328" w:name="_Toc277169230"/>
      <w:bookmarkStart w:id="329" w:name="_Toc277170659"/>
      <w:bookmarkStart w:id="330" w:name="_Toc277342651"/>
      <w:r>
        <w:t xml:space="preserve">2.19 </w:t>
      </w:r>
      <w:r w:rsidR="003A749C">
        <w:t>Políticas de seguridad</w:t>
      </w:r>
      <w:bookmarkEnd w:id="327"/>
      <w:bookmarkEnd w:id="328"/>
      <w:bookmarkEnd w:id="329"/>
      <w:bookmarkEnd w:id="330"/>
    </w:p>
    <w:p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rsidR="003A749C" w:rsidRDefault="00E62166" w:rsidP="006622D0">
      <w:pPr>
        <w:pStyle w:val="Ttulo2"/>
      </w:pPr>
      <w:bookmarkStart w:id="331" w:name="_Toc277169231"/>
      <w:bookmarkStart w:id="332" w:name="_Toc277170660"/>
      <w:bookmarkStart w:id="333" w:name="_Toc277342652"/>
      <w:bookmarkStart w:id="334" w:name="_Toc274493560"/>
      <w:r>
        <w:t xml:space="preserve">2.20 </w:t>
      </w:r>
      <w:r w:rsidR="003A749C">
        <w:t>Crimen cibernético</w:t>
      </w:r>
      <w:bookmarkEnd w:id="331"/>
      <w:bookmarkEnd w:id="332"/>
      <w:bookmarkEnd w:id="333"/>
      <w:r w:rsidR="003A749C">
        <w:t xml:space="preserve"> </w:t>
      </w:r>
      <w:bookmarkEnd w:id="334"/>
    </w:p>
    <w:p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rsidR="00B4400A" w:rsidRDefault="00B4400A" w:rsidP="0040689A">
      <w:r>
        <w:tab/>
        <w:t>La empresa de seguridad y proveedora de software antivirus denominada Norton, en su sitio oficial brinda una definición acertada de crimen cibernético al indicar que</w:t>
      </w:r>
      <w:r w:rsidR="001F4EAF">
        <w:t>:</w:t>
      </w:r>
    </w:p>
    <w:p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w:t>
      </w:r>
      <w:proofErr w:type="gramStart"/>
      <w:r w:rsidRPr="00B4400A">
        <w:t>,1995</w:t>
      </w:r>
      <w:proofErr w:type="gramEnd"/>
      <w:r w:rsidRPr="00B4400A">
        <w:t>].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rsidR="00B4400A" w:rsidRDefault="00B4400A" w:rsidP="0040689A"/>
    <w:p w:rsidR="00015408" w:rsidRDefault="00E62166" w:rsidP="006622D0">
      <w:pPr>
        <w:pStyle w:val="Ttulo2"/>
      </w:pPr>
      <w:bookmarkStart w:id="335" w:name="_Toc274493561"/>
      <w:bookmarkStart w:id="336" w:name="_Toc277169232"/>
      <w:bookmarkStart w:id="337" w:name="_Toc277170661"/>
      <w:bookmarkStart w:id="338" w:name="_Toc277342653"/>
      <w:r>
        <w:t xml:space="preserve">2.21 </w:t>
      </w:r>
      <w:r w:rsidR="00015408">
        <w:t>Microsoft</w:t>
      </w:r>
      <w:bookmarkEnd w:id="335"/>
      <w:bookmarkEnd w:id="336"/>
      <w:bookmarkEnd w:id="337"/>
      <w:bookmarkEnd w:id="338"/>
    </w:p>
    <w:p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rsidR="000727AC" w:rsidRPr="009856E2" w:rsidRDefault="000727AC" w:rsidP="009856E2"/>
    <w:p w:rsidR="00015408" w:rsidRDefault="00E62166" w:rsidP="008A0853">
      <w:pPr>
        <w:pStyle w:val="Ttulo2"/>
      </w:pPr>
      <w:bookmarkStart w:id="339" w:name="_Toc274493562"/>
      <w:bookmarkStart w:id="340" w:name="_Toc277169233"/>
      <w:bookmarkStart w:id="341" w:name="_Toc277170662"/>
      <w:bookmarkStart w:id="342" w:name="_Toc277342654"/>
      <w:r>
        <w:t xml:space="preserve">2.22 </w:t>
      </w:r>
      <w:r w:rsidR="00015408">
        <w:t>Hewlett Packard</w:t>
      </w:r>
      <w:bookmarkEnd w:id="339"/>
      <w:bookmarkEnd w:id="340"/>
      <w:bookmarkEnd w:id="341"/>
      <w:bookmarkEnd w:id="342"/>
    </w:p>
    <w:p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rsidR="005854F4" w:rsidRDefault="005854F4" w:rsidP="00747724">
      <w:r>
        <w:tab/>
        <w:t>La revista Forbes (2014) define los productos y servicios de la empresa HP al indicar que:</w:t>
      </w:r>
    </w:p>
    <w:p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w:t>
      </w:r>
      <w:proofErr w:type="gramStart"/>
      <w:r>
        <w:t>grandes ,</w:t>
      </w:r>
      <w:proofErr w:type="gramEnd"/>
      <w:r>
        <w:t xml:space="preserve">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rsidR="00AB4BFF" w:rsidRDefault="00AB4BFF" w:rsidP="00747724">
      <w:r>
        <w:tab/>
      </w:r>
    </w:p>
    <w:p w:rsidR="005F284B" w:rsidRDefault="00E62166" w:rsidP="008A0853">
      <w:pPr>
        <w:pStyle w:val="Ttulo2"/>
      </w:pPr>
      <w:bookmarkStart w:id="343" w:name="_Toc274493563"/>
      <w:bookmarkStart w:id="344" w:name="_Toc277169234"/>
      <w:bookmarkStart w:id="345" w:name="_Toc277170663"/>
      <w:bookmarkStart w:id="346" w:name="_Toc277342655"/>
      <w:r>
        <w:t xml:space="preserve">2.23 </w:t>
      </w:r>
      <w:r w:rsidR="005F284B">
        <w:t xml:space="preserve">HP </w:t>
      </w:r>
      <w:proofErr w:type="spellStart"/>
      <w:r w:rsidR="005F284B">
        <w:t>Fortify</w:t>
      </w:r>
      <w:bookmarkEnd w:id="343"/>
      <w:bookmarkEnd w:id="344"/>
      <w:bookmarkEnd w:id="345"/>
      <w:bookmarkEnd w:id="346"/>
      <w:proofErr w:type="spellEnd"/>
    </w:p>
    <w:p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rsidR="00D13E44" w:rsidRDefault="00D13E44" w:rsidP="00747724">
      <w:r>
        <w:tab/>
        <w:t xml:space="preserve">En el sitio oficial de HP </w:t>
      </w:r>
      <w:proofErr w:type="spellStart"/>
      <w:r>
        <w:t>Fortify</w:t>
      </w:r>
      <w:proofErr w:type="spellEnd"/>
      <w:r>
        <w:t xml:space="preserve"> (2014) se define la herramienta como</w:t>
      </w:r>
      <w:r w:rsidR="001F4EAF">
        <w:t>:</w:t>
      </w:r>
    </w:p>
    <w:p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rsidR="00015408" w:rsidRDefault="00E62166" w:rsidP="008A0853">
      <w:pPr>
        <w:pStyle w:val="Ttulo2"/>
      </w:pPr>
      <w:bookmarkStart w:id="347" w:name="_Toc274493564"/>
      <w:bookmarkStart w:id="348" w:name="_Toc277169235"/>
      <w:bookmarkStart w:id="349" w:name="_Toc277170664"/>
      <w:bookmarkStart w:id="350" w:name="_Toc277342656"/>
      <w:r>
        <w:t xml:space="preserve">2.24 </w:t>
      </w:r>
      <w:r w:rsidR="00015408">
        <w:t>IBM</w:t>
      </w:r>
      <w:bookmarkEnd w:id="347"/>
      <w:bookmarkEnd w:id="348"/>
      <w:bookmarkEnd w:id="349"/>
      <w:bookmarkEnd w:id="350"/>
    </w:p>
    <w:p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rsidR="0029754B" w:rsidRDefault="00E62166" w:rsidP="008A0853">
      <w:pPr>
        <w:pStyle w:val="Ttulo2"/>
      </w:pPr>
      <w:bookmarkStart w:id="351" w:name="_Toc274493565"/>
      <w:bookmarkStart w:id="352" w:name="_Toc277169236"/>
      <w:bookmarkStart w:id="353" w:name="_Toc277170665"/>
      <w:bookmarkStart w:id="354" w:name="_Toc277342657"/>
      <w:r>
        <w:t xml:space="preserve">2.25 </w:t>
      </w:r>
      <w:r w:rsidR="0029754B">
        <w:t xml:space="preserve">IBM Security </w:t>
      </w:r>
      <w:proofErr w:type="spellStart"/>
      <w:r w:rsidR="0029754B">
        <w:t>AppScan</w:t>
      </w:r>
      <w:bookmarkEnd w:id="351"/>
      <w:bookmarkEnd w:id="352"/>
      <w:bookmarkEnd w:id="353"/>
      <w:bookmarkEnd w:id="354"/>
      <w:proofErr w:type="spellEnd"/>
    </w:p>
    <w:p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rsidR="00680D5B" w:rsidRDefault="009335C6" w:rsidP="008A0853">
      <w:r>
        <w:lastRenderedPageBreak/>
        <w:tab/>
        <w:t>La imagen siguiente muestra el flujo de trabajo que ejecuta la herramienta para determinar los problemas de seguridad en el código fuente.</w:t>
      </w:r>
    </w:p>
    <w:p w:rsidR="00F07E60" w:rsidRPr="00993141" w:rsidRDefault="00F07E60" w:rsidP="00993141">
      <w:pPr>
        <w:pStyle w:val="Epgrafe"/>
        <w:keepNext/>
        <w:jc w:val="center"/>
        <w:rPr>
          <w:color w:val="auto"/>
          <w:sz w:val="24"/>
          <w:szCs w:val="24"/>
        </w:rPr>
      </w:pPr>
      <w:bookmarkStart w:id="355" w:name="_Toc277170666"/>
      <w:bookmarkStart w:id="356" w:name="_Toc277212278"/>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13</w:t>
      </w:r>
      <w:r w:rsidR="00ED2205" w:rsidRPr="00993141">
        <w:rPr>
          <w:color w:val="auto"/>
          <w:sz w:val="24"/>
          <w:szCs w:val="24"/>
        </w:rPr>
        <w:fldChar w:fldCharType="end"/>
      </w:r>
      <w:r w:rsidRPr="00993141">
        <w:rPr>
          <w:color w:val="auto"/>
          <w:sz w:val="24"/>
          <w:szCs w:val="24"/>
        </w:rPr>
        <w:t xml:space="preserve"> Flujo de trabajo de IBM </w:t>
      </w:r>
      <w:proofErr w:type="spellStart"/>
      <w:r w:rsidRPr="00993141">
        <w:rPr>
          <w:color w:val="auto"/>
          <w:sz w:val="24"/>
          <w:szCs w:val="24"/>
        </w:rPr>
        <w:t>AppScan</w:t>
      </w:r>
      <w:bookmarkEnd w:id="355"/>
      <w:bookmarkEnd w:id="356"/>
      <w:proofErr w:type="spellEnd"/>
    </w:p>
    <w:p w:rsidR="009335C6" w:rsidRDefault="004B2A9C" w:rsidP="004B2A9C">
      <w:r>
        <w:rPr>
          <w:noProof/>
          <w:lang w:val="en-US"/>
        </w:rPr>
        <w:drawing>
          <wp:inline distT="0" distB="0" distL="0" distR="0">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325791" cy="3069098"/>
                    </a:xfrm>
                    <a:prstGeom prst="rect">
                      <a:avLst/>
                    </a:prstGeom>
                  </pic:spPr>
                </pic:pic>
              </a:graphicData>
            </a:graphic>
          </wp:inline>
        </w:drawing>
      </w:r>
    </w:p>
    <w:p w:rsidR="00465887" w:rsidRDefault="004B2A9C" w:rsidP="00993141">
      <w:pPr>
        <w:pStyle w:val="Ttulo4"/>
        <w:jc w:val="center"/>
      </w:pPr>
      <w:bookmarkStart w:id="357" w:name="_Toc277170667"/>
      <w:r w:rsidRPr="008550BC">
        <w:t xml:space="preserve">Fuente: </w:t>
      </w:r>
      <w:hyperlink r:id="rId31" w:history="1">
        <w:r w:rsidR="00E66D88" w:rsidRPr="008550BC">
          <w:rPr>
            <w:rStyle w:val="Hipervnculo"/>
            <w:b w:val="0"/>
            <w:color w:val="000000" w:themeColor="text1"/>
            <w:u w:val="none"/>
          </w:rPr>
          <w:t>http://goo.gl/rJPlVj</w:t>
        </w:r>
        <w:bookmarkEnd w:id="357"/>
      </w:hyperlink>
    </w:p>
    <w:p w:rsidR="00E66D88" w:rsidRDefault="00E62166" w:rsidP="00465887">
      <w:pPr>
        <w:pStyle w:val="Ttulo2"/>
      </w:pPr>
      <w:bookmarkStart w:id="358" w:name="_Toc274493566"/>
      <w:bookmarkStart w:id="359" w:name="_Toc277169237"/>
      <w:bookmarkStart w:id="360" w:name="_Toc277170668"/>
      <w:bookmarkStart w:id="361" w:name="_Toc277342658"/>
      <w:r>
        <w:t xml:space="preserve">2.26 </w:t>
      </w:r>
      <w:proofErr w:type="spellStart"/>
      <w:r w:rsidR="00465887">
        <w:t>Checkmarx</w:t>
      </w:r>
      <w:bookmarkEnd w:id="358"/>
      <w:bookmarkEnd w:id="359"/>
      <w:bookmarkEnd w:id="360"/>
      <w:bookmarkEnd w:id="361"/>
      <w:proofErr w:type="spellEnd"/>
    </w:p>
    <w:p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rsidR="00CD0725" w:rsidRDefault="00612B21" w:rsidP="00FA03CF">
      <w:r>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w:t>
      </w:r>
      <w:r w:rsidR="00FA03CF">
        <w:lastRenderedPageBreak/>
        <w:t>análisis de código fuente que provee herramientas para identificar, seguir y reparar fallas lógicas en el código fuente tales como vulnerabilidades de seguridad.”</w:t>
      </w:r>
    </w:p>
    <w:p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rsidR="004B51C2" w:rsidRPr="00993141" w:rsidRDefault="004B51C2" w:rsidP="00993141">
      <w:pPr>
        <w:pStyle w:val="Epgrafe"/>
        <w:keepNext/>
        <w:jc w:val="center"/>
        <w:rPr>
          <w:color w:val="auto"/>
          <w:sz w:val="24"/>
          <w:szCs w:val="24"/>
        </w:rPr>
      </w:pPr>
      <w:bookmarkStart w:id="362" w:name="_Toc277170669"/>
      <w:bookmarkStart w:id="363" w:name="_Toc277212279"/>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14</w:t>
      </w:r>
      <w:r w:rsidR="00ED2205" w:rsidRPr="00993141">
        <w:rPr>
          <w:color w:val="auto"/>
          <w:sz w:val="24"/>
          <w:szCs w:val="24"/>
        </w:rPr>
        <w:fldChar w:fldCharType="end"/>
      </w:r>
      <w:r w:rsidRPr="00993141">
        <w:rPr>
          <w:color w:val="auto"/>
          <w:sz w:val="24"/>
          <w:szCs w:val="24"/>
        </w:rPr>
        <w:t xml:space="preserve"> </w:t>
      </w:r>
      <w:proofErr w:type="spellStart"/>
      <w:r w:rsidRPr="00993141">
        <w:rPr>
          <w:color w:val="auto"/>
          <w:sz w:val="24"/>
          <w:szCs w:val="24"/>
        </w:rPr>
        <w:t>Checkmarx</w:t>
      </w:r>
      <w:proofErr w:type="spellEnd"/>
      <w:r w:rsidRPr="00993141">
        <w:rPr>
          <w:color w:val="auto"/>
          <w:sz w:val="24"/>
          <w:szCs w:val="24"/>
        </w:rPr>
        <w:t xml:space="preserve"> en el ciclo de vida del desarrollo del software.</w:t>
      </w:r>
      <w:bookmarkEnd w:id="362"/>
      <w:bookmarkEnd w:id="363"/>
    </w:p>
    <w:p w:rsidR="004B51C2" w:rsidRDefault="004B51C2" w:rsidP="001A1537">
      <w:r>
        <w:rPr>
          <w:noProof/>
          <w:lang w:val="en-US"/>
        </w:rPr>
        <w:drawing>
          <wp:inline distT="0" distB="0" distL="0" distR="0">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800859" cy="3301915"/>
                    </a:xfrm>
                    <a:prstGeom prst="rect">
                      <a:avLst/>
                    </a:prstGeom>
                  </pic:spPr>
                </pic:pic>
              </a:graphicData>
            </a:graphic>
          </wp:inline>
        </w:drawing>
      </w:r>
    </w:p>
    <w:p w:rsidR="004B51C2" w:rsidRPr="00D16DB2" w:rsidRDefault="004B51C2" w:rsidP="00993141">
      <w:pPr>
        <w:pStyle w:val="Ttulo4"/>
        <w:jc w:val="center"/>
      </w:pPr>
      <w:bookmarkStart w:id="364" w:name="_Toc277170670"/>
      <w:r w:rsidRPr="00D16DB2">
        <w:t>Fuente</w:t>
      </w:r>
      <w:r w:rsidR="001F4EAF">
        <w:t>:</w:t>
      </w:r>
      <w:r w:rsidRPr="00D16DB2">
        <w:t xml:space="preserve"> http://goo.gl/uq9KNv</w:t>
      </w:r>
      <w:bookmarkEnd w:id="364"/>
    </w:p>
    <w:p w:rsidR="009272BB" w:rsidRDefault="00E62166" w:rsidP="00465887">
      <w:pPr>
        <w:pStyle w:val="Ttulo2"/>
      </w:pPr>
      <w:bookmarkStart w:id="365" w:name="_Toc274493567"/>
      <w:bookmarkStart w:id="366" w:name="_Toc277169238"/>
      <w:bookmarkStart w:id="367" w:name="_Toc277170671"/>
      <w:bookmarkStart w:id="368" w:name="_Toc277342659"/>
      <w:r>
        <w:t xml:space="preserve">2.27 </w:t>
      </w:r>
      <w:r w:rsidR="009272BB">
        <w:t xml:space="preserve">Instituto </w:t>
      </w:r>
      <w:proofErr w:type="spellStart"/>
      <w:r w:rsidR="009272BB">
        <w:t>Ponemon</w:t>
      </w:r>
      <w:bookmarkEnd w:id="365"/>
      <w:bookmarkEnd w:id="366"/>
      <w:bookmarkEnd w:id="367"/>
      <w:bookmarkEnd w:id="368"/>
      <w:proofErr w:type="spellEnd"/>
    </w:p>
    <w:p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rsidR="00C04A89" w:rsidRDefault="00612B21" w:rsidP="00C04A89">
      <w:r>
        <w:lastRenderedPageBreak/>
        <w:tab/>
      </w:r>
      <w:proofErr w:type="spellStart"/>
      <w:r w:rsidR="00C04A89">
        <w:t>Fraim</w:t>
      </w:r>
      <w:proofErr w:type="spellEnd"/>
      <w:r w:rsidR="00C04A89">
        <w:t xml:space="preserve">, D., </w:t>
      </w:r>
      <w:proofErr w:type="spellStart"/>
      <w:r w:rsidR="00C04A89">
        <w:t>Kane</w:t>
      </w:r>
      <w:proofErr w:type="spellEnd"/>
      <w:r w:rsidR="00C04A89">
        <w:t>, K (2014)</w:t>
      </w:r>
      <w:proofErr w:type="gramStart"/>
      <w:r w:rsidR="00C04A89">
        <w:t>,bajo</w:t>
      </w:r>
      <w:proofErr w:type="gramEnd"/>
      <w:r w:rsidR="00C04A89">
        <w:t xml:space="preserve">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w:t>
      </w:r>
      <w:r w:rsidR="001F4EAF">
        <w:t>:</w:t>
      </w:r>
    </w:p>
    <w:p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rsidR="00C04A89" w:rsidRDefault="00C04A89" w:rsidP="00C04A89">
      <w:pPr>
        <w:spacing w:line="360" w:lineRule="auto"/>
      </w:pPr>
    </w:p>
    <w:p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rsidR="00612B21" w:rsidRDefault="00612B21" w:rsidP="00D34D6B"/>
    <w:p w:rsidR="009272BB" w:rsidRDefault="00E62166" w:rsidP="00F84529">
      <w:pPr>
        <w:pStyle w:val="Ttulo2"/>
      </w:pPr>
      <w:bookmarkStart w:id="369" w:name="_Toc274493568"/>
      <w:bookmarkStart w:id="370" w:name="_Toc277169239"/>
      <w:bookmarkStart w:id="371" w:name="_Toc277170672"/>
      <w:bookmarkStart w:id="372" w:name="_Toc277342660"/>
      <w:r>
        <w:t xml:space="preserve">2.28 </w:t>
      </w:r>
      <w:r w:rsidR="009272BB">
        <w:t>Security Innovation</w:t>
      </w:r>
      <w:bookmarkEnd w:id="369"/>
      <w:bookmarkEnd w:id="370"/>
      <w:bookmarkEnd w:id="371"/>
      <w:bookmarkEnd w:id="372"/>
    </w:p>
    <w:p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rsidR="00A143D9" w:rsidRDefault="00A143D9" w:rsidP="00D34D6B">
      <w:r>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proofErr w:type="gramStart"/>
      <w:r w:rsidR="00FC6834">
        <w:t>.</w:t>
      </w:r>
      <w:r>
        <w:t xml:space="preserve"> ”</w:t>
      </w:r>
      <w:proofErr w:type="gramEnd"/>
      <w:r w:rsidR="00D13E44">
        <w:t>.</w:t>
      </w:r>
    </w:p>
    <w:p w:rsidR="00B50980" w:rsidRDefault="00B50980" w:rsidP="00B50980">
      <w:pPr>
        <w:pStyle w:val="Ttulo2"/>
      </w:pPr>
      <w:bookmarkStart w:id="373" w:name="_Toc277169240"/>
      <w:bookmarkStart w:id="374" w:name="_Toc277170673"/>
      <w:bookmarkStart w:id="375" w:name="_Toc277342661"/>
      <w:r>
        <w:lastRenderedPageBreak/>
        <w:t>2.29 MITRE</w:t>
      </w:r>
      <w:bookmarkEnd w:id="373"/>
      <w:bookmarkEnd w:id="374"/>
      <w:bookmarkEnd w:id="375"/>
    </w:p>
    <w:p w:rsidR="00F50C5E" w:rsidRDefault="00F50C5E" w:rsidP="00F50C5E">
      <w:r>
        <w:tab/>
      </w:r>
      <w:r w:rsidR="007A0CF5">
        <w:t>La fundación MITRE es una organización internacional sin fines de lucro que opera, investiga y desarrolla centros patrocinados por el gobierno federal de los Estados Unidos.</w:t>
      </w:r>
    </w:p>
    <w:p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rsidR="007A0CF5" w:rsidRDefault="00994887" w:rsidP="00F50C5E">
      <w:r>
        <w:tab/>
        <w:t>En el sitio oficial de la corporación se indica que MITRE apoya al gobierno de los Estados Unidos mediante los siguientes mecanismos</w:t>
      </w:r>
      <w:r w:rsidR="001F4EAF">
        <w:t>:</w:t>
      </w:r>
    </w:p>
    <w:p w:rsidR="00994887" w:rsidRDefault="00994887" w:rsidP="00994887">
      <w:pPr>
        <w:pStyle w:val="Prrafodelista"/>
        <w:numPr>
          <w:ilvl w:val="0"/>
          <w:numId w:val="33"/>
        </w:numPr>
      </w:pPr>
      <w:r>
        <w:t>Investigación científica y análisis.</w:t>
      </w:r>
    </w:p>
    <w:p w:rsidR="00994887" w:rsidRDefault="00994887" w:rsidP="00994887">
      <w:pPr>
        <w:pStyle w:val="Prrafodelista"/>
        <w:numPr>
          <w:ilvl w:val="0"/>
          <w:numId w:val="33"/>
        </w:numPr>
      </w:pPr>
      <w:r>
        <w:t>Desarrollo y adquisición.</w:t>
      </w:r>
    </w:p>
    <w:p w:rsidR="00994887" w:rsidRDefault="00994887" w:rsidP="00994887">
      <w:pPr>
        <w:pStyle w:val="Prrafodelista"/>
        <w:numPr>
          <w:ilvl w:val="0"/>
          <w:numId w:val="33"/>
        </w:numPr>
      </w:pPr>
      <w:r>
        <w:t>Ingeniería en sistemas e integración.</w:t>
      </w:r>
    </w:p>
    <w:p w:rsidR="00994887" w:rsidRDefault="00994887" w:rsidP="00994887">
      <w:r>
        <w:tab/>
        <w:t>MITRE por su parte, es la organización encargada de mantener el diccionario para vulnerabilidades de software denominado CWE.</w:t>
      </w:r>
    </w:p>
    <w:p w:rsidR="00994887" w:rsidRPr="00B50980" w:rsidRDefault="00994887" w:rsidP="00994887">
      <w:pPr>
        <w:pStyle w:val="Ttulo2"/>
      </w:pPr>
      <w:bookmarkStart w:id="376" w:name="_Toc277169241"/>
      <w:bookmarkStart w:id="377" w:name="_Toc277170674"/>
      <w:bookmarkStart w:id="378" w:name="_Toc277342662"/>
      <w:r>
        <w:t>2.30 CWE</w:t>
      </w:r>
      <w:bookmarkEnd w:id="376"/>
      <w:bookmarkEnd w:id="377"/>
      <w:bookmarkEnd w:id="378"/>
    </w:p>
    <w:p w:rsidR="00994887" w:rsidRDefault="00994887" w:rsidP="00994887">
      <w:r>
        <w:tab/>
        <w:t xml:space="preserve">CWE es el acrónimo de Enumeración de </w:t>
      </w:r>
      <w:r w:rsidR="003022AF">
        <w:t>Debilidades</w:t>
      </w:r>
      <w:r>
        <w:t xml:space="preserve"> Comunes, por sus respectivas siglas en </w:t>
      </w:r>
      <w:proofErr w:type="gramStart"/>
      <w:r>
        <w:t>Inglés</w:t>
      </w:r>
      <w:proofErr w:type="gramEnd"/>
      <w:r>
        <w:t>.</w:t>
      </w:r>
      <w:r w:rsidR="003022AF">
        <w:t xml:space="preserve"> El cual es un diccionario creado por la comunidad donde se hospedan todos los tipos de debilidades del software.</w:t>
      </w:r>
    </w:p>
    <w:p w:rsidR="003022AF" w:rsidRDefault="003022AF" w:rsidP="00994887">
      <w:r>
        <w:t>Tal como se indica en el sitio oficial de CWE (2014)</w:t>
      </w:r>
      <w:r w:rsidR="001F4EAF">
        <w:t>:</w:t>
      </w:r>
    </w:p>
    <w:p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mejor entendimiento y manejo de l</w:t>
      </w:r>
      <w:r>
        <w:tab/>
        <w:t>as debilidades del software relacionadas a arquitectura y diseño.</w:t>
      </w:r>
    </w:p>
    <w:p w:rsidR="003022AF" w:rsidRDefault="003022AF" w:rsidP="003022AF">
      <w:pPr>
        <w:spacing w:line="360" w:lineRule="auto"/>
      </w:pPr>
    </w:p>
    <w:p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rsidR="004C60B6" w:rsidRDefault="004C60B6" w:rsidP="003022AF">
      <w:pPr>
        <w:spacing w:line="360" w:lineRule="auto"/>
      </w:pPr>
    </w:p>
    <w:p w:rsidR="00795C05" w:rsidRPr="00993141" w:rsidRDefault="00795C05" w:rsidP="00993141">
      <w:pPr>
        <w:pStyle w:val="Epgrafe"/>
        <w:keepNext/>
        <w:jc w:val="center"/>
        <w:rPr>
          <w:color w:val="auto"/>
          <w:sz w:val="24"/>
          <w:szCs w:val="24"/>
        </w:rPr>
      </w:pPr>
      <w:bookmarkStart w:id="379" w:name="_Toc277169242"/>
      <w:bookmarkStart w:id="380" w:name="_Toc277170675"/>
      <w:bookmarkStart w:id="381" w:name="_Toc277212280"/>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15</w:t>
      </w:r>
      <w:r w:rsidR="00ED2205" w:rsidRPr="00993141">
        <w:rPr>
          <w:color w:val="auto"/>
          <w:sz w:val="24"/>
          <w:szCs w:val="24"/>
        </w:rPr>
        <w:fldChar w:fldCharType="end"/>
      </w:r>
      <w:r w:rsidRPr="00993141">
        <w:rPr>
          <w:color w:val="auto"/>
          <w:sz w:val="24"/>
          <w:szCs w:val="24"/>
        </w:rPr>
        <w:t xml:space="preserve">  Flujo de trabajo de  un CWE</w:t>
      </w:r>
      <w:bookmarkEnd w:id="379"/>
      <w:bookmarkEnd w:id="380"/>
      <w:bookmarkEnd w:id="381"/>
    </w:p>
    <w:p w:rsidR="004C60B6" w:rsidRDefault="004C60B6" w:rsidP="003022AF">
      <w:pPr>
        <w:spacing w:line="360" w:lineRule="auto"/>
      </w:pPr>
      <w:r>
        <w:rPr>
          <w:noProof/>
          <w:lang w:val="en-US"/>
        </w:rPr>
        <w:drawing>
          <wp:inline distT="0" distB="0" distL="0" distR="0">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079875"/>
                    </a:xfrm>
                    <a:prstGeom prst="rect">
                      <a:avLst/>
                    </a:prstGeom>
                  </pic:spPr>
                </pic:pic>
              </a:graphicData>
            </a:graphic>
          </wp:inline>
        </w:drawing>
      </w:r>
    </w:p>
    <w:p w:rsidR="003022AF" w:rsidRDefault="00795C05" w:rsidP="00993141">
      <w:pPr>
        <w:pStyle w:val="Ttulo4"/>
        <w:jc w:val="center"/>
      </w:pPr>
      <w:bookmarkStart w:id="382" w:name="_Toc277170676"/>
      <w:r w:rsidRPr="00795C05">
        <w:t xml:space="preserve">Fuente: </w:t>
      </w:r>
      <w:hyperlink r:id="rId34" w:history="1">
        <w:r w:rsidRPr="00C2710B">
          <w:rPr>
            <w:rStyle w:val="Hipervnculo"/>
            <w:b w:val="0"/>
          </w:rPr>
          <w:t>http://cwe.mitre.org/</w:t>
        </w:r>
        <w:bookmarkEnd w:id="382"/>
      </w:hyperlink>
    </w:p>
    <w:p w:rsidR="00795C05" w:rsidRPr="00795C05" w:rsidRDefault="00795C05" w:rsidP="00795C05"/>
    <w:p w:rsidR="00B50980" w:rsidRDefault="00B50980" w:rsidP="00B50980">
      <w:pPr>
        <w:pStyle w:val="Ttulo2"/>
      </w:pPr>
      <w:bookmarkStart w:id="383" w:name="_Toc277169243"/>
      <w:bookmarkStart w:id="384" w:name="_Toc277170677"/>
      <w:bookmarkStart w:id="385" w:name="_Toc277342663"/>
      <w:r>
        <w:lastRenderedPageBreak/>
        <w:t>2.3</w:t>
      </w:r>
      <w:r w:rsidR="00994887">
        <w:t>1</w:t>
      </w:r>
      <w:r>
        <w:t xml:space="preserve"> TEAM Mentor</w:t>
      </w:r>
      <w:bookmarkEnd w:id="383"/>
      <w:bookmarkEnd w:id="384"/>
      <w:bookmarkEnd w:id="385"/>
    </w:p>
    <w:p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rsidR="00795C05" w:rsidRDefault="00795C05" w:rsidP="00BA09C5">
      <w:r>
        <w:tab/>
        <w:t>La empresa Security Innovation (2014) define TEAM Mentor al indicar que</w:t>
      </w:r>
      <w:r w:rsidR="001F4EAF">
        <w:t>:</w:t>
      </w:r>
    </w:p>
    <w:p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rsidR="005426FD" w:rsidRDefault="00E62166" w:rsidP="00F84529">
      <w:pPr>
        <w:pStyle w:val="Ttulo2"/>
      </w:pPr>
      <w:bookmarkStart w:id="386" w:name="_Toc274493569"/>
      <w:bookmarkStart w:id="387" w:name="_Toc277169244"/>
      <w:bookmarkStart w:id="388" w:name="_Toc277170678"/>
      <w:bookmarkStart w:id="389" w:name="_Toc277342664"/>
      <w:r>
        <w:t>2.</w:t>
      </w:r>
      <w:r w:rsidR="00B50980">
        <w:t xml:space="preserve">32 </w:t>
      </w:r>
      <w:r w:rsidR="005426FD">
        <w:t>Entorno de desarrollo Integrado</w:t>
      </w:r>
      <w:bookmarkEnd w:id="386"/>
      <w:bookmarkEnd w:id="387"/>
      <w:bookmarkEnd w:id="388"/>
      <w:bookmarkEnd w:id="389"/>
    </w:p>
    <w:p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rsidR="003B558E" w:rsidRPr="001A1537" w:rsidRDefault="003B558E" w:rsidP="00F84529">
      <w:r>
        <w:lastRenderedPageBreak/>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rsidR="00015408" w:rsidRDefault="00E62166" w:rsidP="00F84529">
      <w:pPr>
        <w:pStyle w:val="Ttulo2"/>
      </w:pPr>
      <w:bookmarkStart w:id="390" w:name="_Toc274493570"/>
      <w:bookmarkStart w:id="391" w:name="_Toc277169245"/>
      <w:bookmarkStart w:id="392" w:name="_Toc277170679"/>
      <w:bookmarkStart w:id="393" w:name="_Toc277342665"/>
      <w:r>
        <w:t>2.3</w:t>
      </w:r>
      <w:r w:rsidR="00B50980">
        <w:t>3</w:t>
      </w:r>
      <w:r>
        <w:t xml:space="preserve"> </w:t>
      </w:r>
      <w:r w:rsidR="00015408">
        <w:t>Visual Studio</w:t>
      </w:r>
      <w:r w:rsidR="00532B2A">
        <w:t xml:space="preserve"> .N</w:t>
      </w:r>
      <w:r w:rsidR="001A1537">
        <w:t>et</w:t>
      </w:r>
      <w:bookmarkEnd w:id="390"/>
      <w:bookmarkEnd w:id="391"/>
      <w:bookmarkEnd w:id="392"/>
      <w:bookmarkEnd w:id="393"/>
    </w:p>
    <w:p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rsidR="00CE30E7" w:rsidRDefault="00E62166" w:rsidP="00F84529">
      <w:pPr>
        <w:pStyle w:val="Ttulo2"/>
      </w:pPr>
      <w:bookmarkStart w:id="394" w:name="_Toc274493571"/>
      <w:bookmarkStart w:id="395" w:name="_Toc277169246"/>
      <w:bookmarkStart w:id="396" w:name="_Toc277170680"/>
      <w:bookmarkStart w:id="397" w:name="_Toc277342666"/>
      <w:r>
        <w:t>2.3</w:t>
      </w:r>
      <w:r w:rsidR="00B50980">
        <w:t>4</w:t>
      </w:r>
      <w:proofErr w:type="gramStart"/>
      <w:r w:rsidR="00CE30E7">
        <w:t>.NET</w:t>
      </w:r>
      <w:proofErr w:type="gramEnd"/>
      <w:r w:rsidR="00CE30E7">
        <w:t xml:space="preserve"> Framework</w:t>
      </w:r>
      <w:bookmarkEnd w:id="394"/>
      <w:bookmarkEnd w:id="395"/>
      <w:bookmarkEnd w:id="396"/>
      <w:bookmarkEnd w:id="397"/>
    </w:p>
    <w:p w:rsidR="00997CE1" w:rsidRDefault="00997CE1" w:rsidP="00387FB5">
      <w:r>
        <w:tab/>
        <w:t>Thai y Lam (2003) cuando hacen referencia a la plataforma .NET Framework indican que:</w:t>
      </w:r>
    </w:p>
    <w:p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lastRenderedPageBreak/>
        <w:tab/>
        <w:t xml:space="preserve">de 1990. Microsoft anunció la iniciativa .NET en Julio de 2000. En Abril </w:t>
      </w:r>
      <w:r w:rsidR="00165FF8">
        <w:tab/>
        <w:t>de 2003, la versión 1.1 integral de .NET Framework fue liberada. (p. 6).</w:t>
      </w:r>
    </w:p>
    <w:p w:rsidR="00C9323C" w:rsidRDefault="00C9323C" w:rsidP="00387FB5">
      <w:pPr>
        <w:spacing w:line="360" w:lineRule="auto"/>
      </w:pPr>
    </w:p>
    <w:p w:rsidR="00165FF8" w:rsidRDefault="00C9323C" w:rsidP="00387FB5">
      <w:r>
        <w:tab/>
      </w:r>
      <w:r w:rsidR="00165FF8">
        <w:t>Según los mismos autores, la plataforma .NET consta de  cuatro grupos de productos separados entre los que se destacan</w:t>
      </w:r>
      <w:r w:rsidR="001F4EAF">
        <w:t>:</w:t>
      </w:r>
    </w:p>
    <w:p w:rsidR="00165FF8" w:rsidRDefault="00165FF8" w:rsidP="000727AC">
      <w:pPr>
        <w:pStyle w:val="Prrafodelista"/>
        <w:numPr>
          <w:ilvl w:val="0"/>
          <w:numId w:val="24"/>
        </w:numPr>
        <w:spacing w:line="360" w:lineRule="auto"/>
      </w:pPr>
      <w:r>
        <w:t>Herramientas de desarrollo y librerías.</w:t>
      </w:r>
    </w:p>
    <w:p w:rsidR="00165FF8" w:rsidRDefault="00165FF8" w:rsidP="000727AC">
      <w:pPr>
        <w:pStyle w:val="Prrafodelista"/>
        <w:numPr>
          <w:ilvl w:val="0"/>
          <w:numId w:val="24"/>
        </w:numPr>
        <w:spacing w:line="360" w:lineRule="auto"/>
      </w:pPr>
      <w:r>
        <w:t>Servicios Web.</w:t>
      </w:r>
    </w:p>
    <w:p w:rsidR="00165FF8" w:rsidRDefault="00165FF8" w:rsidP="000727AC">
      <w:pPr>
        <w:pStyle w:val="Prrafodelista"/>
        <w:numPr>
          <w:ilvl w:val="0"/>
          <w:numId w:val="24"/>
        </w:numPr>
        <w:spacing w:line="360" w:lineRule="auto"/>
      </w:pPr>
      <w:r>
        <w:t>Servidores especializados.</w:t>
      </w:r>
    </w:p>
    <w:p w:rsidR="00C9323C" w:rsidRDefault="00165FF8" w:rsidP="000727AC">
      <w:pPr>
        <w:pStyle w:val="Prrafodelista"/>
        <w:numPr>
          <w:ilvl w:val="0"/>
          <w:numId w:val="24"/>
        </w:numPr>
        <w:spacing w:line="360" w:lineRule="auto"/>
      </w:pPr>
      <w:r>
        <w:t>Dispositivos.</w:t>
      </w:r>
    </w:p>
    <w:p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rsidR="00C9323C" w:rsidRDefault="00C9323C" w:rsidP="00E21B01">
      <w:r>
        <w:tab/>
        <w:t xml:space="preserve">La imagen siguiente muestra una hoja de ruta de la plataforma Microsoft .NET 4.5. </w:t>
      </w:r>
    </w:p>
    <w:p w:rsidR="00680D5B" w:rsidRPr="00993141" w:rsidRDefault="00680D5B" w:rsidP="00993141">
      <w:pPr>
        <w:pStyle w:val="Epgrafe"/>
        <w:keepNext/>
        <w:jc w:val="center"/>
        <w:rPr>
          <w:color w:val="auto"/>
          <w:sz w:val="24"/>
          <w:szCs w:val="24"/>
        </w:rPr>
      </w:pPr>
      <w:bookmarkStart w:id="398" w:name="_Toc277170681"/>
      <w:bookmarkStart w:id="399" w:name="_Toc277212281"/>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16</w:t>
      </w:r>
      <w:r w:rsidR="00ED2205" w:rsidRPr="00993141">
        <w:rPr>
          <w:color w:val="auto"/>
          <w:sz w:val="24"/>
          <w:szCs w:val="24"/>
        </w:rPr>
        <w:fldChar w:fldCharType="end"/>
      </w:r>
      <w:r w:rsidRPr="00993141">
        <w:rPr>
          <w:color w:val="auto"/>
          <w:sz w:val="24"/>
          <w:szCs w:val="24"/>
        </w:rPr>
        <w:t xml:space="preserve"> Arquitectura de Microsoft .NET 4.5</w:t>
      </w:r>
      <w:bookmarkEnd w:id="398"/>
      <w:bookmarkEnd w:id="399"/>
    </w:p>
    <w:p w:rsidR="000606A5" w:rsidRPr="00BA09C5" w:rsidRDefault="00B453A2" w:rsidP="00993141">
      <w:pPr>
        <w:jc w:val="center"/>
        <w:rPr>
          <w:b/>
        </w:rPr>
      </w:pPr>
      <w:r>
        <w:rPr>
          <w:noProof/>
          <w:lang w:val="en-US"/>
        </w:rPr>
        <w:drawing>
          <wp:inline distT="0" distB="0" distL="0" distR="0">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25775"/>
                    </a:xfrm>
                    <a:prstGeom prst="rect">
                      <a:avLst/>
                    </a:prstGeom>
                  </pic:spPr>
                </pic:pic>
              </a:graphicData>
            </a:graphic>
          </wp:inline>
        </w:drawing>
      </w:r>
      <w:bookmarkStart w:id="400" w:name="_Toc277170682"/>
      <w:r w:rsidRPr="00993141">
        <w:rPr>
          <w:rStyle w:val="Ttulo4Car"/>
        </w:rPr>
        <w:t>Fuente</w:t>
      </w:r>
      <w:r w:rsidR="001F4EAF">
        <w:rPr>
          <w:rStyle w:val="Ttulo4Car"/>
        </w:rPr>
        <w:t>:</w:t>
      </w:r>
      <w:r w:rsidRPr="00993141">
        <w:rPr>
          <w:rStyle w:val="Ttulo4Car"/>
        </w:rPr>
        <w:t xml:space="preserve"> </w:t>
      </w:r>
      <w:proofErr w:type="spellStart"/>
      <w:r w:rsidR="00342FA1" w:rsidRPr="00993141">
        <w:rPr>
          <w:rStyle w:val="Ttulo4Car"/>
        </w:rPr>
        <w:t>DotNet-Tricks</w:t>
      </w:r>
      <w:proofErr w:type="spellEnd"/>
      <w:r w:rsidR="00342FA1" w:rsidRPr="00993141">
        <w:rPr>
          <w:rStyle w:val="Ttulo4Car"/>
        </w:rPr>
        <w:t xml:space="preserve"> http://goo.gl/UwZi8J</w:t>
      </w:r>
      <w:bookmarkEnd w:id="400"/>
    </w:p>
    <w:p w:rsidR="00CE30E7" w:rsidRDefault="00E62166" w:rsidP="00641FA4">
      <w:pPr>
        <w:pStyle w:val="Ttulo2"/>
      </w:pPr>
      <w:bookmarkStart w:id="401" w:name="_Toc274493572"/>
      <w:bookmarkStart w:id="402" w:name="_Toc277169247"/>
      <w:bookmarkStart w:id="403" w:name="_Toc277170683"/>
      <w:bookmarkStart w:id="404" w:name="_Toc277342667"/>
      <w:r>
        <w:t>2.3</w:t>
      </w:r>
      <w:r w:rsidR="00B50980">
        <w:t>5</w:t>
      </w:r>
      <w:r>
        <w:t xml:space="preserve"> </w:t>
      </w:r>
      <w:r w:rsidR="000727AC">
        <w:t xml:space="preserve">Lenguaje de programación </w:t>
      </w:r>
      <w:r w:rsidR="00CE30E7">
        <w:t>C#</w:t>
      </w:r>
      <w:bookmarkEnd w:id="401"/>
      <w:bookmarkEnd w:id="402"/>
      <w:bookmarkEnd w:id="403"/>
      <w:bookmarkEnd w:id="404"/>
    </w:p>
    <w:p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w:t>
      </w:r>
      <w:proofErr w:type="gramStart"/>
      <w:r>
        <w:t>aplicaciones</w:t>
      </w:r>
      <w:proofErr w:type="gramEnd"/>
      <w:r>
        <w:t xml:space="preserve"> Web, aplicaciones móviles entre otras. La sintaxis y semántica de </w:t>
      </w:r>
      <w:r w:rsidR="003729A1">
        <w:t xml:space="preserve">este </w:t>
      </w:r>
      <w:r>
        <w:t>lenguaje de programación hace que sea similar a otros lenguajes de propósito general como lo es Java.</w:t>
      </w:r>
    </w:p>
    <w:p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w:t>
      </w:r>
      <w:r w:rsidR="001F4EAF">
        <w:t>:</w:t>
      </w:r>
    </w:p>
    <w:p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lastRenderedPageBreak/>
        <w:tab/>
      </w:r>
      <w:r>
        <w:t xml:space="preserve">estándar ECMA-334 y por ISO/IEC por medio del estándar ISO/IEC </w:t>
      </w:r>
      <w:r w:rsidR="00BE0F9C">
        <w:tab/>
      </w:r>
      <w:proofErr w:type="gramStart"/>
      <w:r>
        <w:t>23270 .(</w:t>
      </w:r>
      <w:proofErr w:type="gramEnd"/>
      <w:r>
        <w:t>p. 1)</w:t>
      </w:r>
    </w:p>
    <w:p w:rsidR="00015408" w:rsidRDefault="00CB71AD" w:rsidP="00641FA4">
      <w:pPr>
        <w:pStyle w:val="Ttulo2"/>
      </w:pPr>
      <w:bookmarkStart w:id="405" w:name="_Toc274493573"/>
      <w:bookmarkStart w:id="406" w:name="_Toc277169248"/>
      <w:bookmarkStart w:id="407" w:name="_Toc277170684"/>
      <w:bookmarkStart w:id="408" w:name="_Toc277342668"/>
      <w:r>
        <w:t>2.3</w:t>
      </w:r>
      <w:r w:rsidR="00B50980">
        <w:t>6</w:t>
      </w:r>
      <w:r>
        <w:t xml:space="preserve"> </w:t>
      </w:r>
      <w:r w:rsidR="00015408">
        <w:t>Eclipse</w:t>
      </w:r>
      <w:bookmarkEnd w:id="405"/>
      <w:bookmarkEnd w:id="406"/>
      <w:bookmarkEnd w:id="407"/>
      <w:bookmarkEnd w:id="408"/>
    </w:p>
    <w:p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rsidR="00873612" w:rsidRDefault="00E77CA0" w:rsidP="00523618">
      <w:r>
        <w:tab/>
        <w:t>En la siguiente imagen se muestra la evolución y las versiones de</w:t>
      </w:r>
      <w:r w:rsidR="008817AB">
        <w:t>l IDE</w:t>
      </w:r>
      <w:r>
        <w:t xml:space="preserve"> Eclipse </w:t>
      </w:r>
      <w:r w:rsidR="00C17B01">
        <w:t>de los últimos años</w:t>
      </w:r>
      <w:r>
        <w:t>.</w:t>
      </w:r>
    </w:p>
    <w:p w:rsidR="00731177" w:rsidRDefault="00731177" w:rsidP="00523618"/>
    <w:p w:rsidR="00731177" w:rsidRPr="00E21B01" w:rsidRDefault="00731177" w:rsidP="00523618"/>
    <w:p w:rsidR="00873612" w:rsidRPr="00993141" w:rsidRDefault="00873612" w:rsidP="00993141">
      <w:pPr>
        <w:pStyle w:val="Epgrafe"/>
        <w:keepNext/>
        <w:jc w:val="center"/>
        <w:rPr>
          <w:color w:val="auto"/>
          <w:sz w:val="24"/>
          <w:szCs w:val="24"/>
        </w:rPr>
      </w:pPr>
      <w:bookmarkStart w:id="409" w:name="_Toc277170685"/>
      <w:bookmarkStart w:id="410" w:name="_Toc277212282"/>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17</w:t>
      </w:r>
      <w:r w:rsidR="00ED2205" w:rsidRPr="00993141">
        <w:rPr>
          <w:color w:val="auto"/>
          <w:sz w:val="24"/>
          <w:szCs w:val="24"/>
        </w:rPr>
        <w:fldChar w:fldCharType="end"/>
      </w:r>
      <w:r w:rsidRPr="00993141">
        <w:rPr>
          <w:color w:val="auto"/>
          <w:sz w:val="24"/>
          <w:szCs w:val="24"/>
        </w:rPr>
        <w:t xml:space="preserve"> Versiones de Eclipse durante los últimos años</w:t>
      </w:r>
      <w:bookmarkEnd w:id="409"/>
      <w:bookmarkEnd w:id="410"/>
    </w:p>
    <w:p w:rsidR="00055723" w:rsidRDefault="00C17B01" w:rsidP="00873612">
      <w:r>
        <w:rPr>
          <w:noProof/>
          <w:lang w:val="en-US"/>
        </w:rPr>
        <w:drawing>
          <wp:inline distT="0" distB="0" distL="0" distR="0">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80410"/>
                    </a:xfrm>
                    <a:prstGeom prst="rect">
                      <a:avLst/>
                    </a:prstGeom>
                  </pic:spPr>
                </pic:pic>
              </a:graphicData>
            </a:graphic>
          </wp:inline>
        </w:drawing>
      </w:r>
    </w:p>
    <w:p w:rsidR="00055723" w:rsidRPr="00BA09C5" w:rsidRDefault="00873612" w:rsidP="00993141">
      <w:pPr>
        <w:pStyle w:val="Ttulo4"/>
        <w:jc w:val="center"/>
      </w:pPr>
      <w:bookmarkStart w:id="411" w:name="_Toc277170686"/>
      <w:r w:rsidRPr="00BA09C5">
        <w:t>Fuente: Propia</w:t>
      </w:r>
      <w:bookmarkEnd w:id="411"/>
    </w:p>
    <w:p w:rsidR="00055723" w:rsidRDefault="00055723" w:rsidP="00246741"/>
    <w:p w:rsidR="00BA09C5" w:rsidRDefault="00BA09C5" w:rsidP="00246741"/>
    <w:p w:rsidR="00B04C2E" w:rsidRDefault="00B04C2E" w:rsidP="00B04C2E">
      <w:pPr>
        <w:pStyle w:val="Ttulo2"/>
      </w:pPr>
      <w:bookmarkStart w:id="412" w:name="_Toc277169249"/>
      <w:bookmarkStart w:id="413" w:name="_Toc277170687"/>
      <w:bookmarkStart w:id="414" w:name="_Toc277342669"/>
      <w:r>
        <w:t>2.37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bookmarkEnd w:id="412"/>
      <w:bookmarkEnd w:id="413"/>
      <w:bookmarkEnd w:id="414"/>
    </w:p>
    <w:p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rsidR="00CD4063" w:rsidRDefault="00CD4063" w:rsidP="00246741">
      <w:r>
        <w:t>IBM (2014) define SQL como:</w:t>
      </w:r>
    </w:p>
    <w:p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lastRenderedPageBreak/>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proofErr w:type="gramStart"/>
      <w:r w:rsidRPr="00CD4063">
        <w:t>datos .</w:t>
      </w:r>
      <w:proofErr w:type="gramEnd"/>
      <w:r w:rsidRPr="00CD4063">
        <w:t xml:space="preserve"> </w:t>
      </w:r>
    </w:p>
    <w:p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w:t>
      </w:r>
      <w:proofErr w:type="gramStart"/>
      <w:r w:rsidRPr="00CD4063">
        <w:t>ejecutados .</w:t>
      </w:r>
      <w:proofErr w:type="gramEnd"/>
      <w:r w:rsidRPr="00CD4063">
        <w:t xml:space="preserve"> El resultado de la preparación es la forma </w:t>
      </w:r>
      <w:r>
        <w:tab/>
      </w:r>
      <w:r w:rsidRPr="00CD4063">
        <w:t xml:space="preserve">ejecutable u operacional de la declaración. </w:t>
      </w:r>
    </w:p>
    <w:p w:rsidR="00CD4063" w:rsidRDefault="00CD4063" w:rsidP="00246741"/>
    <w:p w:rsidR="004C7684" w:rsidRDefault="00121533" w:rsidP="00121533">
      <w:pPr>
        <w:pStyle w:val="Ttulo2"/>
      </w:pPr>
      <w:bookmarkStart w:id="415" w:name="_Toc277169250"/>
      <w:bookmarkStart w:id="416" w:name="_Toc277170688"/>
      <w:bookmarkStart w:id="417" w:name="_Toc277342670"/>
      <w:r>
        <w:t>2.38 Inyección de SQL</w:t>
      </w:r>
      <w:bookmarkEnd w:id="415"/>
      <w:bookmarkEnd w:id="416"/>
      <w:bookmarkEnd w:id="417"/>
    </w:p>
    <w:p w:rsidR="00121533" w:rsidRDefault="00121533" w:rsidP="00121533">
      <w:r>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(SQL). Al analizar los mensajes de error o el comportamiento de la aplicación, el atacante podrá fácilmente darse cuenta si es posible o no perpetrar un ataque.</w:t>
      </w:r>
    </w:p>
    <w:p w:rsidR="00121533" w:rsidRDefault="00121533" w:rsidP="00121533">
      <w:r>
        <w:tab/>
        <w:t>Paul (2011) establece que:</w:t>
      </w:r>
    </w:p>
    <w:p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lastRenderedPageBreak/>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rsidR="00D03BEB" w:rsidRDefault="00D03BEB" w:rsidP="00246741"/>
    <w:p w:rsidR="00D03BEB" w:rsidRDefault="00307783" w:rsidP="00307783">
      <w:pPr>
        <w:pStyle w:val="Ttulo2"/>
      </w:pPr>
      <w:bookmarkStart w:id="418" w:name="_Toc277169251"/>
      <w:bookmarkStart w:id="419" w:name="_Toc277170689"/>
      <w:bookmarkStart w:id="420" w:name="_Toc277342671"/>
      <w:r>
        <w:t>2.39 Pérdida de Autenticación y Gestión de Sesiones</w:t>
      </w:r>
      <w:bookmarkEnd w:id="418"/>
      <w:bookmarkEnd w:id="419"/>
      <w:bookmarkEnd w:id="420"/>
    </w:p>
    <w:p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rsidR="00C55567" w:rsidRDefault="00C55567" w:rsidP="00C55567">
      <w:r>
        <w:t>Paul (2011) afirma:</w:t>
      </w:r>
    </w:p>
    <w:p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rsidR="00C55567" w:rsidRDefault="00C55567" w:rsidP="004C7684"/>
    <w:p w:rsidR="00016EA6" w:rsidRDefault="00C55567" w:rsidP="00C55567">
      <w:pPr>
        <w:pStyle w:val="Ttulo2"/>
      </w:pPr>
      <w:bookmarkStart w:id="421" w:name="_Toc277169252"/>
      <w:bookmarkStart w:id="422" w:name="_Toc277170690"/>
      <w:bookmarkStart w:id="423" w:name="_Toc277342672"/>
      <w:r>
        <w:t>2.40</w:t>
      </w:r>
      <w:r w:rsidR="009A2C56">
        <w:t xml:space="preserve"> Secuencia de Comandos en Sitios Cruzados (XSS)</w:t>
      </w:r>
      <w:bookmarkEnd w:id="421"/>
      <w:bookmarkEnd w:id="422"/>
      <w:bookmarkEnd w:id="423"/>
    </w:p>
    <w:p w:rsidR="009A2C56" w:rsidRDefault="009A2C56" w:rsidP="009A2C56">
      <w:r>
        <w:t>La Fundación OWASP (2008) al referirse a la Secuencia de Comandos  en sitios cruzados afirma:</w:t>
      </w:r>
    </w:p>
    <w:p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 xml:space="preserve">XSS, es en realidad un subconjunto de inyección </w:t>
      </w:r>
      <w:proofErr w:type="gramStart"/>
      <w:r w:rsidRPr="00BB2F35">
        <w:t>HTML</w:t>
      </w:r>
      <w:r>
        <w:t>(</w:t>
      </w:r>
      <w:proofErr w:type="gramEnd"/>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t>
      </w:r>
      <w:r w:rsidRPr="00BB2F35">
        <w:tab/>
        <w:t xml:space="preserve">Web. Las fallas de XSS </w:t>
      </w:r>
      <w:r>
        <w:tab/>
      </w:r>
      <w:r w:rsidRPr="00BB2F35">
        <w:t xml:space="preserve">ocurren cuando una aplicación toma </w:t>
      </w:r>
      <w:r w:rsidRPr="00BB2F35">
        <w:tab/>
        <w:t xml:space="preserve">información originada por un </w:t>
      </w:r>
      <w:r>
        <w:tab/>
      </w:r>
      <w:r w:rsidRPr="00BB2F35">
        <w:t xml:space="preserve">usuario y la envía a un navegador Web sin </w:t>
      </w:r>
      <w:r w:rsidRPr="00BB2F35">
        <w:tab/>
        <w:t xml:space="preserve">primero validarla o </w:t>
      </w:r>
      <w:r>
        <w:tab/>
      </w:r>
      <w:r w:rsidRPr="00BB2F35">
        <w:t>codificando el contenido.</w:t>
      </w:r>
    </w:p>
    <w:p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w:t>
      </w:r>
      <w:r w:rsidR="00412DC5">
        <w:t>h</w:t>
      </w:r>
      <w:r w:rsidRPr="00BB2F35">
        <w:t>ing</w:t>
      </w:r>
      <w:proofErr w:type="spellEnd"/>
      <w:r w:rsidRPr="00BB2F35">
        <w:t xml:space="preserve">,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rsidR="00016EA6" w:rsidRDefault="00B304FD" w:rsidP="00246741">
      <w:r>
        <w:t>Tal como se ha definido, cuando una vulnerabilidad de este tipo se materializa, el impacto para el negocio es muy grande ya que puede permitir que exista una modificación del sitio</w:t>
      </w:r>
      <w:r w:rsidR="00456382">
        <w:t xml:space="preserve"> Web de la organización, </w:t>
      </w:r>
      <w:proofErr w:type="spellStart"/>
      <w:r w:rsidR="00456382">
        <w:t>redireccionamiento</w:t>
      </w:r>
      <w:proofErr w:type="spellEnd"/>
      <w:r w:rsidR="00456382">
        <w:t xml:space="preserve"> del usuario a un sitio potencialmente dañino y la instalación de software no deseado entre muchos otros efectos adversos.</w:t>
      </w:r>
    </w:p>
    <w:p w:rsidR="00016EA6" w:rsidRDefault="00666E44" w:rsidP="00666E44">
      <w:pPr>
        <w:pStyle w:val="Ttulo2"/>
      </w:pPr>
      <w:bookmarkStart w:id="424" w:name="_Toc277169253"/>
      <w:bookmarkStart w:id="425" w:name="_Toc277170691"/>
      <w:bookmarkStart w:id="426" w:name="_Toc277342673"/>
      <w:r>
        <w:t>2.41 Exposición de datos sensibles</w:t>
      </w:r>
      <w:bookmarkEnd w:id="424"/>
      <w:bookmarkEnd w:id="425"/>
      <w:bookmarkEnd w:id="426"/>
    </w:p>
    <w:p w:rsidR="00666E44" w:rsidRDefault="00A35608" w:rsidP="00666E44">
      <w:r>
        <w:tab/>
      </w:r>
      <w:r w:rsidR="00666E44">
        <w:t xml:space="preserve">Los datos sensibles son aquellos cuya relevancia para la organización se ubica en los niveles más altos, tal es el caso de secretos comerciales, información financiera, información de usuarios o cualquier otro tipo de </w:t>
      </w:r>
      <w:r w:rsidR="00666E44">
        <w:lastRenderedPageBreak/>
        <w:t>información que la organización considere que tiene un alto valor y que debe ser protegida.</w:t>
      </w:r>
    </w:p>
    <w:p w:rsidR="00197347" w:rsidRDefault="00197347" w:rsidP="00666E44">
      <w:r>
        <w:t>En el CWE (</w:t>
      </w:r>
      <w:proofErr w:type="spellStart"/>
      <w:r>
        <w:t>Common</w:t>
      </w:r>
      <w:proofErr w:type="spellEnd"/>
      <w:r>
        <w:t xml:space="preserve"> </w:t>
      </w:r>
      <w:proofErr w:type="spellStart"/>
      <w:r>
        <w:t>Weakness</w:t>
      </w:r>
      <w:proofErr w:type="spellEnd"/>
      <w:r>
        <w:t xml:space="preserve"> </w:t>
      </w:r>
      <w:proofErr w:type="spellStart"/>
      <w:r>
        <w:t>Enumeration</w:t>
      </w:r>
      <w:proofErr w:type="spellEnd"/>
      <w:r>
        <w:t xml:space="preserve">) número 20 que reza bajo el título de CWE-200 Exposición de </w:t>
      </w:r>
      <w:proofErr w:type="gramStart"/>
      <w:r>
        <w:t xml:space="preserve">Información </w:t>
      </w:r>
      <w:proofErr w:type="gramEnd"/>
      <w:r>
        <w:rPr>
          <w:rStyle w:val="Refdenotaalpie"/>
        </w:rPr>
        <w:footnoteReference w:id="6"/>
      </w:r>
      <w:r>
        <w:t>, se establece que:</w:t>
      </w:r>
    </w:p>
    <w:p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rsidR="00197347" w:rsidRPr="00666E44" w:rsidRDefault="00197347" w:rsidP="00197347">
      <w:pPr>
        <w:spacing w:line="360" w:lineRule="auto"/>
      </w:pPr>
    </w:p>
    <w:p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rsidR="00016EA6" w:rsidRDefault="001E1EE5" w:rsidP="001E1EE5">
      <w:pPr>
        <w:pStyle w:val="Ttulo2"/>
      </w:pPr>
      <w:bookmarkStart w:id="427" w:name="_Toc277169254"/>
      <w:bookmarkStart w:id="428" w:name="_Toc277170692"/>
      <w:bookmarkStart w:id="429" w:name="_Toc277342674"/>
      <w:r>
        <w:t>2.42 Configuración Incorrecta de Seguridad</w:t>
      </w:r>
      <w:bookmarkEnd w:id="427"/>
      <w:bookmarkEnd w:id="428"/>
      <w:bookmarkEnd w:id="429"/>
    </w:p>
    <w:p w:rsidR="00016EA6" w:rsidRDefault="001E1EE5" w:rsidP="00246741">
      <w:r>
        <w:t>La configuración incorrecta de seguridad corresponde a un tipo de vulnerabilidad donde las aplicaciones</w:t>
      </w:r>
      <w:r w:rsidR="00EE400B">
        <w:t xml:space="preserve"> Web</w:t>
      </w:r>
      <w:r>
        <w:t xml:space="preserve"> han sido publicadas en un ambiente de producción (es decir donde todas las personas las pueden </w:t>
      </w:r>
      <w:r>
        <w:lastRenderedPageBreak/>
        <w:t>acceder)</w:t>
      </w:r>
      <w:r w:rsidR="00EE400B">
        <w:t xml:space="preserve"> pero donde existen configuraciones que revelan información confidencial. </w:t>
      </w:r>
    </w:p>
    <w:p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rsidR="00EE400B" w:rsidRDefault="00EE400B" w:rsidP="00EE400B">
      <w:r>
        <w:t>Para Paul (2011):</w:t>
      </w:r>
    </w:p>
    <w:p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rsidR="00AF254B" w:rsidRDefault="00AF254B" w:rsidP="004A0F52">
      <w:pPr>
        <w:spacing w:line="360" w:lineRule="auto"/>
      </w:pPr>
    </w:p>
    <w:p w:rsidR="00016EA6" w:rsidRDefault="00EE400B" w:rsidP="00246741">
      <w:r>
        <w:t xml:space="preserve">En seguridad per se, se aplica la frase que indica que una cadena se rompe por el eslabón más débil. Una configuración incorrecta de las aplicaciones </w:t>
      </w:r>
      <w:proofErr w:type="gramStart"/>
      <w:r>
        <w:t>son</w:t>
      </w:r>
      <w:proofErr w:type="gramEnd"/>
      <w:r>
        <w:t xml:space="preserve"> un reflejo del eslabón débil en la cadena de la </w:t>
      </w:r>
      <w:r w:rsidR="00A554CA">
        <w:t>seguridad</w:t>
      </w:r>
      <w:r>
        <w:t>.</w:t>
      </w:r>
    </w:p>
    <w:p w:rsidR="00A554CA" w:rsidRDefault="00A554CA" w:rsidP="00A554CA">
      <w:pPr>
        <w:pStyle w:val="Ttulo2"/>
      </w:pPr>
      <w:bookmarkStart w:id="430" w:name="_Toc277169255"/>
      <w:bookmarkStart w:id="431" w:name="_Toc277170693"/>
      <w:bookmarkStart w:id="432" w:name="_Toc277342675"/>
      <w:r>
        <w:t>2.43 JavaScript</w:t>
      </w:r>
      <w:bookmarkEnd w:id="430"/>
      <w:bookmarkEnd w:id="431"/>
      <w:bookmarkEnd w:id="432"/>
    </w:p>
    <w:p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rsidR="0035560F" w:rsidRDefault="0035560F" w:rsidP="00AF254B"/>
    <w:p w:rsidR="0047174D" w:rsidRDefault="00AF254B" w:rsidP="00AF254B">
      <w:proofErr w:type="spellStart"/>
      <w:r>
        <w:lastRenderedPageBreak/>
        <w:t>Reid</w:t>
      </w:r>
      <w:proofErr w:type="spellEnd"/>
      <w:r>
        <w:t xml:space="preserve"> &amp; Valentine (2013) establecen que</w:t>
      </w:r>
      <w:r w:rsidR="001F4EAF">
        <w:t>:</w:t>
      </w:r>
    </w:p>
    <w:p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rsidR="00AF254B" w:rsidRDefault="00AF254B" w:rsidP="00AF254B">
      <w:pPr>
        <w:spacing w:line="360" w:lineRule="auto"/>
      </w:pPr>
    </w:p>
    <w:p w:rsidR="00AF254B" w:rsidRDefault="00AF254B" w:rsidP="00AF254B">
      <w:pPr>
        <w:spacing w:line="360" w:lineRule="auto"/>
      </w:pPr>
      <w:r>
        <w:t>Luego ambos autores también indican que</w:t>
      </w:r>
    </w:p>
    <w:p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rsidR="004A0F52" w:rsidRDefault="00A554CA" w:rsidP="004A0F52">
      <w:pPr>
        <w:pStyle w:val="Ttulo2"/>
      </w:pPr>
      <w:bookmarkStart w:id="433" w:name="_Toc277169256"/>
      <w:bookmarkStart w:id="434" w:name="_Toc277170694"/>
      <w:bookmarkStart w:id="435" w:name="_Toc277342676"/>
      <w:r>
        <w:t xml:space="preserve">2.44 </w:t>
      </w:r>
      <w:r w:rsidR="004A0F52">
        <w:t>HTTP</w:t>
      </w:r>
      <w:bookmarkEnd w:id="433"/>
      <w:bookmarkEnd w:id="434"/>
      <w:bookmarkEnd w:id="435"/>
    </w:p>
    <w:p w:rsidR="00B6051F" w:rsidRDefault="00B6051F" w:rsidP="002579D6">
      <w:r>
        <w:tab/>
        <w:t>HTTP es el acrónimo de Protocolo de Transferencia de Hipertexto por sus siglas en inglés (</w:t>
      </w:r>
      <w:proofErr w:type="spellStart"/>
      <w:r>
        <w:t>Hypertext</w:t>
      </w:r>
      <w:proofErr w:type="spellEnd"/>
      <w:r>
        <w:t xml:space="preserve"> Transfer </w:t>
      </w:r>
      <w:proofErr w:type="spellStart"/>
      <w:r>
        <w:t>Protocol</w:t>
      </w:r>
      <w:proofErr w:type="spellEnd"/>
      <w:r>
        <w:t>), uno de los protocolos más utilizados a nivel mundial.</w:t>
      </w:r>
    </w:p>
    <w:p w:rsidR="00B6051F" w:rsidRDefault="00B6051F" w:rsidP="002579D6">
      <w:r>
        <w:tab/>
      </w:r>
      <w:proofErr w:type="spellStart"/>
      <w:r>
        <w:t>Gourley</w:t>
      </w:r>
      <w:proofErr w:type="spellEnd"/>
      <w:r>
        <w:t xml:space="preserve"> &amp; </w:t>
      </w:r>
      <w:proofErr w:type="spellStart"/>
      <w:r>
        <w:t>Totty</w:t>
      </w:r>
      <w:proofErr w:type="spellEnd"/>
      <w:r>
        <w:t xml:space="preserve"> indican que:</w:t>
      </w:r>
    </w:p>
    <w:p w:rsidR="00B6051F" w:rsidRDefault="00B6051F" w:rsidP="002579D6">
      <w:pPr>
        <w:spacing w:line="360" w:lineRule="auto"/>
      </w:pPr>
      <w:r>
        <w:tab/>
        <w:t xml:space="preserve">El Protocolo de Transferencia de Hipertexto es el programa utilizado </w:t>
      </w:r>
      <w:r>
        <w:tab/>
        <w:t xml:space="preserve">para permitir la comunicación en </w:t>
      </w:r>
      <w:proofErr w:type="spellStart"/>
      <w:r>
        <w:t>World</w:t>
      </w:r>
      <w:proofErr w:type="spellEnd"/>
      <w:r>
        <w:t xml:space="preserve"> </w:t>
      </w:r>
      <w:proofErr w:type="spellStart"/>
      <w:r>
        <w:t>Wide</w:t>
      </w:r>
      <w:proofErr w:type="spellEnd"/>
      <w:r>
        <w:t xml:space="preserve"> Web. Hay muchas </w:t>
      </w:r>
      <w:r>
        <w:tab/>
        <w:t xml:space="preserve">aplicaciones para HTTP, pero HTTP es famoso para </w:t>
      </w:r>
      <w:r w:rsidR="002579D6">
        <w:t>realizar</w:t>
      </w:r>
      <w:r>
        <w:t xml:space="preserve"> una </w:t>
      </w:r>
      <w:r>
        <w:tab/>
        <w:t>comunicación de dos vías entre un navegador y un servidor.</w:t>
      </w:r>
    </w:p>
    <w:p w:rsidR="00B6051F" w:rsidRPr="00B6051F" w:rsidRDefault="00B6051F" w:rsidP="002579D6">
      <w:pPr>
        <w:spacing w:line="360" w:lineRule="auto"/>
      </w:pPr>
      <w:r>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aún cuando éstos provengan desde el otro </w:t>
      </w:r>
      <w:r w:rsidR="002579D6">
        <w:tab/>
      </w:r>
      <w:r>
        <w:t>lado del globo.</w:t>
      </w:r>
      <w:r w:rsidR="002579D6">
        <w:t xml:space="preserve"> (p .3)</w:t>
      </w:r>
    </w:p>
    <w:p w:rsidR="00A554CA" w:rsidRPr="00A554CA" w:rsidRDefault="00A554CA" w:rsidP="002579D6"/>
    <w:p w:rsidR="00B50D9C" w:rsidRDefault="00B50D9C" w:rsidP="00B50D9C">
      <w:pPr>
        <w:pStyle w:val="Ttulo2"/>
      </w:pPr>
      <w:bookmarkStart w:id="436" w:name="_Toc277169257"/>
      <w:bookmarkStart w:id="437" w:name="_Toc277170695"/>
      <w:bookmarkStart w:id="438" w:name="_Toc277342677"/>
      <w:r>
        <w:lastRenderedPageBreak/>
        <w:t>2.44 Cookies</w:t>
      </w:r>
      <w:bookmarkEnd w:id="436"/>
      <w:bookmarkEnd w:id="437"/>
      <w:bookmarkEnd w:id="438"/>
    </w:p>
    <w:p w:rsidR="008A12A2" w:rsidRDefault="008A12A2" w:rsidP="00D356D5">
      <w:r>
        <w:tab/>
        <w:t>Las cookies o conocidas también como HTTP Cookies, son archivos en texto plano que son almacenadas por un navegador en la computadora de un cliente y son usadas por los servidores a fin de identificar a un cliente. Microsoft (2014)</w:t>
      </w:r>
      <w:r w:rsidR="00D356D5">
        <w:rPr>
          <w:rStyle w:val="Refdenotaalpie"/>
        </w:rPr>
        <w:footnoteReference w:id="7"/>
      </w:r>
      <w:r>
        <w:t xml:space="preserve"> indica que</w:t>
      </w:r>
      <w:r w:rsidR="001F4EAF">
        <w:t>:</w:t>
      </w:r>
    </w:p>
    <w:p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rsidR="00CC2650" w:rsidRDefault="00CC2650" w:rsidP="00CC2650"/>
    <w:p w:rsidR="00CC2650" w:rsidRDefault="00CC2650" w:rsidP="00CC2650">
      <w:r>
        <w:t>En la imagen que se presenta a continuación se muestra la forma en que las cookies son transmitidas entre un cliente y un servidor.</w:t>
      </w:r>
    </w:p>
    <w:p w:rsidR="00993141" w:rsidRDefault="00993141" w:rsidP="00CC2650"/>
    <w:p w:rsidR="00993141" w:rsidRDefault="00993141" w:rsidP="00CC2650"/>
    <w:p w:rsidR="00993141" w:rsidRDefault="00993141" w:rsidP="00CC2650"/>
    <w:p w:rsidR="00CC2650" w:rsidRPr="00993141" w:rsidRDefault="00CC2650" w:rsidP="00993141">
      <w:pPr>
        <w:pStyle w:val="Epgrafe"/>
        <w:keepNext/>
        <w:jc w:val="center"/>
        <w:rPr>
          <w:color w:val="auto"/>
          <w:sz w:val="24"/>
          <w:szCs w:val="24"/>
        </w:rPr>
      </w:pPr>
      <w:bookmarkStart w:id="439" w:name="_Toc277170696"/>
      <w:bookmarkStart w:id="440" w:name="_Toc277212283"/>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18</w:t>
      </w:r>
      <w:r w:rsidR="00ED2205" w:rsidRPr="00993141">
        <w:rPr>
          <w:color w:val="auto"/>
          <w:sz w:val="24"/>
          <w:szCs w:val="24"/>
        </w:rPr>
        <w:fldChar w:fldCharType="end"/>
      </w:r>
      <w:r w:rsidRPr="00993141">
        <w:rPr>
          <w:color w:val="auto"/>
          <w:sz w:val="24"/>
          <w:szCs w:val="24"/>
        </w:rPr>
        <w:t xml:space="preserve"> Transmisión de cookies</w:t>
      </w:r>
      <w:bookmarkEnd w:id="439"/>
      <w:bookmarkEnd w:id="440"/>
    </w:p>
    <w:p w:rsidR="00CC2650" w:rsidRDefault="00CC2650" w:rsidP="00CC2650">
      <w:pPr>
        <w:jc w:val="center"/>
      </w:pPr>
      <w:r>
        <w:rPr>
          <w:noProof/>
          <w:lang w:val="en-US"/>
        </w:rPr>
        <w:drawing>
          <wp:inline distT="0" distB="0" distL="0" distR="0">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23354" cy="2111677"/>
                    </a:xfrm>
                    <a:prstGeom prst="rect">
                      <a:avLst/>
                    </a:prstGeom>
                  </pic:spPr>
                </pic:pic>
              </a:graphicData>
            </a:graphic>
          </wp:inline>
        </w:drawing>
      </w:r>
    </w:p>
    <w:p w:rsidR="00CC2650" w:rsidRPr="008A12A2" w:rsidRDefault="00CC2650" w:rsidP="00E115A9">
      <w:pPr>
        <w:pStyle w:val="Ttulo4"/>
        <w:jc w:val="center"/>
      </w:pPr>
      <w:r>
        <w:t>Fuente:</w:t>
      </w:r>
      <w:r w:rsidRPr="00CC2650">
        <w:t xml:space="preserve"> http://goo.gl/m11LA</w:t>
      </w:r>
    </w:p>
    <w:p w:rsidR="00B50D9C" w:rsidRDefault="00B50D9C" w:rsidP="00B50D9C">
      <w:pPr>
        <w:pStyle w:val="Ttulo2"/>
      </w:pPr>
      <w:bookmarkStart w:id="441" w:name="_Toc277169258"/>
      <w:bookmarkStart w:id="442" w:name="_Toc277170697"/>
      <w:bookmarkStart w:id="443" w:name="_Toc277342678"/>
      <w:r>
        <w:t>2.45 Cabeceras HTTP</w:t>
      </w:r>
      <w:bookmarkEnd w:id="441"/>
      <w:bookmarkEnd w:id="442"/>
      <w:bookmarkEnd w:id="443"/>
    </w:p>
    <w:p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 un cliente por medio de una cabecera HTTP puede indicar el formato en que el servidor debe</w:t>
      </w:r>
      <w:r w:rsidR="00793DA2">
        <w:t xml:space="preserve"> retornar el recurso solicitado por ejemplo.</w:t>
      </w:r>
    </w:p>
    <w:p w:rsidR="00793DA2" w:rsidRDefault="00793DA2" w:rsidP="00246741">
      <w:proofErr w:type="spellStart"/>
      <w:r>
        <w:t>Gourley</w:t>
      </w:r>
      <w:proofErr w:type="spellEnd"/>
      <w:r>
        <w:t xml:space="preserve"> &amp; </w:t>
      </w:r>
      <w:proofErr w:type="spellStart"/>
      <w:r>
        <w:t>Totty</w:t>
      </w:r>
      <w:proofErr w:type="spellEnd"/>
      <w:r>
        <w:t xml:space="preserve"> indican:</w:t>
      </w:r>
    </w:p>
    <w:p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016EA6" w:rsidRDefault="00016EA6" w:rsidP="00016EA6">
      <w:pPr>
        <w:pStyle w:val="Ttulo1"/>
        <w:spacing w:line="240" w:lineRule="auto"/>
        <w:jc w:val="right"/>
      </w:pPr>
      <w:bookmarkStart w:id="444" w:name="_Toc277169259"/>
      <w:bookmarkStart w:id="445" w:name="_Toc277170698"/>
      <w:bookmarkStart w:id="446" w:name="_Toc277342679"/>
      <w:r>
        <w:t xml:space="preserve">CAPÍTULO </w:t>
      </w:r>
      <w:proofErr w:type="spellStart"/>
      <w:r>
        <w:t>lll</w:t>
      </w:r>
      <w:bookmarkEnd w:id="444"/>
      <w:bookmarkEnd w:id="445"/>
      <w:bookmarkEnd w:id="446"/>
      <w:proofErr w:type="spellEnd"/>
    </w:p>
    <w:p w:rsidR="00016EA6" w:rsidRPr="00016EA6" w:rsidRDefault="00016EA6" w:rsidP="00016EA6">
      <w:pPr>
        <w:pStyle w:val="Ttulo1"/>
        <w:spacing w:line="240" w:lineRule="auto"/>
        <w:jc w:val="right"/>
      </w:pPr>
      <w:bookmarkStart w:id="447" w:name="_Toc277169260"/>
      <w:bookmarkStart w:id="448" w:name="_Toc277170699"/>
      <w:bookmarkStart w:id="449" w:name="_Toc277342680"/>
      <w:r>
        <w:t>MARCO METODOLÓGICO</w:t>
      </w:r>
      <w:bookmarkEnd w:id="447"/>
      <w:bookmarkEnd w:id="448"/>
      <w:bookmarkEnd w:id="449"/>
    </w:p>
    <w:p w:rsidR="00D03BEB" w:rsidRDefault="00D03BEB" w:rsidP="00016EA6">
      <w:pPr>
        <w:pStyle w:val="Ttulo1"/>
        <w:jc w:val="right"/>
      </w:pPr>
    </w:p>
    <w:p w:rsidR="00016EA6" w:rsidRDefault="00016EA6" w:rsidP="00016EA6"/>
    <w:p w:rsidR="00016EA6" w:rsidRDefault="00016EA6" w:rsidP="00016EA6"/>
    <w:p w:rsidR="00FD2B1B" w:rsidRDefault="00FD2B1B" w:rsidP="00016EA6"/>
    <w:p w:rsidR="00955781" w:rsidRDefault="003C38BB" w:rsidP="00955781">
      <w:r>
        <w:lastRenderedPageBreak/>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w:t>
      </w:r>
      <w:proofErr w:type="spellStart"/>
      <w:r w:rsidR="00734D6A">
        <w:t>Saltarello</w:t>
      </w:r>
      <w:proofErr w:type="spellEnd"/>
      <w:r w:rsidR="00734D6A">
        <w:t xml:space="preserve">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w:t>
      </w:r>
      <w:proofErr w:type="gramStart"/>
      <w:r w:rsidR="00734D6A">
        <w:t>variables ,</w:t>
      </w:r>
      <w:proofErr w:type="gramEnd"/>
      <w:r w:rsidR="00734D6A">
        <w:t xml:space="preserve">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rsidR="00FD2B1B" w:rsidRDefault="00734D6A" w:rsidP="00016EA6">
      <w:r>
        <w:tab/>
        <w:t xml:space="preserve"> </w:t>
      </w:r>
    </w:p>
    <w:p w:rsidR="00FD2B1B" w:rsidRDefault="00FD2B1B" w:rsidP="00016EA6"/>
    <w:p w:rsidR="00FD2B1B" w:rsidRDefault="00FD2B1B" w:rsidP="00016EA6"/>
    <w:p w:rsidR="00FD2B1B" w:rsidRDefault="00FD2B1B" w:rsidP="00016EA6"/>
    <w:p w:rsidR="00FD2B1B" w:rsidRDefault="00FD2B1B" w:rsidP="00016EA6"/>
    <w:p w:rsidR="009D4440" w:rsidRDefault="009D4440" w:rsidP="009D4440">
      <w:pPr>
        <w:pStyle w:val="Ttulo1"/>
      </w:pPr>
      <w:bookmarkStart w:id="450" w:name="_Toc277169261"/>
      <w:bookmarkStart w:id="451" w:name="_Toc277170700"/>
      <w:bookmarkStart w:id="452" w:name="_Toc277342681"/>
      <w:r>
        <w:lastRenderedPageBreak/>
        <w:t>3.1 Métodos de Investigación.</w:t>
      </w:r>
      <w:bookmarkEnd w:id="450"/>
      <w:bookmarkEnd w:id="451"/>
      <w:bookmarkEnd w:id="452"/>
    </w:p>
    <w:p w:rsidR="00C116E6" w:rsidRDefault="00C116E6" w:rsidP="00C116E6">
      <w:r>
        <w:tab/>
      </w:r>
      <w:r w:rsidR="002E0248">
        <w:t>Kendall &amp; Kendall (2011) brindan una descripción bastante interesante de lo que es una investigación al establecer que</w:t>
      </w:r>
      <w:r w:rsidR="001F4EAF">
        <w:t>:</w:t>
      </w:r>
    </w:p>
    <w:p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rsidR="00BA1DE9" w:rsidRDefault="00BA1DE9" w:rsidP="002E0248">
      <w:pPr>
        <w:spacing w:line="360" w:lineRule="auto"/>
      </w:pPr>
    </w:p>
    <w:p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rsidR="009B586C" w:rsidRDefault="009B586C" w:rsidP="00331E80">
      <w:pPr>
        <w:rPr>
          <w:bCs/>
        </w:rPr>
      </w:pPr>
    </w:p>
    <w:p w:rsidR="00BD2ABA" w:rsidRDefault="00BD2ABA" w:rsidP="00696653">
      <w:pPr>
        <w:pStyle w:val="Ttulo2"/>
      </w:pPr>
      <w:bookmarkStart w:id="453" w:name="_Toc277169262"/>
      <w:bookmarkStart w:id="454" w:name="_Toc277170701"/>
      <w:bookmarkStart w:id="455" w:name="_Toc277342682"/>
      <w:r>
        <w:t>3.1.1 Método Científico</w:t>
      </w:r>
      <w:bookmarkEnd w:id="453"/>
      <w:bookmarkEnd w:id="454"/>
      <w:bookmarkEnd w:id="455"/>
    </w:p>
    <w:p w:rsidR="00892A37" w:rsidRDefault="00892A37" w:rsidP="00DA6002">
      <w:r>
        <w:tab/>
        <w:t xml:space="preserve">Tal como su nombre parece indicar, el método científico es un proceso mediante el cual se hace uso de la ciencia a través de la observación con el objetivo de llegar a resultados concluyentes. El autor indio </w:t>
      </w:r>
      <w:proofErr w:type="spellStart"/>
      <w:r>
        <w:t>Pathak</w:t>
      </w:r>
      <w:proofErr w:type="spellEnd"/>
      <w:r>
        <w:t xml:space="preserve"> (2011) cuando se refiere al método científico indica que</w:t>
      </w:r>
      <w:r w:rsidR="001F4EAF">
        <w:t>:</w:t>
      </w:r>
    </w:p>
    <w:p w:rsidR="00892A37" w:rsidRDefault="00892A37" w:rsidP="00DA6002">
      <w:pPr>
        <w:spacing w:line="360" w:lineRule="auto"/>
      </w:pPr>
      <w:r>
        <w:lastRenderedPageBreak/>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rsidR="00DA6002" w:rsidRDefault="00DA6002" w:rsidP="00DA6002">
      <w:pPr>
        <w:spacing w:line="360" w:lineRule="auto"/>
      </w:pPr>
    </w:p>
    <w:p w:rsidR="00DA6002" w:rsidRDefault="00DA6002" w:rsidP="00DA6002">
      <w:r>
        <w:t>Según se indica en un artículo publicado por la Universidad de Murcia en España y que reza bajo el título de Ciencia y método científico (2014), el método científico se compone de las siguientes etapas:</w:t>
      </w:r>
    </w:p>
    <w:p w:rsidR="00DA6002" w:rsidRDefault="00DA6002" w:rsidP="00DA6002">
      <w:pPr>
        <w:pStyle w:val="Prrafodelista"/>
        <w:numPr>
          <w:ilvl w:val="0"/>
          <w:numId w:val="39"/>
        </w:numPr>
      </w:pPr>
      <w:r>
        <w:t>Plantear un problema</w:t>
      </w:r>
    </w:p>
    <w:p w:rsidR="00DA6002" w:rsidRDefault="00DA6002" w:rsidP="00DA6002">
      <w:pPr>
        <w:pStyle w:val="Prrafodelista"/>
        <w:numPr>
          <w:ilvl w:val="0"/>
          <w:numId w:val="39"/>
        </w:numPr>
      </w:pPr>
      <w:r>
        <w:t>Observar algo</w:t>
      </w:r>
    </w:p>
    <w:p w:rsidR="00DA6002" w:rsidRDefault="00DA6002" w:rsidP="00DA6002">
      <w:pPr>
        <w:pStyle w:val="Prrafodelista"/>
        <w:numPr>
          <w:ilvl w:val="0"/>
          <w:numId w:val="39"/>
        </w:numPr>
      </w:pPr>
      <w:r>
        <w:t>Buscar una teoría que lo explique.</w:t>
      </w:r>
    </w:p>
    <w:p w:rsidR="00DA6002" w:rsidRDefault="00DA6002" w:rsidP="00DA6002">
      <w:pPr>
        <w:pStyle w:val="Prrafodelista"/>
        <w:numPr>
          <w:ilvl w:val="0"/>
          <w:numId w:val="39"/>
        </w:numPr>
      </w:pPr>
      <w:r>
        <w:t>Hacer predicciones en base a esa teoría</w:t>
      </w:r>
    </w:p>
    <w:p w:rsidR="00DA6002" w:rsidRDefault="00DA6002" w:rsidP="00DA6002">
      <w:pPr>
        <w:pStyle w:val="Prrafodelista"/>
        <w:numPr>
          <w:ilvl w:val="0"/>
          <w:numId w:val="39"/>
        </w:numPr>
      </w:pPr>
      <w:r>
        <w:t>Comprobar esas predicciones haciendo experimentos u observaciones</w:t>
      </w:r>
    </w:p>
    <w:p w:rsidR="00DA6002" w:rsidRDefault="00DA6002" w:rsidP="00DA6002">
      <w:pPr>
        <w:pStyle w:val="Prrafodelista"/>
        <w:numPr>
          <w:ilvl w:val="0"/>
          <w:numId w:val="39"/>
        </w:numPr>
      </w:pPr>
      <w:r>
        <w:t>Si los resultados están de acuerdo con la teoría, volver al cuarto paso, si no volver al tercero.</w:t>
      </w:r>
    </w:p>
    <w:p w:rsidR="00DA6002" w:rsidRPr="00892A37" w:rsidRDefault="00DA6002" w:rsidP="00DA6002">
      <w:pPr>
        <w:spacing w:line="360" w:lineRule="auto"/>
      </w:pPr>
    </w:p>
    <w:p w:rsidR="00BD2ABA" w:rsidRDefault="00BD2ABA" w:rsidP="00696653">
      <w:pPr>
        <w:pStyle w:val="Ttulo2"/>
      </w:pPr>
      <w:bookmarkStart w:id="456" w:name="_Toc277169263"/>
      <w:bookmarkStart w:id="457" w:name="_Toc277170702"/>
      <w:bookmarkStart w:id="458" w:name="_Toc277342683"/>
      <w:r>
        <w:t>3.1.2 Método Inductivo</w:t>
      </w:r>
      <w:bookmarkEnd w:id="456"/>
      <w:bookmarkEnd w:id="457"/>
      <w:bookmarkEnd w:id="458"/>
    </w:p>
    <w:p w:rsidR="00744A3D" w:rsidRDefault="00744A3D" w:rsidP="00744A3D">
      <w:r>
        <w:tab/>
      </w:r>
      <w:r w:rsidR="005A3EDC">
        <w:t xml:space="preserve">El autor </w:t>
      </w:r>
      <w:proofErr w:type="gramStart"/>
      <w:r w:rsidR="005A3EDC">
        <w:t>Sánchez(</w:t>
      </w:r>
      <w:proofErr w:type="gramEnd"/>
      <w:r w:rsidR="005A3EDC">
        <w:t>2012) se refiere al concepto de método inductivo cuando afirma que:</w:t>
      </w:r>
    </w:p>
    <w:p w:rsidR="005A3EDC" w:rsidRPr="00744A3D" w:rsidRDefault="005A3EDC" w:rsidP="00CC655C">
      <w:pPr>
        <w:spacing w:line="360" w:lineRule="auto"/>
      </w:pPr>
      <w:r>
        <w:lastRenderedPageBreak/>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 xml:space="preserve">experimentales para construir leyes </w:t>
      </w:r>
      <w:proofErr w:type="gramStart"/>
      <w:r w:rsidR="00CC655C">
        <w:t xml:space="preserve">y teorías científicas auxiliada por la </w:t>
      </w:r>
      <w:proofErr w:type="gramEnd"/>
      <w:r w:rsidR="00CC655C">
        <w:tab/>
        <w:t>lógica, es difícil elaborar una teoría científicamente admisible. (p. 32)</w:t>
      </w:r>
    </w:p>
    <w:p w:rsidR="00BD2ABA" w:rsidRDefault="00BD2ABA" w:rsidP="00696653">
      <w:pPr>
        <w:pStyle w:val="Ttulo2"/>
      </w:pPr>
      <w:bookmarkStart w:id="459" w:name="_Toc277169264"/>
      <w:bookmarkStart w:id="460" w:name="_Toc277170703"/>
      <w:bookmarkStart w:id="461" w:name="_Toc277342684"/>
      <w:r>
        <w:t>3.1.3 Método Deductivo</w:t>
      </w:r>
      <w:bookmarkEnd w:id="459"/>
      <w:bookmarkEnd w:id="460"/>
      <w:bookmarkEnd w:id="461"/>
    </w:p>
    <w:p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rsidR="00C121CC" w:rsidRPr="001F25C1" w:rsidRDefault="00C121CC" w:rsidP="001F25C1">
      <w:r>
        <w:tab/>
        <w:t>El método hipotético-deductivo lo empleamos corrientemente tanto en la vida ordinaria como en la investigación científica. Es el camino lógico para buscar la solución a los problemas que nos planteamos. Consiste en emitir hipótesis acerca de las posibles soluciones al problema planteado y en comprobar con los datos disponibles si éstos están de acuerdo con aquellas. Cuando el problema está próximo al nivel observacional, el caso más simple, las hipótesis podemos clasificarlas como empíricas, mientras que en los casos más complejos, las hipótesis son de tipo abstracto. (p. 13).</w:t>
      </w:r>
    </w:p>
    <w:p w:rsidR="00BD2ABA" w:rsidRDefault="00BD2ABA" w:rsidP="00696653">
      <w:pPr>
        <w:pStyle w:val="Ttulo2"/>
      </w:pPr>
      <w:bookmarkStart w:id="462" w:name="_Toc277169265"/>
      <w:bookmarkStart w:id="463" w:name="_Toc277170704"/>
      <w:bookmarkStart w:id="464" w:name="_Toc277342685"/>
      <w:r>
        <w:lastRenderedPageBreak/>
        <w:t>3.1.4 Método Cuantitativo</w:t>
      </w:r>
      <w:bookmarkEnd w:id="462"/>
      <w:bookmarkEnd w:id="463"/>
      <w:bookmarkEnd w:id="464"/>
    </w:p>
    <w:p w:rsidR="00C54875" w:rsidRDefault="00C54875" w:rsidP="00C54875">
      <w:r>
        <w:tab/>
        <w:t>Briones (1996) a propósito del método de investigación cuantitativo asegura que</w:t>
      </w:r>
      <w:r w:rsidR="001F4EAF">
        <w:t>:</w:t>
      </w:r>
    </w:p>
    <w:p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rsidR="00C54875" w:rsidRDefault="00C54875" w:rsidP="00C54875">
      <w:pPr>
        <w:spacing w:line="360" w:lineRule="auto"/>
      </w:pPr>
    </w:p>
    <w:p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rsidR="00C54875" w:rsidRDefault="00C54875" w:rsidP="00C54875">
      <w:pPr>
        <w:pStyle w:val="Prrafodelista"/>
        <w:numPr>
          <w:ilvl w:val="0"/>
          <w:numId w:val="35"/>
        </w:numPr>
      </w:pPr>
      <w:r>
        <w:t>Informes para la toma de decisiones</w:t>
      </w:r>
      <w:r w:rsidR="001F4EAF">
        <w:t>:</w:t>
      </w:r>
      <w:r>
        <w:t xml:space="preserve"> Incluye aquellos informes donde se muestra información acerca del estado actual de la empresa, como es el caso de inventarios, reportes de ventas y producción.</w:t>
      </w:r>
    </w:p>
    <w:p w:rsidR="00C54875" w:rsidRDefault="00C54875" w:rsidP="00C54875">
      <w:pPr>
        <w:pStyle w:val="Prrafodelista"/>
        <w:numPr>
          <w:ilvl w:val="0"/>
          <w:numId w:val="35"/>
        </w:numPr>
      </w:pPr>
      <w:r>
        <w:lastRenderedPageBreak/>
        <w:t>Informes de Rendimiento</w:t>
      </w:r>
      <w:r w:rsidR="001F4EAF">
        <w:t>:</w:t>
      </w:r>
      <w:r>
        <w:t xml:space="preserve"> Kendall &amp; Kendall (2011) indican que “La mayoría de informes de rendimiento consisten en una comparación  entre el rendimiento actual y el esperado” (p.136).</w:t>
      </w:r>
    </w:p>
    <w:p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rsidR="00C54875" w:rsidRDefault="00856638" w:rsidP="00033C57">
      <w:r>
        <w:tab/>
        <w:t xml:space="preserve">La siguiente figura ha sido extraía del libro Metodología de la Investigación del autor </w:t>
      </w:r>
      <w:proofErr w:type="spellStart"/>
      <w:r>
        <w:t>Sampieri</w:t>
      </w:r>
      <w:proofErr w:type="spellEnd"/>
      <w:r>
        <w:t xml:space="preserve"> e ilustra el proceso de la investigación cuantitativa.</w:t>
      </w:r>
    </w:p>
    <w:p w:rsidR="00856638" w:rsidRDefault="00856638" w:rsidP="00033C57"/>
    <w:p w:rsidR="00856638" w:rsidRDefault="00856638" w:rsidP="00033C57"/>
    <w:p w:rsidR="00856638" w:rsidRDefault="00856638" w:rsidP="00033C57"/>
    <w:p w:rsidR="00856638" w:rsidRDefault="00856638" w:rsidP="00033C57"/>
    <w:p w:rsidR="00856638" w:rsidRPr="00993141" w:rsidRDefault="00856638" w:rsidP="00993141">
      <w:pPr>
        <w:pStyle w:val="Epgrafe"/>
        <w:keepNext/>
        <w:jc w:val="center"/>
        <w:rPr>
          <w:color w:val="auto"/>
          <w:sz w:val="24"/>
          <w:szCs w:val="24"/>
        </w:rPr>
      </w:pPr>
      <w:bookmarkStart w:id="465" w:name="_Toc277170705"/>
      <w:bookmarkStart w:id="466" w:name="_Toc277212284"/>
      <w:r w:rsidRPr="00993141">
        <w:rPr>
          <w:color w:val="auto"/>
          <w:sz w:val="24"/>
          <w:szCs w:val="24"/>
        </w:rPr>
        <w:lastRenderedPageBreak/>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19</w:t>
      </w:r>
      <w:r w:rsidR="00ED2205" w:rsidRPr="00993141">
        <w:rPr>
          <w:color w:val="auto"/>
          <w:sz w:val="24"/>
          <w:szCs w:val="24"/>
        </w:rPr>
        <w:fldChar w:fldCharType="end"/>
      </w:r>
      <w:r w:rsidRPr="00993141">
        <w:rPr>
          <w:color w:val="auto"/>
          <w:sz w:val="24"/>
          <w:szCs w:val="24"/>
        </w:rPr>
        <w:t xml:space="preserve"> Investigación cuantitativa</w:t>
      </w:r>
      <w:bookmarkEnd w:id="465"/>
      <w:bookmarkEnd w:id="466"/>
    </w:p>
    <w:p w:rsidR="00856638" w:rsidRDefault="00856638" w:rsidP="00856638">
      <w:r>
        <w:rPr>
          <w:noProof/>
          <w:lang w:val="en-US"/>
        </w:rPr>
        <w:drawing>
          <wp:inline distT="0" distB="0" distL="0" distR="0">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57045"/>
                    </a:xfrm>
                    <a:prstGeom prst="rect">
                      <a:avLst/>
                    </a:prstGeom>
                  </pic:spPr>
                </pic:pic>
              </a:graphicData>
            </a:graphic>
          </wp:inline>
        </w:drawing>
      </w:r>
    </w:p>
    <w:p w:rsidR="00856638" w:rsidRPr="00C54875" w:rsidRDefault="00856638" w:rsidP="00993141">
      <w:pPr>
        <w:pStyle w:val="Ttulo4"/>
        <w:jc w:val="center"/>
      </w:pPr>
      <w:bookmarkStart w:id="467" w:name="_Toc277170706"/>
      <w:r>
        <w:t>Fuente</w:t>
      </w:r>
      <w:r w:rsidR="001F4EAF">
        <w:t>:</w:t>
      </w:r>
      <w:r>
        <w:t xml:space="preserve"> Metodología de la investigación, Roberto Hernández </w:t>
      </w:r>
      <w:proofErr w:type="spellStart"/>
      <w:r>
        <w:t>Sampieri</w:t>
      </w:r>
      <w:bookmarkEnd w:id="467"/>
      <w:proofErr w:type="spellEnd"/>
    </w:p>
    <w:p w:rsidR="00BD2ABA" w:rsidRDefault="00BD2ABA" w:rsidP="00696653">
      <w:pPr>
        <w:pStyle w:val="Ttulo2"/>
      </w:pPr>
      <w:bookmarkStart w:id="468" w:name="_Toc277169266"/>
      <w:bookmarkStart w:id="469" w:name="_Toc277170707"/>
      <w:bookmarkStart w:id="470" w:name="_Toc277342686"/>
      <w:r>
        <w:t>3.1.4 Método Cualitativo</w:t>
      </w:r>
      <w:bookmarkEnd w:id="468"/>
      <w:bookmarkEnd w:id="469"/>
      <w:bookmarkEnd w:id="470"/>
    </w:p>
    <w:p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w:t>
      </w:r>
      <w:r w:rsidR="001F4EAF">
        <w:t>:</w:t>
      </w:r>
    </w:p>
    <w:p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rsidR="008858E3" w:rsidRDefault="008858E3" w:rsidP="008858E3"/>
    <w:p w:rsidR="008858E3" w:rsidRDefault="008858E3" w:rsidP="008858E3">
      <w:r>
        <w:t>Incluso Sánchez (2008) explica cuales son los métodos cualitativos al inferir que “Los cuestionarios, la observación descriptiva, las entrevistas y otros métodos cualitativos son muy antiguos.” (p. 7).</w:t>
      </w:r>
    </w:p>
    <w:p w:rsidR="00E456BF" w:rsidRDefault="00E456BF" w:rsidP="008858E3">
      <w:r>
        <w:tab/>
        <w:t>Desde el punto de vista de Kendall &amp; Kendall (2011) “Los documentos cualitativos incluyen mensajes de correo electrónico, memorandos, anuncios en tableros y áreas de trabajo y páginas Web.”.</w:t>
      </w:r>
    </w:p>
    <w:p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rsidR="00D53F7E" w:rsidRPr="00993141" w:rsidRDefault="00D53F7E" w:rsidP="00993141">
      <w:pPr>
        <w:pStyle w:val="Epgrafe"/>
        <w:keepNext/>
        <w:jc w:val="center"/>
        <w:rPr>
          <w:color w:val="auto"/>
          <w:sz w:val="24"/>
          <w:szCs w:val="24"/>
        </w:rPr>
      </w:pPr>
      <w:bookmarkStart w:id="471" w:name="_Toc277170708"/>
      <w:bookmarkStart w:id="472" w:name="_Toc277212285"/>
      <w:r w:rsidRPr="00993141">
        <w:rPr>
          <w:color w:val="auto"/>
          <w:sz w:val="24"/>
          <w:szCs w:val="24"/>
        </w:rPr>
        <w:t xml:space="preserve">Figura </w:t>
      </w:r>
      <w:r w:rsidR="00ED2205" w:rsidRPr="00993141">
        <w:rPr>
          <w:color w:val="auto"/>
          <w:sz w:val="24"/>
          <w:szCs w:val="24"/>
        </w:rPr>
        <w:fldChar w:fldCharType="begin"/>
      </w:r>
      <w:r w:rsidRPr="00993141">
        <w:rPr>
          <w:color w:val="auto"/>
          <w:sz w:val="24"/>
          <w:szCs w:val="24"/>
        </w:rPr>
        <w:instrText xml:space="preserve"> SEQ Figura \* ARABIC </w:instrText>
      </w:r>
      <w:r w:rsidR="00ED2205" w:rsidRPr="00993141">
        <w:rPr>
          <w:color w:val="auto"/>
          <w:sz w:val="24"/>
          <w:szCs w:val="24"/>
        </w:rPr>
        <w:fldChar w:fldCharType="separate"/>
      </w:r>
      <w:r w:rsidR="00E35F55">
        <w:rPr>
          <w:noProof/>
          <w:color w:val="auto"/>
          <w:sz w:val="24"/>
          <w:szCs w:val="24"/>
        </w:rPr>
        <w:t>20</w:t>
      </w:r>
      <w:r w:rsidR="00ED2205" w:rsidRPr="00993141">
        <w:rPr>
          <w:color w:val="auto"/>
          <w:sz w:val="24"/>
          <w:szCs w:val="24"/>
        </w:rPr>
        <w:fldChar w:fldCharType="end"/>
      </w:r>
      <w:r w:rsidRPr="00993141">
        <w:rPr>
          <w:color w:val="auto"/>
          <w:sz w:val="24"/>
          <w:szCs w:val="24"/>
        </w:rPr>
        <w:t xml:space="preserve"> Investigación cualitativa y cuantitativa</w:t>
      </w:r>
      <w:bookmarkEnd w:id="471"/>
      <w:bookmarkEnd w:id="472"/>
    </w:p>
    <w:p w:rsidR="00D53F7E" w:rsidRDefault="00D53F7E" w:rsidP="00D53F7E">
      <w:pPr>
        <w:jc w:val="center"/>
      </w:pPr>
      <w:r>
        <w:rPr>
          <w:noProof/>
          <w:lang w:val="en-US"/>
        </w:rPr>
        <w:drawing>
          <wp:inline distT="0" distB="0" distL="0" distR="0">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883152" cy="2490216"/>
                    </a:xfrm>
                    <a:prstGeom prst="rect">
                      <a:avLst/>
                    </a:prstGeom>
                  </pic:spPr>
                </pic:pic>
              </a:graphicData>
            </a:graphic>
          </wp:inline>
        </w:drawing>
      </w:r>
    </w:p>
    <w:p w:rsidR="00221D98" w:rsidRDefault="00620085" w:rsidP="00993141">
      <w:pPr>
        <w:pStyle w:val="Ttulo4"/>
        <w:jc w:val="center"/>
      </w:pPr>
      <w:r w:rsidRPr="00620085">
        <w:t>Fuente</w:t>
      </w:r>
      <w:r w:rsidR="001F4EAF">
        <w:t>:</w:t>
      </w:r>
      <w:r w:rsidRPr="00620085">
        <w:t xml:space="preserve"> </w:t>
      </w:r>
      <w:hyperlink r:id="rId40" w:history="1">
        <w:r w:rsidR="00D950ED" w:rsidRPr="008B5B43">
          <w:rPr>
            <w:rStyle w:val="Hipervnculo"/>
            <w:b w:val="0"/>
          </w:rPr>
          <w:t>http://bvs.sld.cu/revistas/spu/vol33_3_07/spu20207.htm</w:t>
        </w:r>
      </w:hyperlink>
    </w:p>
    <w:p w:rsidR="00D950ED" w:rsidRDefault="00D950ED" w:rsidP="00D950ED">
      <w:pPr>
        <w:pStyle w:val="Ttulo2"/>
      </w:pPr>
      <w:bookmarkStart w:id="473" w:name="_Toc277169267"/>
      <w:bookmarkStart w:id="474" w:name="_Toc277170709"/>
      <w:bookmarkStart w:id="475" w:name="_Toc277342687"/>
      <w:r>
        <w:t>3.1.4 Método de Investigación Utilizado.</w:t>
      </w:r>
      <w:bookmarkEnd w:id="473"/>
      <w:bookmarkEnd w:id="474"/>
      <w:bookmarkEnd w:id="475"/>
    </w:p>
    <w:p w:rsidR="00D950ED" w:rsidRPr="00620085" w:rsidRDefault="00D950ED" w:rsidP="00876933">
      <w:pPr>
        <w:rPr>
          <w:b/>
        </w:rPr>
      </w:pPr>
      <w:r>
        <w:tab/>
        <w:t xml:space="preserve">Basado en </w:t>
      </w:r>
      <w:proofErr w:type="gramStart"/>
      <w:r>
        <w:t>las definiciones anteriores y apoyado</w:t>
      </w:r>
      <w:proofErr w:type="gramEnd"/>
      <w:r>
        <w:t xml:space="preserve">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rsidR="00BD2ABA" w:rsidRDefault="00BD2ABA" w:rsidP="00696653">
      <w:pPr>
        <w:pStyle w:val="Ttulo1"/>
      </w:pPr>
      <w:bookmarkStart w:id="476" w:name="_Toc277169268"/>
      <w:bookmarkStart w:id="477" w:name="_Toc277170710"/>
      <w:bookmarkStart w:id="478" w:name="_Toc277342688"/>
      <w:r>
        <w:lastRenderedPageBreak/>
        <w:t>3.2 Tipos de Investigación</w:t>
      </w:r>
      <w:bookmarkEnd w:id="476"/>
      <w:bookmarkEnd w:id="477"/>
      <w:bookmarkEnd w:id="478"/>
    </w:p>
    <w:p w:rsidR="00D92017" w:rsidRPr="00D92017" w:rsidRDefault="00D92017" w:rsidP="00D92017">
      <w:r>
        <w:tab/>
      </w:r>
      <w:proofErr w:type="spellStart"/>
      <w:r>
        <w:t>Sampieri</w:t>
      </w:r>
      <w:proofErr w:type="spellEnd"/>
      <w:r>
        <w:t xml:space="preserve">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rsidR="00BD2ABA" w:rsidRDefault="00BD2ABA" w:rsidP="00696653">
      <w:pPr>
        <w:pStyle w:val="Ttulo2"/>
      </w:pPr>
      <w:bookmarkStart w:id="479" w:name="_Toc277169269"/>
      <w:bookmarkStart w:id="480" w:name="_Toc277170711"/>
      <w:bookmarkStart w:id="481" w:name="_Toc277342689"/>
      <w:r>
        <w:t>3.2.1 Descriptiva</w:t>
      </w:r>
      <w:bookmarkEnd w:id="479"/>
      <w:bookmarkEnd w:id="480"/>
      <w:bookmarkEnd w:id="481"/>
    </w:p>
    <w:p w:rsidR="0093260D" w:rsidRDefault="0093260D" w:rsidP="00926EDB">
      <w:r>
        <w:tab/>
        <w:t xml:space="preserve">Los estudios de alcance descriptivo según </w:t>
      </w:r>
      <w:proofErr w:type="spellStart"/>
      <w:r>
        <w:t>Sampieri</w:t>
      </w:r>
      <w:proofErr w:type="spellEnd"/>
      <w:r>
        <w:t xml:space="preserve"> (2010) se alinean a los objetivos del investigador donde la mayor parte del tiempo éste busca describir fenómenos, situaciones, contextos y eventos.</w:t>
      </w:r>
    </w:p>
    <w:p w:rsidR="0093260D" w:rsidRDefault="00926EDB" w:rsidP="00926EDB">
      <w:pPr>
        <w:spacing w:line="360" w:lineRule="auto"/>
      </w:pPr>
      <w:r>
        <w:t xml:space="preserve">Así mismo </w:t>
      </w:r>
      <w:proofErr w:type="spellStart"/>
      <w:r>
        <w:t>Sampieri</w:t>
      </w:r>
      <w:proofErr w:type="spellEnd"/>
      <w:r>
        <w:t xml:space="preserve"> (2010) indica que</w:t>
      </w:r>
      <w:r w:rsidR="001F4EAF">
        <w:t>:</w:t>
      </w:r>
    </w:p>
    <w:p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es indicar cómo se relacionan </w:t>
      </w:r>
      <w:r>
        <w:tab/>
        <w:t>éstas. (p. 80).</w:t>
      </w:r>
    </w:p>
    <w:p w:rsidR="00926EDB" w:rsidRDefault="00926EDB" w:rsidP="00926EDB">
      <w:pPr>
        <w:spacing w:line="360" w:lineRule="auto"/>
      </w:pPr>
    </w:p>
    <w:p w:rsidR="00926EDB" w:rsidRDefault="00926EDB" w:rsidP="00926EDB">
      <w:pPr>
        <w:pStyle w:val="Ttulo2"/>
      </w:pPr>
      <w:bookmarkStart w:id="482" w:name="_Toc277169270"/>
      <w:bookmarkStart w:id="483" w:name="_Toc277170712"/>
      <w:bookmarkStart w:id="484" w:name="_Toc277342690"/>
      <w:r>
        <w:lastRenderedPageBreak/>
        <w:t>3.2.2 Exploratoria</w:t>
      </w:r>
      <w:bookmarkEnd w:id="482"/>
      <w:bookmarkEnd w:id="483"/>
      <w:bookmarkEnd w:id="484"/>
    </w:p>
    <w:p w:rsidR="00926EDB" w:rsidRDefault="006F46E2" w:rsidP="00BF6A25">
      <w:r>
        <w:tab/>
        <w:t>La Universidad Nacional Abierta y a Distancia de Colombia (UNAD)</w:t>
      </w:r>
      <w:r>
        <w:rPr>
          <w:rStyle w:val="Refdenotaalpie"/>
        </w:rPr>
        <w:footnoteReference w:id="8"/>
      </w:r>
      <w:r w:rsidR="00BF6A25">
        <w:t>, refiriéndose a la investigación exploratoria comenta que</w:t>
      </w:r>
      <w:r w:rsidR="001F4EAF">
        <w:t>:</w:t>
      </w:r>
    </w:p>
    <w:p w:rsidR="00BF6A25" w:rsidRDefault="00BF6A25" w:rsidP="00926EDB">
      <w:pPr>
        <w:spacing w:line="360" w:lineRule="auto"/>
      </w:pPr>
    </w:p>
    <w:p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rsidR="007632BA" w:rsidRDefault="007632BA" w:rsidP="00BF6A25">
      <w:pPr>
        <w:spacing w:line="360" w:lineRule="auto"/>
      </w:pPr>
    </w:p>
    <w:p w:rsidR="007632BA" w:rsidRDefault="007632BA" w:rsidP="007632BA">
      <w:r>
        <w:tab/>
        <w:t xml:space="preserve">La definición anterior propuesta por la entidad educativa concuerda con el punto de vista de </w:t>
      </w:r>
      <w:proofErr w:type="spellStart"/>
      <w:r>
        <w:t>Sampieri</w:t>
      </w:r>
      <w:proofErr w:type="spellEnd"/>
      <w:r>
        <w:t xml:space="preserve"> (2010) el cual aduce que:</w:t>
      </w:r>
    </w:p>
    <w:p w:rsidR="007632BA" w:rsidRPr="004A378A" w:rsidRDefault="007632BA" w:rsidP="00BF6A25">
      <w:pPr>
        <w:spacing w:line="360" w:lineRule="auto"/>
      </w:pPr>
      <w:r>
        <w:tab/>
        <w:t xml:space="preserve">Los </w:t>
      </w:r>
      <w:proofErr w:type="gramStart"/>
      <w:r>
        <w:t>estudio</w:t>
      </w:r>
      <w:proofErr w:type="gramEnd"/>
      <w:r>
        <w:t xml:space="preserve"> exploratorios se realizan cuando el objetivo es examinar un tema o problema de investigación poco estudiado, del cual se tiene muchas </w:t>
      </w:r>
      <w:r>
        <w:tab/>
        <w:t xml:space="preserve">dudas o no se ha abordado antes. Es decir, que cuando la revisión de </w:t>
      </w:r>
      <w:r>
        <w:tab/>
        <w:t xml:space="preserve">la literatura reveló que tan solo hay guías no investigadas e ideas </w:t>
      </w:r>
      <w:r>
        <w:lastRenderedPageBreak/>
        <w:tab/>
        <w:t xml:space="preserve">vagamente relacionadas con el problema de estudio, o bien, si </w:t>
      </w:r>
      <w:r>
        <w:tab/>
        <w:t>deseamos indagar sobre temas y áreas de nuevas perspectivas</w:t>
      </w:r>
      <w:proofErr w:type="gramStart"/>
      <w:r>
        <w:t>.(</w:t>
      </w:r>
      <w:proofErr w:type="gramEnd"/>
      <w:r>
        <w:t>p. 79).</w:t>
      </w:r>
    </w:p>
    <w:p w:rsidR="00BF6A25" w:rsidRPr="004A378A" w:rsidRDefault="00BF6A25" w:rsidP="00926EDB">
      <w:pPr>
        <w:spacing w:line="360" w:lineRule="auto"/>
      </w:pPr>
    </w:p>
    <w:p w:rsidR="00A74D93" w:rsidRDefault="00A74D93" w:rsidP="00A74D93">
      <w:pPr>
        <w:pStyle w:val="Ttulo2"/>
      </w:pPr>
      <w:bookmarkStart w:id="485" w:name="_Toc277169271"/>
      <w:bookmarkStart w:id="486" w:name="_Toc277170713"/>
      <w:bookmarkStart w:id="487" w:name="_Toc277342691"/>
      <w:r>
        <w:t xml:space="preserve">3.2.3 </w:t>
      </w:r>
      <w:proofErr w:type="spellStart"/>
      <w:r>
        <w:t>Correlacional</w:t>
      </w:r>
      <w:bookmarkEnd w:id="485"/>
      <w:bookmarkEnd w:id="486"/>
      <w:bookmarkEnd w:id="487"/>
      <w:proofErr w:type="spellEnd"/>
    </w:p>
    <w:p w:rsidR="00A74D93" w:rsidRDefault="00A74D93" w:rsidP="00A810CA">
      <w:r>
        <w:tab/>
      </w:r>
      <w:proofErr w:type="spellStart"/>
      <w:r>
        <w:t>Sampieri</w:t>
      </w:r>
      <w:proofErr w:type="spellEnd"/>
      <w:r>
        <w:t xml:space="preserve"> (2010) define el estudio </w:t>
      </w:r>
      <w:proofErr w:type="spellStart"/>
      <w:r>
        <w:t>correlacional</w:t>
      </w:r>
      <w:proofErr w:type="spellEnd"/>
      <w:r>
        <w:t xml:space="preserve"> de la siguiente forma:</w:t>
      </w:r>
    </w:p>
    <w:p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rsidR="00A810CA" w:rsidRPr="00A74D93" w:rsidRDefault="00A810CA" w:rsidP="00A810CA">
      <w:pPr>
        <w:spacing w:line="360" w:lineRule="auto"/>
      </w:pPr>
    </w:p>
    <w:p w:rsidR="00A810CA" w:rsidRDefault="00A810CA" w:rsidP="00A810CA">
      <w:pPr>
        <w:pStyle w:val="Ttulo2"/>
      </w:pPr>
      <w:bookmarkStart w:id="488" w:name="_Toc277169272"/>
      <w:bookmarkStart w:id="489" w:name="_Toc277170714"/>
      <w:bookmarkStart w:id="490" w:name="_Toc277342692"/>
      <w:r>
        <w:t>3.2.4 Explicativo</w:t>
      </w:r>
      <w:bookmarkEnd w:id="488"/>
      <w:bookmarkEnd w:id="489"/>
      <w:bookmarkEnd w:id="490"/>
    </w:p>
    <w:p w:rsidR="00A810CA" w:rsidRDefault="00A810CA" w:rsidP="00A810CA">
      <w:proofErr w:type="spellStart"/>
      <w:r>
        <w:t>Sampieri</w:t>
      </w:r>
      <w:proofErr w:type="spellEnd"/>
      <w:r>
        <w:t xml:space="preserve"> (2010) argumenta que</w:t>
      </w:r>
      <w:r w:rsidR="001F4EAF">
        <w:t>:</w:t>
      </w:r>
    </w:p>
    <w:p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rsidR="00A810CA" w:rsidRPr="00A810CA" w:rsidRDefault="00A810CA" w:rsidP="00A810CA">
      <w:pPr>
        <w:spacing w:line="360" w:lineRule="auto"/>
      </w:pPr>
    </w:p>
    <w:p w:rsidR="00926EDB" w:rsidRDefault="00A810CA" w:rsidP="00926EDB">
      <w:pPr>
        <w:spacing w:line="360" w:lineRule="auto"/>
      </w:pPr>
      <w:r>
        <w:t>A manera de síntesis de los métodos de investigación descritos anteriormente, la imagen siguiente los identifica en forma esquematizada y concisa.</w:t>
      </w:r>
    </w:p>
    <w:p w:rsidR="00A810CA" w:rsidRDefault="00A810CA" w:rsidP="00926EDB">
      <w:pPr>
        <w:spacing w:line="360" w:lineRule="auto"/>
      </w:pPr>
    </w:p>
    <w:p w:rsidR="003D2837" w:rsidRDefault="003D2837" w:rsidP="00926EDB">
      <w:pPr>
        <w:spacing w:line="360" w:lineRule="auto"/>
      </w:pPr>
    </w:p>
    <w:p w:rsidR="003D2837" w:rsidRPr="005B30BE" w:rsidRDefault="003D2837" w:rsidP="005B30BE">
      <w:pPr>
        <w:pStyle w:val="Epgrafe"/>
        <w:keepNext/>
        <w:jc w:val="center"/>
        <w:rPr>
          <w:color w:val="auto"/>
          <w:sz w:val="24"/>
          <w:szCs w:val="24"/>
        </w:rPr>
      </w:pPr>
      <w:bookmarkStart w:id="491" w:name="_Toc277170715"/>
      <w:bookmarkStart w:id="492" w:name="_Toc277212286"/>
      <w:r w:rsidRPr="005B30BE">
        <w:rPr>
          <w:color w:val="auto"/>
          <w:sz w:val="24"/>
          <w:szCs w:val="24"/>
        </w:rPr>
        <w:lastRenderedPageBreak/>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sidR="00E35F55">
        <w:rPr>
          <w:noProof/>
          <w:color w:val="auto"/>
          <w:sz w:val="24"/>
          <w:szCs w:val="24"/>
        </w:rPr>
        <w:t>21</w:t>
      </w:r>
      <w:r w:rsidR="00ED2205" w:rsidRPr="005B30BE">
        <w:rPr>
          <w:color w:val="auto"/>
          <w:sz w:val="24"/>
          <w:szCs w:val="24"/>
        </w:rPr>
        <w:fldChar w:fldCharType="end"/>
      </w:r>
      <w:r w:rsidRPr="005B30BE">
        <w:rPr>
          <w:color w:val="auto"/>
          <w:sz w:val="24"/>
          <w:szCs w:val="24"/>
        </w:rPr>
        <w:t xml:space="preserve"> Alcances de la investigación</w:t>
      </w:r>
      <w:bookmarkEnd w:id="491"/>
      <w:bookmarkEnd w:id="492"/>
    </w:p>
    <w:p w:rsidR="00A810CA" w:rsidRDefault="003D2837" w:rsidP="00A810CA">
      <w:pPr>
        <w:pStyle w:val="Ttulo2"/>
      </w:pPr>
      <w:r>
        <w:rPr>
          <w:noProof/>
          <w:lang w:val="en-US"/>
        </w:rPr>
        <w:drawing>
          <wp:inline distT="0" distB="0" distL="0" distR="0">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367790"/>
                    </a:xfrm>
                    <a:prstGeom prst="rect">
                      <a:avLst/>
                    </a:prstGeom>
                  </pic:spPr>
                </pic:pic>
              </a:graphicData>
            </a:graphic>
          </wp:inline>
        </w:drawing>
      </w:r>
    </w:p>
    <w:p w:rsidR="003D2837" w:rsidRPr="003D2837" w:rsidRDefault="003D2837" w:rsidP="003D2837">
      <w:pPr>
        <w:pStyle w:val="Ttulo3"/>
      </w:pPr>
      <w:bookmarkStart w:id="493" w:name="_Toc277170716"/>
      <w:bookmarkStart w:id="494" w:name="_Toc277342693"/>
      <w:r>
        <w:t>Fuente</w:t>
      </w:r>
      <w:r w:rsidR="001F4EAF">
        <w:t>:</w:t>
      </w:r>
      <w:r w:rsidRPr="003D2837">
        <w:t xml:space="preserve"> </w:t>
      </w:r>
      <w:r>
        <w:t xml:space="preserve">Metodología de la investigación, Roberto Hernández </w:t>
      </w:r>
      <w:proofErr w:type="spellStart"/>
      <w:r>
        <w:t>Sampieri</w:t>
      </w:r>
      <w:bookmarkEnd w:id="493"/>
      <w:bookmarkEnd w:id="494"/>
      <w:proofErr w:type="spellEnd"/>
    </w:p>
    <w:p w:rsidR="00A810CA" w:rsidRDefault="00A810CA" w:rsidP="00A810CA">
      <w:pPr>
        <w:pStyle w:val="Ttulo2"/>
      </w:pPr>
      <w:bookmarkStart w:id="495" w:name="_Toc277169273"/>
      <w:bookmarkStart w:id="496" w:name="_Toc277170717"/>
      <w:bookmarkStart w:id="497" w:name="_Toc277342694"/>
      <w:r>
        <w:t>3.2.5 Tipo de Investigación Seleccionada</w:t>
      </w:r>
      <w:bookmarkEnd w:id="495"/>
      <w:bookmarkEnd w:id="496"/>
      <w:bookmarkEnd w:id="497"/>
    </w:p>
    <w:p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rsidR="00926EDB" w:rsidRDefault="00DA5919" w:rsidP="00D303B8">
      <w:r>
        <w:tab/>
        <w:t xml:space="preserve">Incluso el proyecto de la empresa Microsoft denominado </w:t>
      </w:r>
      <w:proofErr w:type="spellStart"/>
      <w:r>
        <w:t>Roslyn</w:t>
      </w:r>
      <w:proofErr w:type="spellEnd"/>
      <w:r w:rsidR="00D303B8">
        <w:rPr>
          <w:rStyle w:val="Refdenotaalpie"/>
        </w:rPr>
        <w:footnoteReference w:id="9"/>
      </w:r>
      <w:r>
        <w:t xml:space="preserve"> , el cual a su vez es el cimiento para el prototipo funcional propuesto, hace referencia a las distintas áreas de innovación y a su relevancia en la computación moderna al indicar que</w:t>
      </w:r>
      <w:r w:rsidR="001F4EAF">
        <w:t>:</w:t>
      </w:r>
    </w:p>
    <w:p w:rsidR="00D303B8" w:rsidRDefault="00D303B8" w:rsidP="00926EDB">
      <w:pPr>
        <w:spacing w:line="360" w:lineRule="auto"/>
      </w:pPr>
      <w:r>
        <w:lastRenderedPageBreak/>
        <w:tab/>
        <w:t>La plataforma de compilación de .NET (“</w:t>
      </w:r>
      <w:proofErr w:type="spellStart"/>
      <w:r>
        <w:t>Roslyn</w:t>
      </w:r>
      <w:proofErr w:type="spellEnd"/>
      <w:r>
        <w:t xml:space="preserve">”)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rsidR="00926EDB" w:rsidRDefault="00926EDB" w:rsidP="00926EDB">
      <w:pPr>
        <w:spacing w:line="360" w:lineRule="auto"/>
      </w:pPr>
    </w:p>
    <w:p w:rsidR="007B68DC" w:rsidRDefault="007B68DC" w:rsidP="007B68DC">
      <w:pPr>
        <w:pStyle w:val="Ttulo1"/>
      </w:pPr>
      <w:bookmarkStart w:id="498" w:name="_Toc277169274"/>
      <w:bookmarkStart w:id="499" w:name="_Toc277170718"/>
      <w:bookmarkStart w:id="500" w:name="_Toc277342695"/>
      <w:r>
        <w:t>3.3 Fuentes de Información</w:t>
      </w:r>
      <w:bookmarkEnd w:id="498"/>
      <w:bookmarkEnd w:id="499"/>
      <w:bookmarkEnd w:id="500"/>
    </w:p>
    <w:p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rsidR="00926EDB" w:rsidRDefault="00926EDB" w:rsidP="00926EDB">
      <w:pPr>
        <w:spacing w:line="360" w:lineRule="auto"/>
      </w:pPr>
    </w:p>
    <w:p w:rsidR="00766B82" w:rsidRDefault="00766B82" w:rsidP="00766B82">
      <w:pPr>
        <w:pStyle w:val="Ttulo2"/>
      </w:pPr>
      <w:bookmarkStart w:id="501" w:name="_Toc277169275"/>
      <w:bookmarkStart w:id="502" w:name="_Toc277170719"/>
      <w:bookmarkStart w:id="503" w:name="_Toc277342696"/>
      <w:r>
        <w:t>3.3.1 Fuentes Primarias</w:t>
      </w:r>
      <w:bookmarkEnd w:id="501"/>
      <w:bookmarkEnd w:id="502"/>
      <w:bookmarkEnd w:id="503"/>
    </w:p>
    <w:p w:rsidR="00B11B4A" w:rsidRPr="00B11B4A" w:rsidRDefault="00766B82" w:rsidP="00B11B4A">
      <w:r>
        <w:tab/>
      </w:r>
      <w:r w:rsidR="00B11B4A">
        <w:t xml:space="preserve">Las fuentes de información primarias, según la biblioteca de la Universidad de Alcalá (2014) “Contienen nueva y original, resultado de un trabajo intelectual”. Dicha institución también comenta que son documentos </w:t>
      </w:r>
      <w:r w:rsidR="00B11B4A">
        <w:lastRenderedPageBreak/>
        <w:t>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rsidR="00B11B4A" w:rsidRDefault="00B11B4A" w:rsidP="00B11B4A">
      <w:pPr>
        <w:pStyle w:val="Ttulo2"/>
      </w:pPr>
      <w:bookmarkStart w:id="504" w:name="_Toc277169276"/>
      <w:bookmarkStart w:id="505" w:name="_Toc277170720"/>
      <w:bookmarkStart w:id="506" w:name="_Toc277342697"/>
      <w:r>
        <w:t>3.3.2 Fuentes Secundaria</w:t>
      </w:r>
      <w:bookmarkEnd w:id="504"/>
      <w:bookmarkEnd w:id="505"/>
      <w:bookmarkEnd w:id="506"/>
    </w:p>
    <w:p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w:t>
      </w:r>
      <w:proofErr w:type="gramStart"/>
      <w:r w:rsidRPr="00B11B4A">
        <w:t>:  enciclopedias</w:t>
      </w:r>
      <w:proofErr w:type="gramEnd"/>
      <w:r w:rsidRPr="00B11B4A">
        <w:t>, antologías, directorios, libros o artículos que interpretan otros trabajos o investigaciones.</w:t>
      </w:r>
    </w:p>
    <w:p w:rsidR="006D4376" w:rsidRDefault="006D4376" w:rsidP="006D4376">
      <w:pPr>
        <w:pStyle w:val="Ttulo2"/>
      </w:pPr>
      <w:bookmarkStart w:id="507" w:name="_Toc277169277"/>
      <w:bookmarkStart w:id="508" w:name="_Toc277170721"/>
      <w:bookmarkStart w:id="509" w:name="_Toc277342698"/>
      <w:r>
        <w:t>3.3.3 Fuentes Terciaria</w:t>
      </w:r>
      <w:bookmarkEnd w:id="507"/>
      <w:bookmarkEnd w:id="508"/>
      <w:bookmarkEnd w:id="509"/>
    </w:p>
    <w:p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rsidR="006D4376" w:rsidRDefault="006D4376" w:rsidP="006D4376">
      <w:pPr>
        <w:pStyle w:val="Ttulo2"/>
      </w:pPr>
      <w:bookmarkStart w:id="510" w:name="_Toc277169278"/>
      <w:bookmarkStart w:id="511" w:name="_Toc277170722"/>
      <w:bookmarkStart w:id="512" w:name="_Toc277342699"/>
      <w:r>
        <w:t>3.3.4 Fuente de Información Seleccionada</w:t>
      </w:r>
      <w:bookmarkEnd w:id="510"/>
      <w:bookmarkEnd w:id="511"/>
      <w:bookmarkEnd w:id="512"/>
    </w:p>
    <w:p w:rsidR="00B11B4A" w:rsidRDefault="00452F7D" w:rsidP="00B11B4A">
      <w:r>
        <w:tab/>
        <w:t>En la investigación desarrollada median dos tipos de fuentes de información:</w:t>
      </w:r>
    </w:p>
    <w:p w:rsidR="00452F7D" w:rsidRDefault="00452F7D" w:rsidP="00B11B4A">
      <w:r>
        <w:lastRenderedPageBreak/>
        <w:tab/>
        <w:t>Fuentes primarias: Se utilizan diversos libros en temas estrictamente relacionados con el área de investigación, páginas Web de Microsoft, blogs de expertos en seguridad y material de la empresa Security Innovation.</w:t>
      </w:r>
    </w:p>
    <w:p w:rsidR="00555363" w:rsidRDefault="00452F7D" w:rsidP="00B11B4A">
      <w:r>
        <w:tab/>
        <w:t xml:space="preserve">Fuentes secundarias: </w:t>
      </w:r>
      <w:r w:rsidR="00413290">
        <w:t xml:space="preserve">La plataforma educativa denominada TEAM </w:t>
      </w:r>
      <w:proofErr w:type="spellStart"/>
      <w:r w:rsidR="00413290">
        <w:t>Professor</w:t>
      </w:r>
      <w:proofErr w:type="spellEnd"/>
      <w:r w:rsidR="00413290">
        <w:t xml:space="preserve"> de la empresa Security Innovation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 xml:space="preserve">La </w:t>
      </w:r>
      <w:proofErr w:type="gramStart"/>
      <w:r>
        <w:t>empresa</w:t>
      </w:r>
      <w:proofErr w:type="gramEnd"/>
      <w:r>
        <w:t xml:space="preserve"> Security Innovation, enfocada en el mercado de la seguridad de las aplicaciones provee un catálogo único y enfoques específicos (tal es el caso de cursos virtuales) para sustentar la investigación desarrollada.</w:t>
      </w:r>
    </w:p>
    <w:p w:rsidR="00636C87" w:rsidRDefault="00636C87" w:rsidP="00636C87">
      <w:pPr>
        <w:pStyle w:val="Ttulo1"/>
      </w:pPr>
      <w:bookmarkStart w:id="513" w:name="_Toc277169279"/>
      <w:bookmarkStart w:id="514" w:name="_Toc277170723"/>
      <w:bookmarkStart w:id="515" w:name="_Toc277342700"/>
      <w:r>
        <w:t>3.4 Descripción de Variables</w:t>
      </w:r>
      <w:bookmarkEnd w:id="513"/>
      <w:bookmarkEnd w:id="514"/>
      <w:bookmarkEnd w:id="515"/>
    </w:p>
    <w:p w:rsidR="00FD2177" w:rsidRDefault="00FD2177" w:rsidP="00E471D8">
      <w:r>
        <w:tab/>
        <w:t xml:space="preserve">Los autores </w:t>
      </w:r>
      <w:proofErr w:type="spellStart"/>
      <w:r>
        <w:t>Spiegel</w:t>
      </w:r>
      <w:proofErr w:type="spellEnd"/>
      <w:r>
        <w:t xml:space="preserve"> &amp; Stephens (2012) brindan la siguiente definición de lo que es una variable</w:t>
      </w:r>
      <w:r w:rsidR="001F4EAF">
        <w:t>:</w:t>
      </w:r>
    </w:p>
    <w:p w:rsidR="00E471D8" w:rsidRDefault="00E471D8" w:rsidP="00E471D8">
      <w:pPr>
        <w:spacing w:line="360" w:lineRule="auto"/>
      </w:pPr>
      <w:r>
        <w:tab/>
        <w:t>Una variable es un sí</w:t>
      </w:r>
      <w:r w:rsidR="00FD2177">
        <w:t>mbolo</w:t>
      </w:r>
      <w:r>
        <w:t>, como X</w:t>
      </w:r>
      <w:proofErr w:type="gramStart"/>
      <w:r>
        <w:t>,Y,Z</w:t>
      </w:r>
      <w:proofErr w:type="gramEnd"/>
      <w:r>
        <w:t xml:space="preserve">,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 xml:space="preserve">denomina variable </w:t>
      </w:r>
      <w:proofErr w:type="gramStart"/>
      <w:r>
        <w:t>discreta(</w:t>
      </w:r>
      <w:proofErr w:type="gramEnd"/>
      <w:r>
        <w:t>p. 1).</w:t>
      </w:r>
    </w:p>
    <w:p w:rsidR="00636C87" w:rsidRDefault="00636C87" w:rsidP="00636C87">
      <w:pPr>
        <w:pStyle w:val="Ttulo2"/>
      </w:pPr>
      <w:bookmarkStart w:id="516" w:name="_Toc277169280"/>
      <w:bookmarkStart w:id="517" w:name="_Toc277170724"/>
      <w:bookmarkStart w:id="518" w:name="_Toc277342701"/>
      <w:r>
        <w:lastRenderedPageBreak/>
        <w:t>3.4.1 Definición Conceptual</w:t>
      </w:r>
      <w:bookmarkEnd w:id="516"/>
      <w:bookmarkEnd w:id="517"/>
      <w:bookmarkEnd w:id="518"/>
    </w:p>
    <w:p w:rsidR="00C502CA" w:rsidRDefault="00E471D8" w:rsidP="00C502CA">
      <w:r>
        <w:tab/>
      </w:r>
      <w:proofErr w:type="spellStart"/>
      <w:r w:rsidR="00C502CA">
        <w:t>Sampieri</w:t>
      </w:r>
      <w:proofErr w:type="spellEnd"/>
      <w:r w:rsidR="00C502CA">
        <w:t xml:space="preserve"> (2010) refiriéndose a la definición conceptual o constitutiva afirma que</w:t>
      </w:r>
      <w:r w:rsidR="001F4EAF">
        <w:t>:</w:t>
      </w:r>
    </w:p>
    <w:p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rsidR="00636C87" w:rsidRDefault="00636C87" w:rsidP="00636C87">
      <w:pPr>
        <w:pStyle w:val="Ttulo2"/>
      </w:pPr>
      <w:bookmarkStart w:id="519" w:name="_Toc277169281"/>
      <w:bookmarkStart w:id="520" w:name="_Toc277170725"/>
      <w:bookmarkStart w:id="521" w:name="_Toc277342702"/>
      <w:r>
        <w:t>3.4.2 Definición Operacional</w:t>
      </w:r>
      <w:bookmarkEnd w:id="519"/>
      <w:bookmarkEnd w:id="520"/>
      <w:bookmarkEnd w:id="521"/>
    </w:p>
    <w:p w:rsidR="00A01F42" w:rsidRDefault="00A01F42" w:rsidP="001E4F20">
      <w:r>
        <w:tab/>
        <w:t>Reynolds (1986) se refiere a una definición operacional al establecer que:</w:t>
      </w:r>
    </w:p>
    <w:p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rsidR="00A01F42" w:rsidRDefault="00A01F42" w:rsidP="001E4F20">
      <w:r>
        <w:tab/>
      </w:r>
    </w:p>
    <w:p w:rsidR="001E4F20" w:rsidRPr="00A01F42" w:rsidRDefault="001E4F20" w:rsidP="001E4F20">
      <w:r>
        <w:t xml:space="preserve">Tomando en consideración la anterior definición, </w:t>
      </w:r>
      <w:proofErr w:type="spellStart"/>
      <w:r>
        <w:t>Sampieri</w:t>
      </w:r>
      <w:proofErr w:type="spellEnd"/>
      <w:r>
        <w:t xml:space="preserve"> (2010) indica que “especifica que actividades u operaciones deben realizarse para medir una variable.”</w:t>
      </w:r>
    </w:p>
    <w:p w:rsidR="00636C87" w:rsidRDefault="00636C87" w:rsidP="00636C87">
      <w:pPr>
        <w:pStyle w:val="Ttulo2"/>
      </w:pPr>
      <w:bookmarkStart w:id="522" w:name="_Toc277169282"/>
      <w:bookmarkStart w:id="523" w:name="_Toc277170726"/>
      <w:bookmarkStart w:id="524" w:name="_Toc277342703"/>
      <w:r>
        <w:t>3.4.3 Definición Instrumental</w:t>
      </w:r>
      <w:bookmarkEnd w:id="522"/>
      <w:bookmarkEnd w:id="523"/>
      <w:bookmarkEnd w:id="524"/>
    </w:p>
    <w:p w:rsidR="00555363" w:rsidRDefault="00A01F42" w:rsidP="00B11B4A">
      <w:r>
        <w:tab/>
      </w:r>
      <w:r w:rsidR="00BD4C60">
        <w:t>El doctor Cáceres (2010)  en relación a la definición instrumental señala que:</w:t>
      </w:r>
    </w:p>
    <w:p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rsidR="005329A6" w:rsidRDefault="005329A6" w:rsidP="00BD4ECB">
      <w:pPr>
        <w:spacing w:line="360" w:lineRule="auto"/>
      </w:pPr>
    </w:p>
    <w:p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rsidR="005329A6" w:rsidRDefault="005329A6" w:rsidP="00BD4ECB">
      <w:pPr>
        <w:spacing w:line="360" w:lineRule="auto"/>
      </w:pPr>
    </w:p>
    <w:p w:rsidR="00B11B4A" w:rsidRDefault="00B11B4A" w:rsidP="00B11B4A">
      <w:pPr>
        <w:pStyle w:val="Ttulo1"/>
      </w:pPr>
      <w:bookmarkStart w:id="525" w:name="_Toc277169283"/>
      <w:bookmarkStart w:id="526" w:name="_Toc277170727"/>
      <w:bookmarkStart w:id="527" w:name="_Toc277342704"/>
      <w:r>
        <w:t>3.4 Cuadro de Variables</w:t>
      </w:r>
      <w:bookmarkEnd w:id="525"/>
      <w:bookmarkEnd w:id="526"/>
      <w:bookmarkEnd w:id="527"/>
    </w:p>
    <w:p w:rsidR="003C19A5" w:rsidRPr="003E34CE" w:rsidRDefault="003C19A5" w:rsidP="003E34CE">
      <w:pPr>
        <w:pStyle w:val="Ttulo4"/>
        <w:jc w:val="center"/>
      </w:pPr>
      <w:r w:rsidRPr="003E34CE">
        <w:t xml:space="preserve">Tabla </w:t>
      </w:r>
      <w:r w:rsidR="00ED2205" w:rsidRPr="003E34CE">
        <w:fldChar w:fldCharType="begin"/>
      </w:r>
      <w:r w:rsidRPr="003E34CE">
        <w:instrText xml:space="preserve"> SEQ Tabla \* ARABIC </w:instrText>
      </w:r>
      <w:r w:rsidR="00ED2205" w:rsidRPr="003E34CE">
        <w:fldChar w:fldCharType="separate"/>
      </w:r>
      <w:r w:rsidR="00413290">
        <w:rPr>
          <w:noProof/>
        </w:rPr>
        <w:t>1</w:t>
      </w:r>
      <w:r w:rsidR="00ED2205" w:rsidRPr="003E34CE">
        <w:fldChar w:fldCharType="end"/>
      </w:r>
      <w:r w:rsidRPr="003E34CE">
        <w:t xml:space="preserve"> Identificación de variables</w:t>
      </w:r>
    </w:p>
    <w:tbl>
      <w:tblPr>
        <w:tblStyle w:val="Tablaconcuadrcula1"/>
        <w:tblW w:w="8607" w:type="dxa"/>
        <w:tblLook w:val="04A0"/>
      </w:tblPr>
      <w:tblGrid>
        <w:gridCol w:w="1904"/>
        <w:gridCol w:w="1745"/>
        <w:gridCol w:w="1757"/>
        <w:gridCol w:w="1904"/>
        <w:gridCol w:w="1610"/>
      </w:tblGrid>
      <w:tr w:rsidR="00E940E7" w:rsidRPr="00E115A9" w:rsidTr="00E940E7">
        <w:tc>
          <w:tcPr>
            <w:tcW w:w="1990" w:type="dxa"/>
            <w:shd w:val="clear" w:color="auto" w:fill="A6A6A6" w:themeFill="background1" w:themeFillShade="A6"/>
            <w:vAlign w:val="center"/>
          </w:tcPr>
          <w:p w:rsidR="00E940E7" w:rsidRPr="002C4268" w:rsidRDefault="00E940E7" w:rsidP="00DB346C">
            <w:pPr>
              <w:spacing w:line="360" w:lineRule="auto"/>
              <w:rPr>
                <w:b/>
              </w:rPr>
            </w:pPr>
            <w:bookmarkStart w:id="528" w:name="_Toc277169284"/>
            <w:r w:rsidRPr="00DB346C">
              <w:t>Objetivo Específico</w:t>
            </w:r>
            <w:bookmarkEnd w:id="528"/>
          </w:p>
        </w:tc>
        <w:tc>
          <w:tcPr>
            <w:tcW w:w="1745" w:type="dxa"/>
            <w:shd w:val="clear" w:color="auto" w:fill="A6A6A6" w:themeFill="background1" w:themeFillShade="A6"/>
            <w:vAlign w:val="center"/>
          </w:tcPr>
          <w:p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rsidTr="00E940E7">
        <w:tc>
          <w:tcPr>
            <w:tcW w:w="1990" w:type="dxa"/>
          </w:tcPr>
          <w:p w:rsidR="00E940E7" w:rsidRPr="004D6559" w:rsidRDefault="00E940E7" w:rsidP="00DB346C">
            <w:pPr>
              <w:spacing w:line="240" w:lineRule="auto"/>
              <w:rPr>
                <w:sz w:val="22"/>
                <w:szCs w:val="22"/>
              </w:rPr>
            </w:pPr>
            <w:bookmarkStart w:id="529" w:name="_Toc277169285"/>
            <w:r w:rsidRPr="004D6559">
              <w:rPr>
                <w:sz w:val="22"/>
                <w:szCs w:val="22"/>
              </w:rPr>
              <w:t>Realizar el levantamiento de requerimientos de cada una de las vulnerabilidades a identificar mediante el uso de estándares en la industria.</w:t>
            </w:r>
            <w:bookmarkEnd w:id="529"/>
          </w:p>
          <w:p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rsidTr="00E940E7">
        <w:tc>
          <w:tcPr>
            <w:tcW w:w="1990" w:type="dxa"/>
          </w:tcPr>
          <w:p w:rsidR="00E940E7" w:rsidRPr="00781850" w:rsidRDefault="00E940E7" w:rsidP="00DB346C">
            <w:pPr>
              <w:spacing w:line="240" w:lineRule="auto"/>
              <w:rPr>
                <w:sz w:val="22"/>
                <w:szCs w:val="22"/>
              </w:rPr>
            </w:pPr>
            <w:bookmarkStart w:id="530" w:name="_Toc277169286"/>
            <w:r w:rsidRPr="00DB346C">
              <w:rPr>
                <w:rFonts w:eastAsiaTheme="majorEastAsia" w:cstheme="majorBidi"/>
                <w:bCs/>
                <w:color w:val="000000" w:themeColor="text1"/>
                <w:sz w:val="22"/>
                <w:szCs w:val="22"/>
                <w:lang w:eastAsia="es-CR"/>
              </w:rPr>
              <w:t xml:space="preserve">Elaborar el diseño del software que contempla el flujo de trabajo, la identificación de vulnerabilidades </w:t>
            </w:r>
            <w:r w:rsidRPr="00DB346C">
              <w:rPr>
                <w:rFonts w:eastAsiaTheme="majorEastAsia" w:cstheme="majorBidi"/>
                <w:bCs/>
                <w:color w:val="000000" w:themeColor="text1"/>
                <w:sz w:val="22"/>
                <w:szCs w:val="22"/>
                <w:lang w:eastAsia="es-CR"/>
              </w:rPr>
              <w:lastRenderedPageBreak/>
              <w:t xml:space="preserve">y la </w:t>
            </w:r>
            <w:r w:rsidRPr="00DB346C">
              <w:rPr>
                <w:sz w:val="22"/>
                <w:szCs w:val="22"/>
              </w:rPr>
              <w:t>retroalimentación al usuario final</w:t>
            </w:r>
            <w:bookmarkEnd w:id="530"/>
          </w:p>
        </w:tc>
        <w:tc>
          <w:tcPr>
            <w:tcW w:w="1745" w:type="dxa"/>
          </w:tcPr>
          <w:p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de clase, objetos, </w:t>
            </w:r>
            <w:r w:rsidRPr="00DB346C">
              <w:rPr>
                <w:sz w:val="22"/>
                <w:szCs w:val="22"/>
              </w:rPr>
              <w:lastRenderedPageBreak/>
              <w:t xml:space="preserve">casos de </w:t>
            </w:r>
            <w:proofErr w:type="gramStart"/>
            <w:r w:rsidRPr="00DB346C">
              <w:rPr>
                <w:sz w:val="22"/>
                <w:szCs w:val="22"/>
              </w:rPr>
              <w:t xml:space="preserve">uso </w:t>
            </w:r>
            <w:r w:rsidR="00D9638C" w:rsidRPr="00DB346C">
              <w:rPr>
                <w:sz w:val="22"/>
                <w:szCs w:val="22"/>
              </w:rPr>
              <w:t>.</w:t>
            </w:r>
            <w:proofErr w:type="gramEnd"/>
          </w:p>
        </w:tc>
        <w:tc>
          <w:tcPr>
            <w:tcW w:w="1488" w:type="dxa"/>
          </w:tcPr>
          <w:p w:rsidR="00E940E7" w:rsidRPr="004D6559" w:rsidRDefault="00D9638C" w:rsidP="00DB346C">
            <w:pPr>
              <w:spacing w:line="240" w:lineRule="auto"/>
              <w:rPr>
                <w:sz w:val="22"/>
                <w:szCs w:val="22"/>
              </w:rPr>
            </w:pPr>
            <w:bookmarkStart w:id="531" w:name="_Toc277169287"/>
            <w:r w:rsidRPr="00DB346C">
              <w:rPr>
                <w:sz w:val="22"/>
                <w:szCs w:val="22"/>
              </w:rPr>
              <w:lastRenderedPageBreak/>
              <w:t xml:space="preserve">Basado en los requerimientos se procede a la elaboración de diagramas de arquitectura, componentes, UML, casos de </w:t>
            </w:r>
            <w:r w:rsidRPr="00DB346C">
              <w:rPr>
                <w:sz w:val="22"/>
                <w:szCs w:val="22"/>
              </w:rPr>
              <w:lastRenderedPageBreak/>
              <w:t>uso</w:t>
            </w:r>
            <w:bookmarkEnd w:id="531"/>
          </w:p>
        </w:tc>
        <w:tc>
          <w:tcPr>
            <w:tcW w:w="1627" w:type="dxa"/>
          </w:tcPr>
          <w:p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 xml:space="preserve">Diagramas de casos de uso, de componentes, de </w:t>
            </w:r>
            <w:proofErr w:type="gramStart"/>
            <w:r w:rsidRPr="00DB346C">
              <w:rPr>
                <w:sz w:val="22"/>
                <w:szCs w:val="22"/>
              </w:rPr>
              <w:t>clases ,</w:t>
            </w:r>
            <w:proofErr w:type="gramEnd"/>
            <w:r w:rsidRPr="00DB346C">
              <w:rPr>
                <w:sz w:val="22"/>
                <w:szCs w:val="22"/>
              </w:rPr>
              <w:t xml:space="preserve"> diagrama de arquitectura del sistema</w:t>
            </w:r>
            <w:r w:rsidR="00D9638C" w:rsidRPr="00DB346C">
              <w:rPr>
                <w:sz w:val="22"/>
                <w:szCs w:val="22"/>
              </w:rPr>
              <w:t xml:space="preserve">, </w:t>
            </w:r>
            <w:r w:rsidR="00D9638C" w:rsidRPr="00DB346C">
              <w:rPr>
                <w:sz w:val="22"/>
                <w:szCs w:val="22"/>
              </w:rPr>
              <w:lastRenderedPageBreak/>
              <w:t>UML.</w:t>
            </w:r>
          </w:p>
        </w:tc>
      </w:tr>
      <w:tr w:rsidR="00E940E7" w:rsidTr="00E940E7">
        <w:tc>
          <w:tcPr>
            <w:tcW w:w="1990" w:type="dxa"/>
          </w:tcPr>
          <w:p w:rsidR="00E940E7" w:rsidRPr="00DB346C" w:rsidRDefault="00E940E7" w:rsidP="00DB346C">
            <w:pPr>
              <w:spacing w:line="240" w:lineRule="auto"/>
              <w:rPr>
                <w:sz w:val="22"/>
                <w:szCs w:val="22"/>
              </w:rPr>
            </w:pPr>
            <w:bookmarkStart w:id="532"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532"/>
          </w:p>
          <w:p w:rsidR="00E940E7" w:rsidRPr="004D6559" w:rsidRDefault="00E940E7" w:rsidP="003C19A5">
            <w:pPr>
              <w:pStyle w:val="CodigoEtica"/>
              <w:jc w:val="both"/>
              <w:rPr>
                <w:sz w:val="22"/>
                <w:szCs w:val="22"/>
                <w:lang w:val="es-ES"/>
              </w:rPr>
            </w:pPr>
          </w:p>
        </w:tc>
        <w:tc>
          <w:tcPr>
            <w:tcW w:w="1745" w:type="dxa"/>
          </w:tcPr>
          <w:p w:rsidR="00E940E7" w:rsidRPr="00DB346C" w:rsidRDefault="006B5461" w:rsidP="00DA6212">
            <w:pPr>
              <w:spacing w:line="276" w:lineRule="auto"/>
              <w:rPr>
                <w:sz w:val="22"/>
                <w:szCs w:val="22"/>
                <w:lang w:val="es-ES"/>
              </w:rPr>
            </w:pPr>
            <w:bookmarkStart w:id="533" w:name="_Toc277169289"/>
            <w:r w:rsidRPr="00DB346C">
              <w:rPr>
                <w:sz w:val="22"/>
                <w:szCs w:val="22"/>
              </w:rPr>
              <w:t>Desarrollo de la extensión de Visual Studio para realizar análisis estático de código.</w:t>
            </w:r>
            <w:bookmarkEnd w:id="533"/>
          </w:p>
        </w:tc>
        <w:tc>
          <w:tcPr>
            <w:tcW w:w="1757" w:type="dxa"/>
          </w:tcPr>
          <w:p w:rsidR="00E940E7" w:rsidRPr="004D6559" w:rsidRDefault="006B5461" w:rsidP="00DB346C">
            <w:pPr>
              <w:spacing w:line="276" w:lineRule="auto"/>
              <w:rPr>
                <w:sz w:val="22"/>
                <w:szCs w:val="22"/>
                <w:lang w:val="es-ES"/>
              </w:rPr>
            </w:pPr>
            <w:bookmarkStart w:id="534" w:name="_Toc277169290"/>
            <w:r w:rsidRPr="00DB346C">
              <w:rPr>
                <w:sz w:val="22"/>
                <w:szCs w:val="22"/>
              </w:rPr>
              <w:t>Desarrollo de una extensión para Visual Studio que permita realizar análisis estático de código fuente y poder identificar problemas de seguridad en una etapa temprana.</w:t>
            </w:r>
            <w:bookmarkEnd w:id="534"/>
          </w:p>
        </w:tc>
        <w:tc>
          <w:tcPr>
            <w:tcW w:w="1488" w:type="dxa"/>
          </w:tcPr>
          <w:p w:rsidR="00E940E7" w:rsidRPr="004D6559" w:rsidRDefault="006B5461" w:rsidP="00DB346C">
            <w:pPr>
              <w:spacing w:line="276" w:lineRule="auto"/>
              <w:rPr>
                <w:sz w:val="22"/>
                <w:szCs w:val="22"/>
                <w:lang w:val="es-ES"/>
              </w:rPr>
            </w:pPr>
            <w:bookmarkStart w:id="535" w:name="_Toc277169291"/>
            <w:r w:rsidRPr="00DB346C">
              <w:rPr>
                <w:sz w:val="22"/>
                <w:szCs w:val="22"/>
              </w:rPr>
              <w:t>Programación y desarrollo de cada una de las reglas y patrones de código fuente considerado como vulnerable y brindarle retroalimentación al usuario final.</w:t>
            </w:r>
            <w:bookmarkEnd w:id="535"/>
          </w:p>
        </w:tc>
        <w:tc>
          <w:tcPr>
            <w:tcW w:w="1627" w:type="dxa"/>
          </w:tcPr>
          <w:p w:rsidR="00E940E7" w:rsidRPr="001E13AB" w:rsidRDefault="006B5461" w:rsidP="00DB346C">
            <w:pPr>
              <w:spacing w:line="276" w:lineRule="auto"/>
              <w:rPr>
                <w:sz w:val="22"/>
                <w:szCs w:val="22"/>
                <w:lang w:val="en-US"/>
              </w:rPr>
            </w:pPr>
            <w:bookmarkStart w:id="536" w:name="_Toc277169292"/>
            <w:r w:rsidRPr="001E13AB">
              <w:rPr>
                <w:sz w:val="22"/>
                <w:szCs w:val="22"/>
                <w:lang w:val="en-US"/>
              </w:rPr>
              <w:t>Microsoft.NET Framework</w:t>
            </w:r>
            <w:bookmarkEnd w:id="536"/>
          </w:p>
          <w:p w:rsidR="006B5461" w:rsidRPr="001E13AB" w:rsidRDefault="006B5461" w:rsidP="00DB346C">
            <w:pPr>
              <w:spacing w:line="276" w:lineRule="auto"/>
              <w:rPr>
                <w:sz w:val="22"/>
                <w:szCs w:val="22"/>
                <w:lang w:val="en-US"/>
              </w:rPr>
            </w:pPr>
            <w:bookmarkStart w:id="537" w:name="_Toc277169293"/>
            <w:r w:rsidRPr="001E13AB">
              <w:rPr>
                <w:sz w:val="22"/>
                <w:szCs w:val="22"/>
                <w:lang w:val="en-US"/>
              </w:rPr>
              <w:t>Visual Studio .NET</w:t>
            </w:r>
            <w:bookmarkEnd w:id="537"/>
          </w:p>
          <w:p w:rsidR="006B5461" w:rsidRPr="00DB346C" w:rsidRDefault="006B5461" w:rsidP="00DB346C">
            <w:pPr>
              <w:spacing w:line="276" w:lineRule="auto"/>
              <w:rPr>
                <w:sz w:val="22"/>
                <w:szCs w:val="22"/>
              </w:rPr>
            </w:pPr>
            <w:bookmarkStart w:id="538" w:name="_Toc277169294"/>
            <w:r w:rsidRPr="00DB346C">
              <w:rPr>
                <w:sz w:val="22"/>
                <w:szCs w:val="22"/>
              </w:rPr>
              <w:t>C#</w:t>
            </w:r>
            <w:bookmarkEnd w:id="538"/>
          </w:p>
          <w:p w:rsidR="006B5461" w:rsidRPr="00DB346C" w:rsidRDefault="006B5461" w:rsidP="00DB346C">
            <w:pPr>
              <w:spacing w:line="276" w:lineRule="auto"/>
              <w:rPr>
                <w:sz w:val="22"/>
                <w:szCs w:val="22"/>
              </w:rPr>
            </w:pPr>
            <w:bookmarkStart w:id="539" w:name="_Toc277169295"/>
            <w:r w:rsidRPr="00DB346C">
              <w:rPr>
                <w:sz w:val="22"/>
                <w:szCs w:val="22"/>
              </w:rPr>
              <w:t xml:space="preserve">Plataforma de compilación </w:t>
            </w:r>
            <w:proofErr w:type="spellStart"/>
            <w:r w:rsidRPr="00DB346C">
              <w:rPr>
                <w:sz w:val="22"/>
                <w:szCs w:val="22"/>
              </w:rPr>
              <w:t>Roslyn</w:t>
            </w:r>
            <w:proofErr w:type="spellEnd"/>
            <w:r w:rsidRPr="00DB346C">
              <w:rPr>
                <w:sz w:val="22"/>
                <w:szCs w:val="22"/>
              </w:rPr>
              <w:t>.</w:t>
            </w:r>
            <w:bookmarkEnd w:id="539"/>
          </w:p>
          <w:p w:rsidR="006B5461" w:rsidRPr="004D6559" w:rsidRDefault="006B5461" w:rsidP="00DB346C">
            <w:pPr>
              <w:spacing w:line="276" w:lineRule="auto"/>
              <w:rPr>
                <w:sz w:val="22"/>
                <w:szCs w:val="22"/>
                <w:lang w:val="es-ES"/>
              </w:rPr>
            </w:pPr>
            <w:bookmarkStart w:id="540" w:name="_Toc277169296"/>
            <w:r w:rsidRPr="00DB346C">
              <w:rPr>
                <w:sz w:val="22"/>
                <w:szCs w:val="22"/>
              </w:rPr>
              <w:t>Sistema operativo Windows.</w:t>
            </w:r>
            <w:bookmarkEnd w:id="540"/>
          </w:p>
        </w:tc>
      </w:tr>
      <w:tr w:rsidR="00E940E7" w:rsidTr="00E940E7">
        <w:tc>
          <w:tcPr>
            <w:tcW w:w="1990" w:type="dxa"/>
          </w:tcPr>
          <w:p w:rsidR="00E940E7" w:rsidRPr="00DB346C" w:rsidRDefault="00E940E7" w:rsidP="00DB346C">
            <w:pPr>
              <w:spacing w:line="240" w:lineRule="auto"/>
              <w:rPr>
                <w:sz w:val="22"/>
                <w:szCs w:val="22"/>
              </w:rPr>
            </w:pPr>
            <w:bookmarkStart w:id="541" w:name="_Toc277169297"/>
            <w:r w:rsidRPr="00DB346C">
              <w:rPr>
                <w:sz w:val="22"/>
                <w:szCs w:val="22"/>
              </w:rPr>
              <w:t>Implementar las reglas de diagnóstico para detectar vulnerabilidades en el código fuente utilizando estándares en la industria.</w:t>
            </w:r>
            <w:bookmarkEnd w:id="541"/>
          </w:p>
          <w:p w:rsidR="00E940E7" w:rsidRPr="00781850" w:rsidRDefault="00E940E7" w:rsidP="00DB346C">
            <w:pPr>
              <w:spacing w:line="240" w:lineRule="auto"/>
              <w:rPr>
                <w:sz w:val="22"/>
                <w:szCs w:val="22"/>
              </w:rPr>
            </w:pPr>
          </w:p>
        </w:tc>
        <w:tc>
          <w:tcPr>
            <w:tcW w:w="1745" w:type="dxa"/>
          </w:tcPr>
          <w:p w:rsidR="00E940E7" w:rsidRPr="00781850" w:rsidRDefault="00226C62" w:rsidP="003C19A5">
            <w:pPr>
              <w:pStyle w:val="CodigoEtica"/>
              <w:jc w:val="both"/>
              <w:rPr>
                <w:sz w:val="22"/>
                <w:szCs w:val="22"/>
              </w:rPr>
            </w:pPr>
            <w:bookmarkStart w:id="542" w:name="_Toc277169298"/>
            <w:bookmarkStart w:id="543" w:name="_Toc277170728"/>
            <w:bookmarkStart w:id="544" w:name="_Toc277342705"/>
            <w:r>
              <w:rPr>
                <w:sz w:val="22"/>
                <w:szCs w:val="22"/>
              </w:rPr>
              <w:t xml:space="preserve">Desarrollo de las reglas de diagnóstico en </w:t>
            </w:r>
            <w:r w:rsidRPr="004D6559">
              <w:rPr>
                <w:rFonts w:eastAsia="Times New Roman" w:cs="Times New Roman"/>
                <w:bCs w:val="0"/>
                <w:color w:val="auto"/>
                <w:sz w:val="20"/>
                <w:szCs w:val="20"/>
                <w:lang w:eastAsia="en-US"/>
              </w:rPr>
              <w:t>el código fuente.</w:t>
            </w:r>
            <w:bookmarkEnd w:id="542"/>
            <w:bookmarkEnd w:id="543"/>
            <w:bookmarkEnd w:id="544"/>
          </w:p>
        </w:tc>
        <w:tc>
          <w:tcPr>
            <w:tcW w:w="1757" w:type="dxa"/>
          </w:tcPr>
          <w:p w:rsidR="00E940E7" w:rsidRPr="00781850" w:rsidRDefault="00226C62" w:rsidP="00DB346C">
            <w:pPr>
              <w:spacing w:line="240" w:lineRule="auto"/>
              <w:rPr>
                <w:sz w:val="22"/>
                <w:szCs w:val="22"/>
              </w:rPr>
            </w:pPr>
            <w:bookmarkStart w:id="545" w:name="_Toc277169299"/>
            <w:r>
              <w:rPr>
                <w:sz w:val="22"/>
                <w:szCs w:val="22"/>
              </w:rPr>
              <w:t>I</w:t>
            </w:r>
            <w:r w:rsidRPr="00DB346C">
              <w:rPr>
                <w:sz w:val="22"/>
                <w:szCs w:val="22"/>
              </w:rPr>
              <w:t>dentificación de los patrones de código fuente vulnerables y de las soluciones a tales problemas.</w:t>
            </w:r>
            <w:bookmarkEnd w:id="545"/>
          </w:p>
        </w:tc>
        <w:tc>
          <w:tcPr>
            <w:tcW w:w="1488" w:type="dxa"/>
          </w:tcPr>
          <w:p w:rsidR="00E940E7" w:rsidRPr="00781850" w:rsidRDefault="00226C62" w:rsidP="003C19A5">
            <w:pPr>
              <w:pStyle w:val="CodigoEtica"/>
              <w:jc w:val="both"/>
              <w:rPr>
                <w:sz w:val="22"/>
                <w:szCs w:val="22"/>
              </w:rPr>
            </w:pPr>
            <w:bookmarkStart w:id="546" w:name="_Toc277169300"/>
            <w:bookmarkStart w:id="547" w:name="_Toc277170729"/>
            <w:bookmarkStart w:id="548" w:name="_Toc277342706"/>
            <w:r>
              <w:rPr>
                <w:sz w:val="22"/>
                <w:szCs w:val="22"/>
              </w:rPr>
              <w:t xml:space="preserve">Utilizando guías, metodologías, mejores </w:t>
            </w:r>
            <w:r w:rsidRPr="004D6559">
              <w:rPr>
                <w:rFonts w:eastAsia="Times New Roman" w:cs="Times New Roman"/>
                <w:bCs w:val="0"/>
                <w:color w:val="auto"/>
                <w:sz w:val="20"/>
                <w:szCs w:val="20"/>
                <w:lang w:eastAsia="en-US"/>
              </w:rPr>
              <w:t>prácticas y estándares en la industria del desarrollo del software se implementarán las reglas de diagnóstico.</w:t>
            </w:r>
            <w:bookmarkEnd w:id="546"/>
            <w:bookmarkEnd w:id="547"/>
            <w:bookmarkEnd w:id="548"/>
          </w:p>
        </w:tc>
        <w:tc>
          <w:tcPr>
            <w:tcW w:w="1627" w:type="dxa"/>
          </w:tcPr>
          <w:p w:rsidR="00E940E7" w:rsidRDefault="00226C62" w:rsidP="00DB346C">
            <w:pPr>
              <w:spacing w:line="240" w:lineRule="auto"/>
              <w:rPr>
                <w:sz w:val="22"/>
                <w:szCs w:val="22"/>
              </w:rPr>
            </w:pPr>
            <w:bookmarkStart w:id="549" w:name="_Toc277169301"/>
            <w:r>
              <w:rPr>
                <w:sz w:val="22"/>
                <w:szCs w:val="22"/>
              </w:rPr>
              <w:t>Guía OWASP Top 10.</w:t>
            </w:r>
            <w:bookmarkEnd w:id="549"/>
          </w:p>
          <w:p w:rsidR="00226C62" w:rsidRPr="00DB346C" w:rsidRDefault="00226C62" w:rsidP="00DB346C">
            <w:pPr>
              <w:spacing w:line="240" w:lineRule="auto"/>
              <w:rPr>
                <w:sz w:val="22"/>
                <w:szCs w:val="22"/>
              </w:rPr>
            </w:pPr>
            <w:bookmarkStart w:id="550" w:name="_Toc277169302"/>
            <w:r>
              <w:rPr>
                <w:sz w:val="22"/>
                <w:szCs w:val="22"/>
              </w:rPr>
              <w:t xml:space="preserve">TEAM Mentor </w:t>
            </w:r>
            <w:r w:rsidRPr="00DB346C">
              <w:rPr>
                <w:sz w:val="22"/>
                <w:szCs w:val="22"/>
              </w:rPr>
              <w:t>base de datos de conocimiento.</w:t>
            </w:r>
            <w:bookmarkEnd w:id="550"/>
          </w:p>
          <w:p w:rsidR="00226C62" w:rsidRPr="00781850" w:rsidRDefault="00226C62" w:rsidP="00DB346C">
            <w:pPr>
              <w:spacing w:line="240" w:lineRule="auto"/>
              <w:rPr>
                <w:sz w:val="22"/>
                <w:szCs w:val="22"/>
              </w:rPr>
            </w:pPr>
            <w:bookmarkStart w:id="551" w:name="_Toc277169303"/>
            <w:r w:rsidRPr="00DB346C">
              <w:rPr>
                <w:sz w:val="22"/>
                <w:szCs w:val="22"/>
              </w:rPr>
              <w:t>Guía Enumeración de Debilidades Comunes (CWE)</w:t>
            </w:r>
            <w:bookmarkEnd w:id="551"/>
          </w:p>
        </w:tc>
      </w:tr>
      <w:tr w:rsidR="00E940E7" w:rsidTr="00E940E7">
        <w:tc>
          <w:tcPr>
            <w:tcW w:w="1990" w:type="dxa"/>
          </w:tcPr>
          <w:p w:rsidR="00E940E7" w:rsidRPr="00DB346C" w:rsidRDefault="00E940E7" w:rsidP="00DB346C">
            <w:pPr>
              <w:spacing w:line="240" w:lineRule="auto"/>
              <w:rPr>
                <w:sz w:val="22"/>
                <w:szCs w:val="22"/>
              </w:rPr>
            </w:pPr>
            <w:bookmarkStart w:id="552" w:name="_Toc277169304"/>
            <w:r w:rsidRPr="00DB346C">
              <w:rPr>
                <w:sz w:val="22"/>
                <w:szCs w:val="22"/>
              </w:rPr>
              <w:t>Desarrollar pruebas funcionales, pruebas de integración y pruebas unitarias del prototipo.</w:t>
            </w:r>
            <w:bookmarkEnd w:id="552"/>
          </w:p>
          <w:p w:rsidR="00E940E7" w:rsidRPr="00781850" w:rsidRDefault="00E940E7" w:rsidP="003C19A5">
            <w:pPr>
              <w:pStyle w:val="CodigoEtica"/>
              <w:jc w:val="both"/>
              <w:rPr>
                <w:sz w:val="22"/>
                <w:szCs w:val="22"/>
              </w:rPr>
            </w:pPr>
          </w:p>
        </w:tc>
        <w:tc>
          <w:tcPr>
            <w:tcW w:w="1745" w:type="dxa"/>
          </w:tcPr>
          <w:p w:rsidR="00E940E7" w:rsidRPr="00781850" w:rsidRDefault="006E746C" w:rsidP="00DB346C">
            <w:pPr>
              <w:spacing w:line="240" w:lineRule="auto"/>
              <w:rPr>
                <w:sz w:val="22"/>
                <w:szCs w:val="22"/>
              </w:rPr>
            </w:pPr>
            <w:bookmarkStart w:id="553" w:name="_Toc277169305"/>
            <w:r w:rsidRPr="00DB346C">
              <w:rPr>
                <w:sz w:val="22"/>
                <w:szCs w:val="22"/>
              </w:rPr>
              <w:t>Pruebas funcionales, unitarias.</w:t>
            </w:r>
            <w:bookmarkEnd w:id="553"/>
          </w:p>
        </w:tc>
        <w:tc>
          <w:tcPr>
            <w:tcW w:w="1757" w:type="dxa"/>
          </w:tcPr>
          <w:p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problema de </w:t>
            </w:r>
            <w:r w:rsidRPr="00DB346C">
              <w:rPr>
                <w:sz w:val="22"/>
                <w:szCs w:val="22"/>
              </w:rPr>
              <w:lastRenderedPageBreak/>
              <w:t>seguridad ha sido resuelto.</w:t>
            </w:r>
          </w:p>
        </w:tc>
        <w:tc>
          <w:tcPr>
            <w:tcW w:w="1627" w:type="dxa"/>
          </w:tcPr>
          <w:p w:rsidR="00E940E7" w:rsidRPr="00DB346C" w:rsidRDefault="006E746C" w:rsidP="004D6559">
            <w:pPr>
              <w:pStyle w:val="CodigoEtica"/>
              <w:rPr>
                <w:rFonts w:eastAsia="Times New Roman" w:cs="Times New Roman"/>
                <w:bCs w:val="0"/>
                <w:color w:val="auto"/>
                <w:sz w:val="22"/>
                <w:szCs w:val="22"/>
                <w:lang w:eastAsia="en-US"/>
              </w:rPr>
            </w:pPr>
            <w:bookmarkStart w:id="554" w:name="_Toc277169306"/>
            <w:bookmarkStart w:id="555" w:name="_Toc277170730"/>
            <w:bookmarkStart w:id="556" w:name="_Toc277342707"/>
            <w:r w:rsidRPr="00DB346C">
              <w:rPr>
                <w:rFonts w:eastAsia="Times New Roman" w:cs="Times New Roman"/>
                <w:bCs w:val="0"/>
                <w:color w:val="auto"/>
                <w:sz w:val="22"/>
                <w:szCs w:val="22"/>
                <w:lang w:eastAsia="en-US"/>
              </w:rPr>
              <w:lastRenderedPageBreak/>
              <w:t>Plataforma para realizar pruebas unitarias NUNIT.</w:t>
            </w:r>
            <w:bookmarkEnd w:id="554"/>
            <w:bookmarkEnd w:id="555"/>
            <w:bookmarkEnd w:id="556"/>
          </w:p>
          <w:p w:rsidR="006E746C" w:rsidRPr="004D6559" w:rsidRDefault="006E746C" w:rsidP="00DB346C">
            <w:pPr>
              <w:spacing w:line="240" w:lineRule="auto"/>
              <w:rPr>
                <w:bCs/>
              </w:rPr>
            </w:pPr>
            <w:bookmarkStart w:id="557" w:name="_Toc277169307"/>
            <w:r w:rsidRPr="00DB346C">
              <w:rPr>
                <w:sz w:val="22"/>
                <w:szCs w:val="22"/>
              </w:rPr>
              <w:t>Plantillas para escenarios de pruebas.</w:t>
            </w:r>
            <w:bookmarkEnd w:id="557"/>
          </w:p>
        </w:tc>
      </w:tr>
    </w:tbl>
    <w:p w:rsidR="00E940E7" w:rsidRPr="006E746C" w:rsidRDefault="00F311CC" w:rsidP="00E115A9">
      <w:pPr>
        <w:pStyle w:val="Ttulo4"/>
        <w:jc w:val="center"/>
      </w:pPr>
      <w:bookmarkStart w:id="558" w:name="_Toc277170731"/>
      <w:r w:rsidRPr="006E746C">
        <w:lastRenderedPageBreak/>
        <w:t>Fuente</w:t>
      </w:r>
      <w:r w:rsidR="001F4EAF">
        <w:t>:</w:t>
      </w:r>
      <w:r w:rsidRPr="006E746C">
        <w:t xml:space="preserve"> Propia.</w:t>
      </w:r>
      <w:bookmarkEnd w:id="558"/>
    </w:p>
    <w:p w:rsidR="00B11B4A" w:rsidRDefault="00B11B4A" w:rsidP="00B11B4A">
      <w:pPr>
        <w:pStyle w:val="Ttulo1"/>
      </w:pPr>
      <w:bookmarkStart w:id="559" w:name="_Toc277169308"/>
      <w:bookmarkStart w:id="560" w:name="_Toc277170732"/>
      <w:bookmarkStart w:id="561" w:name="_Toc277342708"/>
      <w:r>
        <w:t>3.6 Población</w:t>
      </w:r>
      <w:r w:rsidR="009712B5">
        <w:t xml:space="preserve"> y Muestra</w:t>
      </w:r>
      <w:bookmarkEnd w:id="559"/>
      <w:bookmarkEnd w:id="560"/>
      <w:bookmarkEnd w:id="561"/>
    </w:p>
    <w:p w:rsidR="00897554" w:rsidRDefault="00897554" w:rsidP="00897554">
      <w:r>
        <w:tab/>
        <w:t>El proceso de recopilación de información es sumamente importante pues permite al analista tener un panorama claro en el momento de implementar un sistema. Kendall &amp; Kendall advierten que</w:t>
      </w:r>
      <w:r w:rsidR="001F4EAF">
        <w:t>:</w:t>
      </w:r>
    </w:p>
    <w:p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rsidR="009712B5" w:rsidRPr="009712B5" w:rsidRDefault="009712B5" w:rsidP="00D74BC3">
      <w:pPr>
        <w:pStyle w:val="Ttulo2"/>
      </w:pPr>
      <w:bookmarkStart w:id="562" w:name="_Toc277169309"/>
      <w:bookmarkStart w:id="563" w:name="_Toc277170733"/>
      <w:bookmarkStart w:id="564" w:name="_Toc277342709"/>
      <w:r>
        <w:t>3.6.1 Población</w:t>
      </w:r>
      <w:bookmarkEnd w:id="562"/>
      <w:bookmarkEnd w:id="563"/>
      <w:bookmarkEnd w:id="564"/>
    </w:p>
    <w:p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que</w:t>
      </w:r>
      <w:r w:rsidR="001F4EAF">
        <w:t>:</w:t>
      </w:r>
      <w:r w:rsidR="00BD4ECB">
        <w:t xml:space="preserve"> </w:t>
      </w:r>
    </w:p>
    <w:p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rsidR="00B11B4A" w:rsidRDefault="00B11B4A" w:rsidP="009712B5">
      <w:pPr>
        <w:pStyle w:val="Ttulo2"/>
      </w:pPr>
      <w:bookmarkStart w:id="565" w:name="_Toc277169310"/>
      <w:bookmarkStart w:id="566" w:name="_Toc277170734"/>
      <w:bookmarkStart w:id="567" w:name="_Toc277342710"/>
      <w:r>
        <w:lastRenderedPageBreak/>
        <w:t>3.</w:t>
      </w:r>
      <w:r w:rsidR="009712B5">
        <w:t>6.2</w:t>
      </w:r>
      <w:r>
        <w:t xml:space="preserve"> Muestra</w:t>
      </w:r>
      <w:bookmarkEnd w:id="565"/>
      <w:bookmarkEnd w:id="566"/>
      <w:bookmarkEnd w:id="567"/>
    </w:p>
    <w:p w:rsidR="006F0071" w:rsidRDefault="006F0071" w:rsidP="006F0071">
      <w:r>
        <w:tab/>
        <w:t>Según afirman Kendall &amp; Kendall (2011) “El muestreo es el proceso de seleccionar sistemáticamente elementos representativos de una población.” (p.131).</w:t>
      </w:r>
    </w:p>
    <w:p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rsidR="000E4CCC" w:rsidRDefault="000E4CCC" w:rsidP="006F0071"/>
    <w:p w:rsidR="000E4CCC" w:rsidRDefault="000E4CCC" w:rsidP="006F0071"/>
    <w:p w:rsidR="004B4441" w:rsidRPr="005B30BE" w:rsidRDefault="004B4441" w:rsidP="005B30BE">
      <w:pPr>
        <w:pStyle w:val="Epgrafe"/>
        <w:keepNext/>
        <w:jc w:val="center"/>
        <w:rPr>
          <w:color w:val="auto"/>
          <w:sz w:val="24"/>
          <w:szCs w:val="24"/>
        </w:rPr>
      </w:pPr>
      <w:bookmarkStart w:id="568" w:name="_Toc277170735"/>
      <w:bookmarkStart w:id="569" w:name="_Toc277212287"/>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sidR="00E35F55">
        <w:rPr>
          <w:noProof/>
          <w:color w:val="auto"/>
          <w:sz w:val="24"/>
          <w:szCs w:val="24"/>
        </w:rPr>
        <w:t>22</w:t>
      </w:r>
      <w:r w:rsidR="00ED2205" w:rsidRPr="005B30BE">
        <w:rPr>
          <w:color w:val="auto"/>
          <w:sz w:val="24"/>
          <w:szCs w:val="24"/>
        </w:rPr>
        <w:fldChar w:fldCharType="end"/>
      </w:r>
      <w:r w:rsidRPr="005B30BE">
        <w:rPr>
          <w:color w:val="auto"/>
          <w:sz w:val="24"/>
          <w:szCs w:val="24"/>
        </w:rPr>
        <w:t xml:space="preserve"> Población y Muestra</w:t>
      </w:r>
      <w:bookmarkEnd w:id="568"/>
      <w:bookmarkEnd w:id="569"/>
    </w:p>
    <w:p w:rsidR="009712B5" w:rsidRDefault="004B4441" w:rsidP="006F0071">
      <w:r>
        <w:rPr>
          <w:noProof/>
          <w:lang w:val="en-US"/>
        </w:rPr>
        <w:drawing>
          <wp:inline distT="0" distB="0" distL="0" distR="0">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64665"/>
                    </a:xfrm>
                    <a:prstGeom prst="rect">
                      <a:avLst/>
                    </a:prstGeom>
                  </pic:spPr>
                </pic:pic>
              </a:graphicData>
            </a:graphic>
          </wp:inline>
        </w:drawing>
      </w:r>
    </w:p>
    <w:p w:rsidR="004B4441" w:rsidRPr="003D2837" w:rsidRDefault="004B4441" w:rsidP="005B30BE">
      <w:pPr>
        <w:pStyle w:val="Ttulo4"/>
        <w:jc w:val="center"/>
      </w:pPr>
      <w:bookmarkStart w:id="570" w:name="_Toc277170736"/>
      <w:r>
        <w:t>Fuente</w:t>
      </w:r>
      <w:r w:rsidR="001F4EAF">
        <w:t>:</w:t>
      </w:r>
      <w:r w:rsidRPr="003D2837">
        <w:t xml:space="preserve"> </w:t>
      </w:r>
      <w:r>
        <w:t xml:space="preserve">Metodología de la investigación, Roberto Hernández </w:t>
      </w:r>
      <w:proofErr w:type="spellStart"/>
      <w:r>
        <w:t>Sampieri</w:t>
      </w:r>
      <w:bookmarkEnd w:id="570"/>
      <w:proofErr w:type="spellEnd"/>
    </w:p>
    <w:p w:rsidR="00522406" w:rsidRDefault="00522406" w:rsidP="006F0071"/>
    <w:p w:rsidR="009712B5" w:rsidRDefault="009712B5" w:rsidP="009712B5">
      <w:pPr>
        <w:pStyle w:val="Ttulo2"/>
      </w:pPr>
      <w:bookmarkStart w:id="571" w:name="_Toc277169311"/>
      <w:bookmarkStart w:id="572" w:name="_Toc277170737"/>
      <w:bookmarkStart w:id="573" w:name="_Toc277342711"/>
      <w:r>
        <w:t>3.6.3 Selección de la Población y de la muestra</w:t>
      </w:r>
      <w:bookmarkEnd w:id="571"/>
      <w:bookmarkEnd w:id="572"/>
      <w:bookmarkEnd w:id="573"/>
    </w:p>
    <w:p w:rsidR="008D0098" w:rsidRDefault="00522406" w:rsidP="008D0098">
      <w:r>
        <w:tab/>
      </w:r>
      <w:r w:rsidR="008D0098">
        <w:t xml:space="preserve">En la empresa Security Innovation laboran un total de 51 ingenieros, ubicados estratégicamente en las oficinas de Boston, Seattle en Estados Unidos y otros ingenieros distribuidos en diferentes partes del mundo como </w:t>
      </w:r>
      <w:r w:rsidR="008D0098">
        <w:lastRenderedPageBreak/>
        <w:t>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proofErr w:type="spellStart"/>
      <w:r w:rsidR="00D70B47">
        <w:t>comercializen</w:t>
      </w:r>
      <w:proofErr w:type="spellEnd"/>
      <w:r w:rsidR="00D70B47">
        <w:t xml:space="preserve"> y mejoren el prototipo funcional propuesto.</w:t>
      </w:r>
    </w:p>
    <w:p w:rsidR="00D70B47" w:rsidRDefault="00D70B47" w:rsidP="008D0098">
      <w:r>
        <w:tab/>
        <w:t>De acuerdo con la información anterior, se pueden recopilar los siguientes datos estadísticos:</w:t>
      </w:r>
    </w:p>
    <w:p w:rsidR="00D70B47" w:rsidRDefault="00D70B47" w:rsidP="00D70B47">
      <w:pPr>
        <w:pStyle w:val="Prrafodelista"/>
        <w:numPr>
          <w:ilvl w:val="0"/>
          <w:numId w:val="37"/>
        </w:numPr>
      </w:pPr>
      <w:r>
        <w:t>Tamaño de la Población</w:t>
      </w:r>
      <w:r w:rsidR="001F4EAF">
        <w:t>:</w:t>
      </w:r>
      <w:r>
        <w:t xml:space="preserve"> 51 </w:t>
      </w:r>
    </w:p>
    <w:p w:rsidR="00D70B47" w:rsidRDefault="00D70B47" w:rsidP="00D70B47">
      <w:pPr>
        <w:pStyle w:val="Prrafodelista"/>
        <w:numPr>
          <w:ilvl w:val="0"/>
          <w:numId w:val="37"/>
        </w:numPr>
      </w:pPr>
      <w:r>
        <w:t>Error máximo aceptable</w:t>
      </w:r>
      <w:r w:rsidR="001F4EAF">
        <w:t>:</w:t>
      </w:r>
      <w:r>
        <w:t xml:space="preserve"> 5%</w:t>
      </w:r>
      <w:r w:rsidR="005E167C">
        <w:t xml:space="preserve"> (0.05)</w:t>
      </w:r>
    </w:p>
    <w:p w:rsidR="00D70B47" w:rsidRDefault="00D70B47" w:rsidP="00D70B47">
      <w:pPr>
        <w:pStyle w:val="Prrafodelista"/>
        <w:numPr>
          <w:ilvl w:val="0"/>
          <w:numId w:val="37"/>
        </w:numPr>
      </w:pPr>
      <w:r>
        <w:t>Porcentaje estimado del muestreo</w:t>
      </w:r>
      <w:r w:rsidR="001F4EAF">
        <w:t>:</w:t>
      </w:r>
      <w:r>
        <w:t xml:space="preserve"> 70%</w:t>
      </w:r>
    </w:p>
    <w:p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rsidR="002A4FF3" w:rsidRDefault="002A4FF3" w:rsidP="00D70B47">
      <w:pPr>
        <w:pStyle w:val="Prrafodelista"/>
        <w:numPr>
          <w:ilvl w:val="0"/>
          <w:numId w:val="37"/>
        </w:numPr>
      </w:pPr>
      <w:r>
        <w:t>p = 0.05</w:t>
      </w:r>
    </w:p>
    <w:p w:rsidR="00A53ECF" w:rsidRDefault="002A4FF3" w:rsidP="006017B1">
      <w:pPr>
        <w:pStyle w:val="Prrafodelista"/>
        <w:numPr>
          <w:ilvl w:val="0"/>
          <w:numId w:val="37"/>
        </w:numPr>
      </w:pPr>
      <w:r>
        <w:t>q =(1-p) 0.95</w:t>
      </w:r>
    </w:p>
    <w:p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rsidR="002A4FF3" w:rsidRDefault="002A4FF3" w:rsidP="002A4FF3"/>
    <w:p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rsidR="002A4FF3" w:rsidRPr="005E167C" w:rsidRDefault="002A4FF3" w:rsidP="002A4FF3">
      <w:r>
        <w:tab/>
      </w:r>
    </w:p>
    <w:p w:rsidR="005E167C" w:rsidRDefault="002A4FF3" w:rsidP="006017B1">
      <w:pPr>
        <w:spacing w:line="240" w:lineRule="auto"/>
        <w:jc w:val="center"/>
        <w:rPr>
          <w:u w:val="single"/>
        </w:rPr>
      </w:pPr>
      <w:r>
        <w:t xml:space="preserve">n = </w:t>
      </w:r>
      <w:r w:rsidR="006017B1">
        <w:t xml:space="preserve">                  </w:t>
      </w:r>
      <w:r w:rsidRPr="006017B1">
        <w:rPr>
          <w:u w:val="single"/>
        </w:rPr>
        <w:t>9.30</w:t>
      </w:r>
    </w:p>
    <w:p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rsidR="00522406" w:rsidRPr="006017B1" w:rsidRDefault="00522406" w:rsidP="006017B1">
      <w:pPr>
        <w:spacing w:line="240" w:lineRule="auto"/>
        <w:jc w:val="center"/>
      </w:pPr>
    </w:p>
    <w:p w:rsidR="00D70B47" w:rsidRDefault="006017B1" w:rsidP="008D0098">
      <w:pPr>
        <w:rPr>
          <w:b/>
        </w:rPr>
      </w:pPr>
      <w:r>
        <w:tab/>
      </w:r>
      <w:r>
        <w:tab/>
      </w:r>
      <w:r>
        <w:tab/>
      </w:r>
      <w:r>
        <w:tab/>
      </w:r>
      <w:r>
        <w:tab/>
      </w:r>
      <w:r w:rsidRPr="006017B1">
        <w:rPr>
          <w:b/>
        </w:rPr>
        <w:t>n = 40.88</w:t>
      </w:r>
    </w:p>
    <w:p w:rsidR="006017B1" w:rsidRPr="006017B1" w:rsidRDefault="006017B1" w:rsidP="006017B1">
      <w:r>
        <w:lastRenderedPageBreak/>
        <w:tab/>
        <w:t>Basado en el cálculo anterior se puede determinar el valor de la muestra de personas a entrevistar corresponde a 40.88 ó 41. No obstante por decisión del administrador del proyecto se ha establecido que solo el punto de vista de tres personas se considerará vinculante para la recopilación de información y la colaboración en el levantamiento de requerimientos. Esas tres personas son las que brindarán guía y retroalimentación en la elaboración del prototipo propuesto.</w:t>
      </w:r>
    </w:p>
    <w:p w:rsidR="00B11B4A" w:rsidRDefault="00B11B4A" w:rsidP="00B11B4A">
      <w:pPr>
        <w:pStyle w:val="Ttulo1"/>
      </w:pPr>
      <w:bookmarkStart w:id="574" w:name="_Toc277169312"/>
      <w:bookmarkStart w:id="575" w:name="_Toc277170738"/>
      <w:bookmarkStart w:id="576" w:name="_Toc277342712"/>
      <w:r>
        <w:t>3.</w:t>
      </w:r>
      <w:r w:rsidR="009712B5">
        <w:t>7</w:t>
      </w:r>
      <w:r>
        <w:t xml:space="preserve"> Instrumentos de recolección de datos</w:t>
      </w:r>
      <w:bookmarkEnd w:id="574"/>
      <w:bookmarkEnd w:id="575"/>
      <w:bookmarkEnd w:id="576"/>
    </w:p>
    <w:p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rsidR="00D353AE" w:rsidRDefault="00D353AE" w:rsidP="00BC4BFE">
      <w:proofErr w:type="spellStart"/>
      <w:r>
        <w:t>Sampieri</w:t>
      </w:r>
      <w:proofErr w:type="spellEnd"/>
      <w:r>
        <w:t xml:space="preserve"> (2011) menciona que</w:t>
      </w:r>
      <w:r w:rsidR="001F4EAF">
        <w:t>:</w:t>
      </w:r>
    </w:p>
    <w:p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rsidR="008F2E91" w:rsidRPr="000258E6" w:rsidRDefault="008F2E91" w:rsidP="00D353AE">
      <w:pPr>
        <w:spacing w:line="360" w:lineRule="auto"/>
      </w:pPr>
    </w:p>
    <w:p w:rsidR="00B11B4A" w:rsidRDefault="00B11B4A" w:rsidP="00B11B4A">
      <w:pPr>
        <w:pStyle w:val="Ttulo2"/>
      </w:pPr>
      <w:bookmarkStart w:id="577" w:name="_Toc277169313"/>
      <w:bookmarkStart w:id="578" w:name="_Toc277170739"/>
      <w:bookmarkStart w:id="579" w:name="_Toc277342713"/>
      <w:r>
        <w:t>3.</w:t>
      </w:r>
      <w:r w:rsidR="009712B5">
        <w:t>7</w:t>
      </w:r>
      <w:r>
        <w:t>.1 Entrevista</w:t>
      </w:r>
      <w:bookmarkEnd w:id="577"/>
      <w:bookmarkEnd w:id="578"/>
      <w:bookmarkEnd w:id="579"/>
    </w:p>
    <w:p w:rsidR="004C3771" w:rsidRDefault="004C3771" w:rsidP="004C3771">
      <w:r>
        <w:tab/>
        <w:t>Citando nuevamente a los autores Kendall &amp; Kendall (2011) se comprende el rol fundamental de la entrevista, pues ambos autores indican que</w:t>
      </w:r>
      <w:r w:rsidR="001F4EAF">
        <w:t>:</w:t>
      </w:r>
    </w:p>
    <w:p w:rsidR="004C3771" w:rsidRDefault="004C3771" w:rsidP="004C3771">
      <w:pPr>
        <w:spacing w:line="360" w:lineRule="auto"/>
      </w:pPr>
      <w:r>
        <w:lastRenderedPageBreak/>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rsidR="004C3771" w:rsidRDefault="004C3771" w:rsidP="004C3771">
      <w:pPr>
        <w:spacing w:line="360" w:lineRule="auto"/>
      </w:pPr>
    </w:p>
    <w:p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rsidR="00B11B4A" w:rsidRDefault="00B11B4A" w:rsidP="00B11B4A">
      <w:pPr>
        <w:pStyle w:val="Ttulo2"/>
      </w:pPr>
      <w:bookmarkStart w:id="580" w:name="_Toc277169314"/>
      <w:bookmarkStart w:id="581" w:name="_Toc277170740"/>
      <w:bookmarkStart w:id="582" w:name="_Toc277342714"/>
      <w:r>
        <w:t>3.</w:t>
      </w:r>
      <w:r w:rsidR="009712B5">
        <w:t>7</w:t>
      </w:r>
      <w:r>
        <w:t>.2 Cuestionario</w:t>
      </w:r>
      <w:bookmarkEnd w:id="580"/>
      <w:bookmarkEnd w:id="581"/>
      <w:bookmarkEnd w:id="582"/>
    </w:p>
    <w:p w:rsidR="00035042" w:rsidRDefault="00035042" w:rsidP="00B30B6A">
      <w:r>
        <w:tab/>
        <w:t>Como su nombre lo parece indicar, se trata de un conjunto de interrogantes que tiene un sentido lógico y que tiene como objetivo poder sacar conclusiones con base en las respuestas proporcionadas.</w:t>
      </w:r>
    </w:p>
    <w:p w:rsidR="00035042" w:rsidRDefault="00035042" w:rsidP="00B30B6A">
      <w:proofErr w:type="spellStart"/>
      <w:r>
        <w:t>Sampieri</w:t>
      </w:r>
      <w:proofErr w:type="spellEnd"/>
      <w:r>
        <w:t xml:space="preserve"> (2011) brinda esta definición</w:t>
      </w:r>
    </w:p>
    <w:p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rsidR="00B11B4A" w:rsidRDefault="00B11B4A" w:rsidP="00B11B4A">
      <w:pPr>
        <w:pStyle w:val="Ttulo2"/>
      </w:pPr>
      <w:bookmarkStart w:id="583" w:name="_Toc277169315"/>
      <w:bookmarkStart w:id="584" w:name="_Toc277170741"/>
      <w:bookmarkStart w:id="585" w:name="_Toc277342715"/>
      <w:r>
        <w:t>3.</w:t>
      </w:r>
      <w:r w:rsidR="009712B5">
        <w:t>7</w:t>
      </w:r>
      <w:r>
        <w:t>.3 Instrumento de recolección de datos seleccionado</w:t>
      </w:r>
      <w:bookmarkEnd w:id="583"/>
      <w:bookmarkEnd w:id="584"/>
      <w:bookmarkEnd w:id="585"/>
    </w:p>
    <w:p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rsidR="00105ECC" w:rsidRDefault="000977AB" w:rsidP="00105ECC">
      <w:r>
        <w:tab/>
      </w:r>
      <w:r w:rsidR="00105ECC">
        <w:t xml:space="preserve">Dicha encuesta será aplicada a los miembros del equipo de desarrollo de la empresa Security Innovation, los cuales han sido seleccionados por el </w:t>
      </w:r>
      <w:r w:rsidR="00105ECC">
        <w:lastRenderedPageBreak/>
        <w:t>administrador del proyecto.</w:t>
      </w:r>
      <w:r w:rsidR="00473111">
        <w:t xml:space="preserve"> El objetivo fundamental de la encuesta es recopilar información acerca de un componente de análisis estático de código en el marco del desarrollo seguro de software. Aún cuando por decisión del administrador del proyecto se ha establecido que solamente se aplicará la encuesta a dos de los miembros del equipo de desarrollo, específicamente a Roman Garber, basado en la ciudad de Nueva York, Estados Unidos y a Dinis Cruz ubicado en Londres, Reino Unido.</w:t>
      </w:r>
    </w:p>
    <w:p w:rsidR="00473111" w:rsidRDefault="00473111" w:rsidP="00105ECC">
      <w:r>
        <w:tab/>
        <w:t>Se pretende contar con el criterio experto de estas dos personas y tener una mejor visión en el momento de desarrollar el componente.</w:t>
      </w:r>
    </w:p>
    <w:p w:rsidR="00105ECC" w:rsidRDefault="00473111" w:rsidP="00105ECC">
      <w:r>
        <w:tab/>
        <w:t xml:space="preserve">Además de la encuesta se </w:t>
      </w:r>
      <w:r w:rsidR="00E94511">
        <w:t>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extensión de seguridad a ser desarrollada contempla los problemas de seguridad más comunes.</w:t>
      </w:r>
    </w:p>
    <w:p w:rsidR="00105ECC" w:rsidRDefault="00105ECC" w:rsidP="00105ECC">
      <w:pPr>
        <w:pStyle w:val="Ttulo2"/>
        <w:spacing w:line="240" w:lineRule="auto"/>
      </w:pPr>
      <w:bookmarkStart w:id="586" w:name="_Toc277169316"/>
      <w:bookmarkStart w:id="587" w:name="_Toc277170742"/>
      <w:bookmarkStart w:id="588" w:name="_Toc277342716"/>
      <w:r>
        <w:t>3.7.4 Relación entre objetivos, definición instrumental y fuentes de información.</w:t>
      </w:r>
      <w:bookmarkEnd w:id="586"/>
      <w:bookmarkEnd w:id="587"/>
      <w:bookmarkEnd w:id="588"/>
    </w:p>
    <w:p w:rsidR="00105ECC" w:rsidRPr="00105ECC" w:rsidRDefault="00105ECC" w:rsidP="00105ECC"/>
    <w:p w:rsidR="00D174AA" w:rsidRPr="00105ECC" w:rsidRDefault="00105ECC" w:rsidP="00105ECC">
      <w:r>
        <w:lastRenderedPageBreak/>
        <w:tab/>
        <w:t>En la tabla que se presenta a continuación, se puede observar la relación entre los objetivos, la definición instrumental y el tipo de fuente de información seleccionada.</w:t>
      </w:r>
    </w:p>
    <w:p w:rsidR="00105ECC" w:rsidRPr="00E627A3" w:rsidRDefault="00105ECC" w:rsidP="00E627A3">
      <w:pPr>
        <w:pStyle w:val="Ttulo3"/>
        <w:spacing w:line="240" w:lineRule="auto"/>
        <w:jc w:val="center"/>
      </w:pPr>
      <w:bookmarkStart w:id="589" w:name="_Toc277170743"/>
      <w:bookmarkStart w:id="590" w:name="_Toc277342717"/>
      <w:r w:rsidRPr="00E627A3">
        <w:t xml:space="preserve">Tabla </w:t>
      </w:r>
      <w:r w:rsidR="00ED2205" w:rsidRPr="00E627A3">
        <w:fldChar w:fldCharType="begin"/>
      </w:r>
      <w:r w:rsidRPr="00E627A3">
        <w:instrText xml:space="preserve"> SEQ Tabla \* ARABIC </w:instrText>
      </w:r>
      <w:r w:rsidR="00ED2205" w:rsidRPr="00E627A3">
        <w:fldChar w:fldCharType="separate"/>
      </w:r>
      <w:r w:rsidR="00413290">
        <w:rPr>
          <w:noProof/>
        </w:rPr>
        <w:t>2</w:t>
      </w:r>
      <w:r w:rsidR="00ED2205" w:rsidRPr="00E627A3">
        <w:fldChar w:fldCharType="end"/>
      </w:r>
      <w:r w:rsidRPr="00E627A3">
        <w:t xml:space="preserve"> Relación entre objetos, definición instrumental y fuentes de información.</w:t>
      </w:r>
      <w:bookmarkEnd w:id="589"/>
      <w:bookmarkEnd w:id="590"/>
    </w:p>
    <w:tbl>
      <w:tblPr>
        <w:tblStyle w:val="Tablaconcuadrcula"/>
        <w:tblW w:w="9654" w:type="dxa"/>
        <w:tblLayout w:type="fixed"/>
        <w:tblLook w:val="04A0"/>
      </w:tblPr>
      <w:tblGrid>
        <w:gridCol w:w="2660"/>
        <w:gridCol w:w="2410"/>
        <w:gridCol w:w="4584"/>
      </w:tblGrid>
      <w:tr w:rsidR="00F52106" w:rsidRPr="00F52106" w:rsidTr="00F52106">
        <w:trPr>
          <w:tblHeader/>
        </w:trPr>
        <w:tc>
          <w:tcPr>
            <w:tcW w:w="2660" w:type="dxa"/>
            <w:shd w:val="clear" w:color="auto" w:fill="D9D9D9" w:themeFill="background1" w:themeFillShade="D9"/>
            <w:vAlign w:val="center"/>
          </w:tcPr>
          <w:p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rsidR="00F52106" w:rsidRPr="00D174AA" w:rsidRDefault="00F52106" w:rsidP="00F52106">
            <w:pPr>
              <w:rPr>
                <w:lang w:val="es-CR"/>
              </w:rPr>
            </w:pPr>
            <w:r w:rsidRPr="00D174AA">
              <w:rPr>
                <w:lang w:val="es-CR"/>
              </w:rPr>
              <w:t>Fuente de información</w:t>
            </w:r>
          </w:p>
        </w:tc>
      </w:tr>
      <w:tr w:rsidR="00F52106" w:rsidRPr="00F52106" w:rsidTr="00F52106">
        <w:tc>
          <w:tcPr>
            <w:tcW w:w="2660" w:type="dxa"/>
            <w:vAlign w:val="center"/>
          </w:tcPr>
          <w:p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rsidR="00F52106" w:rsidRPr="00F52106" w:rsidRDefault="00F52106" w:rsidP="00F52106">
            <w:pPr>
              <w:rPr>
                <w:lang w:val="es-CR"/>
              </w:rPr>
            </w:pPr>
          </w:p>
        </w:tc>
        <w:tc>
          <w:tcPr>
            <w:tcW w:w="2410" w:type="dxa"/>
            <w:vAlign w:val="center"/>
          </w:tcPr>
          <w:p w:rsidR="00F52106" w:rsidRDefault="00F52106" w:rsidP="00984846">
            <w:pPr>
              <w:spacing w:line="240" w:lineRule="auto"/>
              <w:rPr>
                <w:bCs/>
              </w:rPr>
            </w:pPr>
            <w:r>
              <w:rPr>
                <w:lang w:val="es-CR"/>
              </w:rPr>
              <w:t xml:space="preserve">Cuestionarios y </w:t>
            </w:r>
            <w:r w:rsidRPr="00D174AA">
              <w:rPr>
                <w:bCs/>
              </w:rPr>
              <w:t>Encuestas</w:t>
            </w:r>
          </w:p>
          <w:p w:rsidR="00081B0C" w:rsidRPr="00F52106" w:rsidRDefault="00081B0C" w:rsidP="00984846">
            <w:pPr>
              <w:spacing w:line="240" w:lineRule="auto"/>
              <w:rPr>
                <w:lang w:val="es-CR"/>
              </w:rPr>
            </w:pPr>
            <w:r>
              <w:rPr>
                <w:bCs/>
              </w:rPr>
              <w:t>Observación</w:t>
            </w:r>
          </w:p>
        </w:tc>
        <w:tc>
          <w:tcPr>
            <w:tcW w:w="4584" w:type="dxa"/>
            <w:vAlign w:val="center"/>
          </w:tcPr>
          <w:p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rsidR="00F52106" w:rsidRPr="00D174AA" w:rsidRDefault="00984846" w:rsidP="00984846">
            <w:pPr>
              <w:spacing w:line="240" w:lineRule="auto"/>
              <w:rPr>
                <w:bCs/>
              </w:rPr>
            </w:pPr>
            <w:r w:rsidRPr="00D174AA">
              <w:rPr>
                <w:bCs/>
              </w:rPr>
              <w:t>Cuestionario realizado a los miembros del quipo de trabajo.</w:t>
            </w:r>
          </w:p>
          <w:p w:rsidR="00984846" w:rsidRDefault="00984846" w:rsidP="00984846">
            <w:pPr>
              <w:spacing w:line="240" w:lineRule="auto"/>
              <w:rPr>
                <w:bCs/>
              </w:rPr>
            </w:pPr>
            <w:r w:rsidRPr="00D174AA">
              <w:rPr>
                <w:bCs/>
              </w:rPr>
              <w:t>Libros técnicos enfocados en análisis estático de código fuente y meta programación.</w:t>
            </w:r>
          </w:p>
          <w:p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rsidTr="00F52106">
        <w:tc>
          <w:tcPr>
            <w:tcW w:w="2660" w:type="dxa"/>
            <w:vAlign w:val="center"/>
          </w:tcPr>
          <w:p w:rsidR="00F52106" w:rsidRPr="00F52106" w:rsidRDefault="00F52106" w:rsidP="00D174AA">
            <w:pPr>
              <w:spacing w:line="240" w:lineRule="auto"/>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rsidR="00F52106" w:rsidRPr="00D174AA" w:rsidRDefault="00984846" w:rsidP="00984846">
            <w:pPr>
              <w:spacing w:line="240" w:lineRule="auto"/>
              <w:rPr>
                <w:bCs/>
              </w:rPr>
            </w:pPr>
            <w:r w:rsidRPr="00D174AA">
              <w:rPr>
                <w:bCs/>
              </w:rPr>
              <w:t>Diagramas UML</w:t>
            </w:r>
          </w:p>
          <w:p w:rsidR="00984846" w:rsidRPr="00D174AA" w:rsidRDefault="00984846" w:rsidP="00984846">
            <w:pPr>
              <w:spacing w:line="240" w:lineRule="auto"/>
              <w:rPr>
                <w:bCs/>
              </w:rPr>
            </w:pPr>
            <w:r w:rsidRPr="00D174AA">
              <w:rPr>
                <w:bCs/>
              </w:rPr>
              <w:t>Diseño de interfaces y clases.</w:t>
            </w:r>
          </w:p>
          <w:p w:rsidR="00984846" w:rsidRPr="00D174AA" w:rsidRDefault="00984846" w:rsidP="00984846">
            <w:pPr>
              <w:spacing w:line="240" w:lineRule="auto"/>
              <w:rPr>
                <w:bCs/>
              </w:rPr>
            </w:pPr>
          </w:p>
          <w:p w:rsidR="00984846" w:rsidRPr="00D174AA" w:rsidRDefault="00984846" w:rsidP="00984846">
            <w:pPr>
              <w:spacing w:line="240" w:lineRule="auto"/>
              <w:rPr>
                <w:bCs/>
              </w:rPr>
            </w:pPr>
            <w:r w:rsidRPr="00D174AA">
              <w:rPr>
                <w:bCs/>
              </w:rPr>
              <w:t>Pantallas y flujos de trabajo</w:t>
            </w:r>
          </w:p>
          <w:p w:rsidR="00984846" w:rsidRPr="00D174AA" w:rsidRDefault="00984846" w:rsidP="00984846">
            <w:pPr>
              <w:spacing w:line="240" w:lineRule="auto"/>
              <w:rPr>
                <w:bCs/>
              </w:rPr>
            </w:pPr>
          </w:p>
          <w:p w:rsidR="00984846" w:rsidRPr="00D174AA" w:rsidRDefault="00984846" w:rsidP="00984846">
            <w:pPr>
              <w:spacing w:line="240" w:lineRule="auto"/>
              <w:rPr>
                <w:bCs/>
              </w:rPr>
            </w:pPr>
            <w:r w:rsidRPr="00D174AA">
              <w:rPr>
                <w:bCs/>
              </w:rPr>
              <w:t>Arquitectura de componentes</w:t>
            </w:r>
          </w:p>
          <w:p w:rsidR="00F52106" w:rsidRPr="00F52106" w:rsidRDefault="00F52106" w:rsidP="00F52106">
            <w:pPr>
              <w:rPr>
                <w:lang w:val="es-CR"/>
              </w:rPr>
            </w:pPr>
          </w:p>
        </w:tc>
        <w:tc>
          <w:tcPr>
            <w:tcW w:w="4584" w:type="dxa"/>
          </w:tcPr>
          <w:p w:rsidR="00F52106" w:rsidRPr="00D174AA" w:rsidRDefault="00984846" w:rsidP="00D174AA">
            <w:pPr>
              <w:spacing w:line="240" w:lineRule="auto"/>
              <w:rPr>
                <w:bCs/>
              </w:rPr>
            </w:pPr>
            <w:r w:rsidRPr="00D174AA">
              <w:rPr>
                <w:bCs/>
              </w:rPr>
              <w:t>Fuentes Primarias:</w:t>
            </w:r>
          </w:p>
          <w:p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rsidR="00CF42F0" w:rsidRPr="00D174AA" w:rsidRDefault="00CF42F0" w:rsidP="00CF42F0">
            <w:pPr>
              <w:spacing w:line="240" w:lineRule="auto"/>
              <w:rPr>
                <w:bCs/>
              </w:rPr>
            </w:pPr>
          </w:p>
          <w:p w:rsidR="00CF42F0" w:rsidRPr="00D174AA" w:rsidRDefault="00CF42F0" w:rsidP="00CF42F0">
            <w:pPr>
              <w:spacing w:line="240" w:lineRule="auto"/>
              <w:rPr>
                <w:bCs/>
              </w:rPr>
            </w:pPr>
            <w:r w:rsidRPr="00D174AA">
              <w:rPr>
                <w:bCs/>
              </w:rPr>
              <w:t>Fuentes secundarias:</w:t>
            </w:r>
          </w:p>
          <w:p w:rsidR="00CF42F0" w:rsidRPr="00D174AA" w:rsidRDefault="00CF42F0" w:rsidP="00CF42F0">
            <w:pPr>
              <w:spacing w:line="240" w:lineRule="auto"/>
              <w:rPr>
                <w:bCs/>
              </w:rPr>
            </w:pPr>
          </w:p>
          <w:p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rsidR="005329A6" w:rsidRPr="00D174AA" w:rsidRDefault="005329A6" w:rsidP="00CF42F0">
            <w:pPr>
              <w:spacing w:line="240" w:lineRule="auto"/>
              <w:rPr>
                <w:bCs/>
              </w:rPr>
            </w:pPr>
          </w:p>
          <w:p w:rsidR="005329A6" w:rsidRPr="00F52106" w:rsidRDefault="005329A6" w:rsidP="00CF42F0">
            <w:pPr>
              <w:spacing w:line="240" w:lineRule="auto"/>
              <w:rPr>
                <w:lang w:val="es-CR"/>
              </w:rPr>
            </w:pPr>
            <w:r w:rsidRPr="00D174AA">
              <w:rPr>
                <w:bCs/>
              </w:rPr>
              <w:t>Cursos virtuales de la empresa Security Innovation enfocados en seguridad del software.</w:t>
            </w:r>
          </w:p>
        </w:tc>
      </w:tr>
      <w:tr w:rsidR="00F52106" w:rsidRPr="00F52106" w:rsidTr="00F52106">
        <w:tc>
          <w:tcPr>
            <w:tcW w:w="2660" w:type="dxa"/>
            <w:vAlign w:val="center"/>
          </w:tcPr>
          <w:p w:rsidR="00F52106" w:rsidRPr="005B30BE" w:rsidRDefault="00F52106" w:rsidP="005B30BE">
            <w:pPr>
              <w:spacing w:line="240" w:lineRule="auto"/>
              <w:rPr>
                <w:bCs/>
              </w:rPr>
            </w:pPr>
            <w:bookmarkStart w:id="591" w:name="_Toc277169317"/>
            <w:bookmarkStart w:id="592" w:name="_Toc277170744"/>
            <w:r w:rsidRPr="005B30BE">
              <w:rPr>
                <w:bCs/>
              </w:rPr>
              <w:t xml:space="preserve">Desarrollar el prototipo funcional de la extensión de seguridad para el ambiente de desarrollo Visual Studio .NET que permita realizar pruebas estáticas de </w:t>
            </w:r>
            <w:r w:rsidRPr="005B30BE">
              <w:rPr>
                <w:bCs/>
              </w:rPr>
              <w:lastRenderedPageBreak/>
              <w:t>seguridad de aplicaciones.</w:t>
            </w:r>
            <w:bookmarkEnd w:id="591"/>
            <w:bookmarkEnd w:id="592"/>
          </w:p>
          <w:p w:rsidR="00F52106" w:rsidRPr="00427918" w:rsidRDefault="00F52106" w:rsidP="00F52106">
            <w:pPr>
              <w:pStyle w:val="CodigoEtica"/>
              <w:rPr>
                <w:sz w:val="22"/>
                <w:szCs w:val="22"/>
                <w:lang w:val="es-ES"/>
              </w:rPr>
            </w:pPr>
          </w:p>
        </w:tc>
        <w:tc>
          <w:tcPr>
            <w:tcW w:w="2410" w:type="dxa"/>
            <w:vAlign w:val="center"/>
          </w:tcPr>
          <w:p w:rsidR="007C785A" w:rsidRDefault="007C785A" w:rsidP="00CF42F0">
            <w:pPr>
              <w:spacing w:line="240" w:lineRule="auto"/>
              <w:rPr>
                <w:lang w:val="es-CR"/>
              </w:rPr>
            </w:pPr>
            <w:r>
              <w:rPr>
                <w:lang w:val="es-CR"/>
              </w:rPr>
              <w:lastRenderedPageBreak/>
              <w:t>Visual Studio .NET 2013 y C# 4.5</w:t>
            </w:r>
          </w:p>
          <w:p w:rsidR="007C785A" w:rsidRPr="00F52106" w:rsidRDefault="007C785A" w:rsidP="00CF42F0">
            <w:pPr>
              <w:spacing w:line="240" w:lineRule="auto"/>
              <w:rPr>
                <w:lang w:val="es-CR"/>
              </w:rPr>
            </w:pPr>
            <w:r>
              <w:rPr>
                <w:lang w:val="es-CR"/>
              </w:rPr>
              <w:t>Plataforma de compilación Roslyn.</w:t>
            </w:r>
          </w:p>
        </w:tc>
        <w:tc>
          <w:tcPr>
            <w:tcW w:w="4584" w:type="dxa"/>
            <w:vAlign w:val="center"/>
          </w:tcPr>
          <w:p w:rsidR="00F52106" w:rsidRDefault="00CF42F0" w:rsidP="007C785A">
            <w:pPr>
              <w:spacing w:line="240" w:lineRule="auto"/>
              <w:rPr>
                <w:lang w:val="es-CR"/>
              </w:rPr>
            </w:pPr>
            <w:r>
              <w:rPr>
                <w:lang w:val="es-CR"/>
              </w:rPr>
              <w:t>Fuentes primarias:</w:t>
            </w:r>
          </w:p>
          <w:p w:rsidR="00CF42F0" w:rsidRDefault="00CF42F0" w:rsidP="007C785A">
            <w:pPr>
              <w:spacing w:line="240" w:lineRule="auto"/>
              <w:rPr>
                <w:lang w:val="es-CR"/>
              </w:rPr>
            </w:pPr>
            <w:r>
              <w:rPr>
                <w:lang w:val="es-CR"/>
              </w:rPr>
              <w:t>Documentación de Microsoft acerca del proyecto Roslyn.</w:t>
            </w:r>
          </w:p>
          <w:p w:rsidR="00CF42F0" w:rsidRDefault="007C785A" w:rsidP="007C785A">
            <w:pPr>
              <w:spacing w:line="240" w:lineRule="auto"/>
              <w:rPr>
                <w:lang w:val="es-CR"/>
              </w:rPr>
            </w:pPr>
            <w:r>
              <w:rPr>
                <w:lang w:val="es-CR"/>
              </w:rPr>
              <w:t>Referencia del lenguaje de Programación C#.</w:t>
            </w:r>
          </w:p>
          <w:p w:rsidR="007C785A" w:rsidRDefault="007C785A" w:rsidP="007C785A">
            <w:pPr>
              <w:spacing w:line="240" w:lineRule="auto"/>
              <w:rPr>
                <w:lang w:val="es-CR"/>
              </w:rPr>
            </w:pPr>
            <w:r>
              <w:rPr>
                <w:lang w:val="es-CR"/>
              </w:rPr>
              <w:t>Fuentes secundarias:</w:t>
            </w:r>
          </w:p>
          <w:p w:rsidR="007C785A" w:rsidRDefault="007C785A" w:rsidP="007C785A">
            <w:pPr>
              <w:spacing w:line="240" w:lineRule="auto"/>
              <w:rPr>
                <w:lang w:val="es-CR"/>
              </w:rPr>
            </w:pPr>
            <w:r>
              <w:rPr>
                <w:lang w:val="es-CR"/>
              </w:rPr>
              <w:t xml:space="preserve">Blogs, foros, listas de correos donde se discuten temas relacionados con el </w:t>
            </w:r>
            <w:r>
              <w:rPr>
                <w:lang w:val="es-CR"/>
              </w:rPr>
              <w:lastRenderedPageBreak/>
              <w:t>enfoque denominado diagnóstico con solución de código.</w:t>
            </w:r>
          </w:p>
          <w:p w:rsidR="00CF42F0" w:rsidRPr="00F52106" w:rsidRDefault="00CF42F0" w:rsidP="007C785A">
            <w:pPr>
              <w:ind w:left="360"/>
              <w:jc w:val="left"/>
              <w:rPr>
                <w:lang w:val="es-CR"/>
              </w:rPr>
            </w:pPr>
          </w:p>
        </w:tc>
      </w:tr>
      <w:tr w:rsidR="00F52106" w:rsidRPr="00F52106" w:rsidTr="00F52106">
        <w:tc>
          <w:tcPr>
            <w:tcW w:w="2660" w:type="dxa"/>
            <w:vAlign w:val="center"/>
          </w:tcPr>
          <w:p w:rsidR="00F52106" w:rsidRPr="00D174AA" w:rsidRDefault="00F52106" w:rsidP="00D174AA">
            <w:pPr>
              <w:spacing w:line="240" w:lineRule="auto"/>
              <w:rPr>
                <w:lang w:val="es-CR"/>
              </w:rPr>
            </w:pPr>
            <w:bookmarkStart w:id="593" w:name="_Toc277169318"/>
            <w:bookmarkStart w:id="594" w:name="_Toc277170745"/>
            <w:r w:rsidRPr="00D174AA">
              <w:rPr>
                <w:lang w:val="es-CR"/>
              </w:rPr>
              <w:lastRenderedPageBreak/>
              <w:t>Implementar las reglas de diagnóstico para detectar vulnerabilidades en el código fuente utilizando estándares en la industria.</w:t>
            </w:r>
            <w:bookmarkEnd w:id="593"/>
            <w:bookmarkEnd w:id="594"/>
          </w:p>
          <w:p w:rsidR="00F52106" w:rsidRPr="00427918" w:rsidRDefault="00F52106" w:rsidP="00F52106">
            <w:pPr>
              <w:pStyle w:val="CodigoEtica"/>
              <w:rPr>
                <w:sz w:val="22"/>
                <w:szCs w:val="22"/>
                <w:lang w:val="es-ES"/>
              </w:rPr>
            </w:pPr>
          </w:p>
        </w:tc>
        <w:tc>
          <w:tcPr>
            <w:tcW w:w="2410" w:type="dxa"/>
            <w:vAlign w:val="center"/>
          </w:tcPr>
          <w:p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rsidR="00F52106" w:rsidRDefault="007C785A" w:rsidP="005329A6">
            <w:pPr>
              <w:spacing w:line="240" w:lineRule="auto"/>
              <w:rPr>
                <w:lang w:val="es-CR"/>
              </w:rPr>
            </w:pPr>
            <w:r>
              <w:rPr>
                <w:lang w:val="es-CR"/>
              </w:rPr>
              <w:t>Fuentes Primarias:</w:t>
            </w:r>
          </w:p>
          <w:p w:rsidR="007C785A" w:rsidRDefault="007C785A" w:rsidP="005329A6">
            <w:pPr>
              <w:spacing w:line="240" w:lineRule="auto"/>
              <w:rPr>
                <w:lang w:val="es-CR"/>
              </w:rPr>
            </w:pPr>
            <w:r>
              <w:rPr>
                <w:lang w:val="es-CR"/>
              </w:rPr>
              <w:t>Estándares internacionales entre los que figuran OWASP Top 10, MITRE CWE.</w:t>
            </w:r>
          </w:p>
          <w:p w:rsidR="007C785A" w:rsidRPr="00F52106" w:rsidRDefault="007C785A" w:rsidP="005329A6">
            <w:pPr>
              <w:spacing w:line="240" w:lineRule="auto"/>
              <w:rPr>
                <w:lang w:val="es-CR"/>
              </w:rPr>
            </w:pPr>
            <w:r>
              <w:rPr>
                <w:lang w:val="es-CR"/>
              </w:rPr>
              <w:t>Mejores prácticas provistas por Microsoft.</w:t>
            </w:r>
          </w:p>
        </w:tc>
      </w:tr>
      <w:tr w:rsidR="00F52106" w:rsidRPr="00F52106" w:rsidTr="00F52106">
        <w:tc>
          <w:tcPr>
            <w:tcW w:w="2660" w:type="dxa"/>
            <w:vAlign w:val="center"/>
          </w:tcPr>
          <w:p w:rsidR="00F52106" w:rsidRPr="008A7921" w:rsidRDefault="00F52106" w:rsidP="00F52106">
            <w:pPr>
              <w:pStyle w:val="CodigoEtica"/>
              <w:rPr>
                <w:sz w:val="22"/>
                <w:szCs w:val="22"/>
                <w:lang w:val="es-ES"/>
              </w:rPr>
            </w:pPr>
            <w:bookmarkStart w:id="595" w:name="_Toc277169319"/>
            <w:bookmarkStart w:id="596" w:name="_Toc277170746"/>
            <w:bookmarkStart w:id="597" w:name="_Toc277342718"/>
            <w:r w:rsidRPr="008A7921">
              <w:rPr>
                <w:sz w:val="22"/>
                <w:szCs w:val="22"/>
                <w:lang w:val="es-ES"/>
              </w:rPr>
              <w:t>Desarrollar pruebas funcionales, pruebas de integración y pruebas unitarias del prototipo.</w:t>
            </w:r>
            <w:bookmarkEnd w:id="595"/>
            <w:bookmarkEnd w:id="596"/>
            <w:bookmarkEnd w:id="597"/>
          </w:p>
          <w:p w:rsidR="00F52106" w:rsidRPr="00F52106" w:rsidRDefault="00F52106" w:rsidP="00F52106">
            <w:pPr>
              <w:rPr>
                <w:lang w:val="es-CR"/>
              </w:rPr>
            </w:pPr>
          </w:p>
        </w:tc>
        <w:tc>
          <w:tcPr>
            <w:tcW w:w="2410" w:type="dxa"/>
            <w:vAlign w:val="center"/>
          </w:tcPr>
          <w:p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rsidR="00F52106" w:rsidRDefault="007C785A" w:rsidP="005329A6">
            <w:pPr>
              <w:spacing w:line="240" w:lineRule="auto"/>
              <w:rPr>
                <w:lang w:val="es-CR"/>
              </w:rPr>
            </w:pPr>
            <w:r>
              <w:rPr>
                <w:lang w:val="es-CR"/>
              </w:rPr>
              <w:t>Fuentes Primarias:</w:t>
            </w:r>
          </w:p>
          <w:p w:rsidR="007C785A" w:rsidRPr="00F52106" w:rsidRDefault="007C785A" w:rsidP="005329A6">
            <w:pPr>
              <w:spacing w:line="240" w:lineRule="auto"/>
              <w:rPr>
                <w:lang w:val="es-CR"/>
              </w:rPr>
            </w:pPr>
            <w:r>
              <w:rPr>
                <w:lang w:val="es-CR"/>
              </w:rPr>
              <w:t>Libros de ingeniería de software.</w:t>
            </w:r>
          </w:p>
        </w:tc>
      </w:tr>
    </w:tbl>
    <w:p w:rsidR="00E048EC" w:rsidRDefault="003279F6" w:rsidP="00576BCC">
      <w:pPr>
        <w:pStyle w:val="Ttulo3"/>
        <w:jc w:val="center"/>
      </w:pPr>
      <w:bookmarkStart w:id="598" w:name="_Toc277170747"/>
      <w:bookmarkStart w:id="599" w:name="_Toc277342719"/>
      <w:r>
        <w:t>Fuente</w:t>
      </w:r>
      <w:r w:rsidR="001F4EAF">
        <w:t>:</w:t>
      </w:r>
      <w:r>
        <w:t xml:space="preserve"> Propia</w:t>
      </w:r>
      <w:bookmarkEnd w:id="598"/>
      <w:bookmarkEnd w:id="599"/>
    </w:p>
    <w:p w:rsidR="00A566D2" w:rsidRDefault="00A566D2" w:rsidP="00A566D2">
      <w:pPr>
        <w:pStyle w:val="Ttulo2"/>
        <w:rPr>
          <w:lang w:val="es-ES"/>
        </w:rPr>
      </w:pPr>
      <w:bookmarkStart w:id="600" w:name="_Toc277169320"/>
      <w:bookmarkStart w:id="601" w:name="_Toc277170748"/>
      <w:bookmarkStart w:id="602" w:name="_Toc277342720"/>
      <w:r>
        <w:t>3.7.</w:t>
      </w:r>
      <w:r w:rsidR="000E4CCC">
        <w:t>5</w:t>
      </w:r>
      <w:r>
        <w:t xml:space="preserve"> </w:t>
      </w:r>
      <w:r w:rsidRPr="00A566D2">
        <w:rPr>
          <w:lang w:val="es-ES"/>
        </w:rPr>
        <w:t>Relación entre objetivos, entregables y las herramientas</w:t>
      </w:r>
      <w:bookmarkEnd w:id="600"/>
      <w:bookmarkEnd w:id="601"/>
      <w:bookmarkEnd w:id="602"/>
      <w:r w:rsidRPr="00A566D2">
        <w:rPr>
          <w:lang w:val="es-ES"/>
        </w:rPr>
        <w:t xml:space="preserve"> </w:t>
      </w:r>
    </w:p>
    <w:p w:rsidR="00440933" w:rsidRPr="00440933" w:rsidRDefault="00440933" w:rsidP="00440933">
      <w:r>
        <w:tab/>
        <w:t>A continuación se presenta un cuadro de la relación entre los entregables y los instrumentos utilizados.</w:t>
      </w:r>
    </w:p>
    <w:p w:rsidR="00440933" w:rsidRDefault="00440933" w:rsidP="00440933">
      <w:pPr>
        <w:pStyle w:val="Ttulo3"/>
        <w:jc w:val="center"/>
      </w:pPr>
      <w:bookmarkStart w:id="603" w:name="_Toc277170749"/>
      <w:bookmarkStart w:id="604" w:name="_Toc277342721"/>
      <w:r>
        <w:t xml:space="preserve">Tabla </w:t>
      </w:r>
      <w:r w:rsidR="00ED2205">
        <w:fldChar w:fldCharType="begin"/>
      </w:r>
      <w:r>
        <w:instrText xml:space="preserve"> SEQ Tabla \* ARABIC </w:instrText>
      </w:r>
      <w:r w:rsidR="00ED2205">
        <w:fldChar w:fldCharType="separate"/>
      </w:r>
      <w:r w:rsidR="00413290">
        <w:rPr>
          <w:noProof/>
        </w:rPr>
        <w:t>3</w:t>
      </w:r>
      <w:r w:rsidR="00ED2205">
        <w:fldChar w:fldCharType="end"/>
      </w:r>
      <w:r>
        <w:t xml:space="preserve"> Relación entre objetos, entregables y herramientas</w:t>
      </w:r>
      <w:bookmarkEnd w:id="603"/>
      <w:bookmarkEnd w:id="604"/>
    </w:p>
    <w:tbl>
      <w:tblPr>
        <w:tblStyle w:val="Tablaconcuadrcula"/>
        <w:tblW w:w="0" w:type="auto"/>
        <w:jc w:val="center"/>
        <w:tblLook w:val="04A0"/>
      </w:tblPr>
      <w:tblGrid>
        <w:gridCol w:w="2058"/>
        <w:gridCol w:w="3590"/>
        <w:gridCol w:w="2953"/>
      </w:tblGrid>
      <w:tr w:rsidR="003A4883" w:rsidRPr="00702312" w:rsidTr="003279F6">
        <w:trPr>
          <w:tblHeader/>
          <w:jc w:val="center"/>
        </w:trPr>
        <w:tc>
          <w:tcPr>
            <w:tcW w:w="2058"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rsidTr="003279F6">
        <w:trPr>
          <w:jc w:val="center"/>
        </w:trPr>
        <w:tc>
          <w:tcPr>
            <w:tcW w:w="2058" w:type="dxa"/>
            <w:vAlign w:val="center"/>
          </w:tcPr>
          <w:p w:rsidR="003A4883" w:rsidRPr="00F52106" w:rsidRDefault="003A4883" w:rsidP="003A4883">
            <w:pPr>
              <w:spacing w:line="240" w:lineRule="auto"/>
              <w:jc w:val="left"/>
              <w:rPr>
                <w:bCs/>
              </w:rPr>
            </w:pPr>
            <w:r w:rsidRPr="00F52106">
              <w:rPr>
                <w:bCs/>
              </w:rPr>
              <w:t xml:space="preserve">Realizar el levantamiento de requerimientos de cada una de las vulnerabilidades a identificar </w:t>
            </w:r>
            <w:r w:rsidRPr="00F52106">
              <w:rPr>
                <w:bCs/>
              </w:rPr>
              <w:lastRenderedPageBreak/>
              <w:t>mediante el uso de estándares en la industria.</w:t>
            </w:r>
          </w:p>
          <w:p w:rsidR="003A4883" w:rsidRPr="00702312" w:rsidRDefault="003A4883" w:rsidP="003A4883">
            <w:pPr>
              <w:spacing w:line="360" w:lineRule="auto"/>
              <w:rPr>
                <w:rFonts w:cs="Arial"/>
                <w:sz w:val="20"/>
                <w:szCs w:val="20"/>
              </w:rPr>
            </w:pPr>
          </w:p>
        </w:tc>
        <w:tc>
          <w:tcPr>
            <w:tcW w:w="3590" w:type="dxa"/>
            <w:vAlign w:val="center"/>
          </w:tcPr>
          <w:p w:rsidR="003A4883" w:rsidRPr="0091499F" w:rsidRDefault="007C785A" w:rsidP="0091499F">
            <w:pPr>
              <w:spacing w:line="240" w:lineRule="auto"/>
              <w:jc w:val="left"/>
              <w:rPr>
                <w:bCs/>
              </w:rPr>
            </w:pPr>
            <w:r w:rsidRPr="0091499F">
              <w:rPr>
                <w:bCs/>
              </w:rPr>
              <w:lastRenderedPageBreak/>
              <w:t>Diagramas de casos de uso.</w:t>
            </w:r>
          </w:p>
          <w:p w:rsidR="007C785A" w:rsidRPr="0091499F" w:rsidRDefault="007C785A" w:rsidP="0091499F">
            <w:pPr>
              <w:spacing w:line="240" w:lineRule="auto"/>
              <w:jc w:val="left"/>
              <w:rPr>
                <w:bCs/>
              </w:rPr>
            </w:pPr>
            <w:r w:rsidRPr="0091499F">
              <w:rPr>
                <w:bCs/>
              </w:rPr>
              <w:t>Estudios de factibilidad (técnica, económica y operativa).</w:t>
            </w:r>
          </w:p>
          <w:p w:rsidR="007C785A" w:rsidRPr="00702312" w:rsidRDefault="007C785A" w:rsidP="003A4883">
            <w:pPr>
              <w:spacing w:line="360" w:lineRule="auto"/>
              <w:rPr>
                <w:rFonts w:cs="Arial"/>
                <w:sz w:val="20"/>
                <w:szCs w:val="20"/>
              </w:rPr>
            </w:pPr>
          </w:p>
        </w:tc>
        <w:tc>
          <w:tcPr>
            <w:tcW w:w="2953" w:type="dxa"/>
            <w:vAlign w:val="center"/>
          </w:tcPr>
          <w:p w:rsidR="003A4883" w:rsidRPr="0091499F" w:rsidRDefault="008C7325" w:rsidP="0091499F">
            <w:pPr>
              <w:spacing w:line="240" w:lineRule="auto"/>
              <w:jc w:val="left"/>
              <w:rPr>
                <w:bCs/>
              </w:rPr>
            </w:pPr>
            <w:r w:rsidRPr="0091499F">
              <w:rPr>
                <w:bCs/>
              </w:rPr>
              <w:t>Microsoft Office para Mac</w:t>
            </w:r>
          </w:p>
          <w:p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rsidR="008C7325" w:rsidRPr="00702312" w:rsidRDefault="008C7325" w:rsidP="0091499F">
            <w:pPr>
              <w:spacing w:line="240" w:lineRule="auto"/>
              <w:jc w:val="left"/>
              <w:rPr>
                <w:rFonts w:cs="Arial"/>
                <w:sz w:val="20"/>
                <w:szCs w:val="20"/>
              </w:rPr>
            </w:pPr>
            <w:r w:rsidRPr="0091499F">
              <w:rPr>
                <w:bCs/>
              </w:rPr>
              <w:t>Entrevistas.</w:t>
            </w:r>
          </w:p>
        </w:tc>
      </w:tr>
      <w:tr w:rsidR="003A4883" w:rsidRPr="00702312" w:rsidTr="003279F6">
        <w:trPr>
          <w:jc w:val="center"/>
        </w:trPr>
        <w:tc>
          <w:tcPr>
            <w:tcW w:w="2058" w:type="dxa"/>
            <w:vAlign w:val="center"/>
          </w:tcPr>
          <w:p w:rsidR="003A4883" w:rsidRDefault="003A4883" w:rsidP="003A4883">
            <w:pPr>
              <w:spacing w:line="240" w:lineRule="auto"/>
              <w:jc w:val="left"/>
              <w:rPr>
                <w:rFonts w:cs="Arial"/>
                <w:sz w:val="20"/>
                <w:szCs w:val="20"/>
              </w:rPr>
            </w:pPr>
            <w:r w:rsidRPr="00274568">
              <w:rPr>
                <w:bCs/>
              </w:rPr>
              <w:lastRenderedPageBreak/>
              <w:t>Elaborar el diseño del software que contempla el flujo de trabajo, la identificación de vulnerabilidades y la retroalimentación al usuario final</w:t>
            </w:r>
          </w:p>
        </w:tc>
        <w:tc>
          <w:tcPr>
            <w:tcW w:w="3590" w:type="dxa"/>
            <w:vAlign w:val="center"/>
          </w:tcPr>
          <w:p w:rsidR="003A4883" w:rsidRPr="0091499F" w:rsidRDefault="008C7325" w:rsidP="0091499F">
            <w:pPr>
              <w:spacing w:line="240" w:lineRule="auto"/>
              <w:jc w:val="left"/>
              <w:rPr>
                <w:bCs/>
              </w:rPr>
            </w:pPr>
            <w:r w:rsidRPr="0091499F">
              <w:rPr>
                <w:bCs/>
              </w:rPr>
              <w:t>Diagramas UML</w:t>
            </w:r>
          </w:p>
          <w:p w:rsidR="008C7325" w:rsidRPr="0091499F" w:rsidRDefault="008C7325" w:rsidP="0091499F">
            <w:pPr>
              <w:spacing w:line="240" w:lineRule="auto"/>
              <w:jc w:val="left"/>
              <w:rPr>
                <w:bCs/>
              </w:rPr>
            </w:pPr>
            <w:r w:rsidRPr="0091499F">
              <w:rPr>
                <w:bCs/>
              </w:rPr>
              <w:t>Diseño de flujos de trabajo</w:t>
            </w:r>
          </w:p>
          <w:p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rsidR="008C7325" w:rsidRPr="0091499F" w:rsidRDefault="008C7325" w:rsidP="0091499F">
            <w:pPr>
              <w:spacing w:line="240" w:lineRule="auto"/>
              <w:jc w:val="left"/>
              <w:rPr>
                <w:bCs/>
              </w:rPr>
            </w:pPr>
            <w:r w:rsidRPr="0091499F">
              <w:rPr>
                <w:bCs/>
              </w:rPr>
              <w:t xml:space="preserve">Plataforma de compilación </w:t>
            </w:r>
            <w:proofErr w:type="spellStart"/>
            <w:r w:rsidRPr="0091499F">
              <w:rPr>
                <w:bCs/>
              </w:rPr>
              <w:t>Roslyn</w:t>
            </w:r>
            <w:proofErr w:type="spellEnd"/>
            <w:r w:rsidRPr="0091499F">
              <w:rPr>
                <w:bCs/>
              </w:rPr>
              <w:t>.</w:t>
            </w:r>
          </w:p>
          <w:p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rsidTr="003279F6">
        <w:trPr>
          <w:jc w:val="center"/>
        </w:trPr>
        <w:tc>
          <w:tcPr>
            <w:tcW w:w="2058" w:type="dxa"/>
            <w:vAlign w:val="center"/>
          </w:tcPr>
          <w:p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rsidR="003A4883" w:rsidRDefault="003A4883" w:rsidP="003A4883">
            <w:pPr>
              <w:spacing w:line="240" w:lineRule="auto"/>
              <w:jc w:val="left"/>
              <w:rPr>
                <w:rFonts w:cs="Arial"/>
                <w:sz w:val="20"/>
                <w:szCs w:val="20"/>
              </w:rPr>
            </w:pPr>
          </w:p>
        </w:tc>
        <w:tc>
          <w:tcPr>
            <w:tcW w:w="3590" w:type="dxa"/>
            <w:vAlign w:val="center"/>
          </w:tcPr>
          <w:p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rsidR="003A4883" w:rsidRPr="0091499F" w:rsidRDefault="00E57E4A" w:rsidP="0091499F">
            <w:pPr>
              <w:spacing w:line="240" w:lineRule="auto"/>
              <w:jc w:val="left"/>
              <w:rPr>
                <w:bCs/>
              </w:rPr>
            </w:pPr>
            <w:r w:rsidRPr="0091499F">
              <w:rPr>
                <w:bCs/>
              </w:rPr>
              <w:t>Visual Studio .NET 2013</w:t>
            </w:r>
          </w:p>
          <w:p w:rsidR="00E57E4A" w:rsidRPr="0091499F" w:rsidRDefault="00E57E4A" w:rsidP="0091499F">
            <w:pPr>
              <w:spacing w:line="240" w:lineRule="auto"/>
              <w:jc w:val="left"/>
              <w:rPr>
                <w:bCs/>
              </w:rPr>
            </w:pPr>
            <w:r w:rsidRPr="0091499F">
              <w:rPr>
                <w:bCs/>
              </w:rPr>
              <w:t>Lenguaje de Programación C#</w:t>
            </w:r>
          </w:p>
          <w:p w:rsidR="00E57E4A" w:rsidRPr="0091499F" w:rsidRDefault="00E57E4A" w:rsidP="0091499F">
            <w:pPr>
              <w:spacing w:line="240" w:lineRule="auto"/>
              <w:jc w:val="left"/>
              <w:rPr>
                <w:bCs/>
              </w:rPr>
            </w:pPr>
            <w:r w:rsidRPr="0091499F">
              <w:rPr>
                <w:bCs/>
              </w:rPr>
              <w:t xml:space="preserve">Plataforma de compilación </w:t>
            </w:r>
            <w:proofErr w:type="spellStart"/>
            <w:r w:rsidRPr="0091499F">
              <w:rPr>
                <w:bCs/>
              </w:rPr>
              <w:t>Roslyn</w:t>
            </w:r>
            <w:proofErr w:type="spellEnd"/>
            <w:r w:rsidRPr="0091499F">
              <w:rPr>
                <w:bCs/>
              </w:rPr>
              <w:t>.</w:t>
            </w:r>
          </w:p>
          <w:p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rsidTr="003279F6">
        <w:trPr>
          <w:jc w:val="center"/>
        </w:trPr>
        <w:tc>
          <w:tcPr>
            <w:tcW w:w="2058" w:type="dxa"/>
            <w:vAlign w:val="center"/>
          </w:tcPr>
          <w:p w:rsidR="003279F6" w:rsidRPr="003279F6" w:rsidRDefault="003279F6" w:rsidP="003279F6">
            <w:pPr>
              <w:spacing w:line="240" w:lineRule="auto"/>
              <w:jc w:val="left"/>
              <w:rPr>
                <w:bCs/>
                <w:lang w:val="es-ES"/>
              </w:rPr>
            </w:pPr>
            <w:r w:rsidRPr="003279F6">
              <w:rPr>
                <w:bCs/>
                <w:lang w:val="es-ES"/>
              </w:rPr>
              <w:t>Implementar las reglas de diagnóstico para detectar vulnerabilidades en el código fuente utilizando estándares en la industria.</w:t>
            </w:r>
          </w:p>
          <w:p w:rsidR="003A4883" w:rsidRPr="00702312" w:rsidRDefault="003A4883" w:rsidP="003A4883">
            <w:pPr>
              <w:spacing w:line="240" w:lineRule="auto"/>
              <w:jc w:val="left"/>
              <w:rPr>
                <w:rFonts w:cs="Arial"/>
                <w:sz w:val="20"/>
                <w:szCs w:val="20"/>
              </w:rPr>
            </w:pPr>
          </w:p>
        </w:tc>
        <w:tc>
          <w:tcPr>
            <w:tcW w:w="3590" w:type="dxa"/>
            <w:vAlign w:val="center"/>
          </w:tcPr>
          <w:p w:rsidR="003A4883" w:rsidRPr="00FE54FD" w:rsidRDefault="00E57E4A" w:rsidP="00FE54FD">
            <w:pPr>
              <w:spacing w:line="240" w:lineRule="auto"/>
              <w:jc w:val="left"/>
              <w:rPr>
                <w:bCs/>
                <w:lang w:val="es-ES"/>
              </w:rPr>
            </w:pPr>
            <w:r w:rsidRPr="00FE54FD">
              <w:rPr>
                <w:bCs/>
                <w:lang w:val="es-ES"/>
              </w:rPr>
              <w:t>Reglas de diagnóstico para detectar patrones de código fuente vulnerable, basado en estándares internacionales.</w:t>
            </w:r>
          </w:p>
        </w:tc>
        <w:tc>
          <w:tcPr>
            <w:tcW w:w="2953" w:type="dxa"/>
            <w:vAlign w:val="center"/>
          </w:tcPr>
          <w:p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rsidR="00E57E4A" w:rsidRPr="00FE54FD" w:rsidRDefault="00E57E4A" w:rsidP="00FE54FD">
            <w:pPr>
              <w:spacing w:line="240" w:lineRule="auto"/>
              <w:jc w:val="left"/>
              <w:rPr>
                <w:bCs/>
                <w:lang w:val="es-ES"/>
              </w:rPr>
            </w:pPr>
            <w:r w:rsidRPr="00FE54FD">
              <w:rPr>
                <w:bCs/>
                <w:lang w:val="es-ES"/>
              </w:rPr>
              <w:t>Mensajes de información intuitivos dentro del ambiente de desarrollo de Visual Studio .NET.</w:t>
            </w:r>
          </w:p>
        </w:tc>
      </w:tr>
      <w:tr w:rsidR="003A4883" w:rsidRPr="00702312" w:rsidTr="003279F6">
        <w:trPr>
          <w:jc w:val="center"/>
        </w:trPr>
        <w:tc>
          <w:tcPr>
            <w:tcW w:w="2058" w:type="dxa"/>
            <w:vAlign w:val="center"/>
          </w:tcPr>
          <w:p w:rsidR="003279F6" w:rsidRPr="008A7921" w:rsidRDefault="003279F6" w:rsidP="003279F6">
            <w:pPr>
              <w:pStyle w:val="CodigoEtica"/>
              <w:rPr>
                <w:sz w:val="22"/>
                <w:szCs w:val="22"/>
                <w:lang w:val="es-ES"/>
              </w:rPr>
            </w:pPr>
            <w:bookmarkStart w:id="605" w:name="_Toc277169321"/>
            <w:bookmarkStart w:id="606" w:name="_Toc277170750"/>
            <w:bookmarkStart w:id="607" w:name="_Toc277342722"/>
            <w:r w:rsidRPr="008A7921">
              <w:rPr>
                <w:sz w:val="22"/>
                <w:szCs w:val="22"/>
                <w:lang w:val="es-ES"/>
              </w:rPr>
              <w:lastRenderedPageBreak/>
              <w:t>Desarrollar pruebas funcionales, pruebas de integración y pruebas unitarias del prototipo.</w:t>
            </w:r>
            <w:bookmarkEnd w:id="605"/>
            <w:bookmarkEnd w:id="606"/>
            <w:bookmarkEnd w:id="607"/>
          </w:p>
          <w:p w:rsidR="003A4883" w:rsidRPr="00702312" w:rsidRDefault="003A4883" w:rsidP="003A4883">
            <w:pPr>
              <w:spacing w:line="240" w:lineRule="auto"/>
              <w:jc w:val="left"/>
              <w:rPr>
                <w:rFonts w:cs="Arial"/>
                <w:sz w:val="20"/>
                <w:szCs w:val="20"/>
              </w:rPr>
            </w:pPr>
          </w:p>
        </w:tc>
        <w:tc>
          <w:tcPr>
            <w:tcW w:w="3590" w:type="dxa"/>
            <w:vAlign w:val="center"/>
          </w:tcPr>
          <w:p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rsidR="003279F6" w:rsidRPr="0008080C" w:rsidRDefault="003279F6" w:rsidP="00474826">
      <w:pPr>
        <w:pStyle w:val="Ttulo4"/>
        <w:jc w:val="center"/>
        <w:rPr>
          <w:sz w:val="24"/>
        </w:rPr>
      </w:pPr>
      <w:bookmarkStart w:id="608" w:name="_Toc277170751"/>
      <w:r w:rsidRPr="0008080C">
        <w:rPr>
          <w:sz w:val="24"/>
        </w:rPr>
        <w:t>Fuente</w:t>
      </w:r>
      <w:r w:rsidR="001F4EAF" w:rsidRPr="0008080C">
        <w:rPr>
          <w:sz w:val="24"/>
        </w:rPr>
        <w:t>:</w:t>
      </w:r>
      <w:r w:rsidRPr="0008080C">
        <w:rPr>
          <w:sz w:val="24"/>
        </w:rPr>
        <w:t xml:space="preserve"> Propia</w:t>
      </w:r>
      <w:bookmarkEnd w:id="608"/>
    </w:p>
    <w:p w:rsidR="00926EDB" w:rsidRDefault="00926EDB" w:rsidP="00926EDB">
      <w:pPr>
        <w:spacing w:line="360" w:lineRule="auto"/>
      </w:pPr>
    </w:p>
    <w:p w:rsidR="00926EDB" w:rsidRDefault="00926EDB" w:rsidP="00926EDB">
      <w:pPr>
        <w:spacing w:line="360" w:lineRule="auto"/>
      </w:pPr>
    </w:p>
    <w:p w:rsidR="00926EDB" w:rsidRDefault="00926EDB" w:rsidP="00926EDB">
      <w:pPr>
        <w:spacing w:line="360" w:lineRule="auto"/>
      </w:pPr>
    </w:p>
    <w:p w:rsidR="00926EDB" w:rsidRPr="0093260D" w:rsidRDefault="00926EDB" w:rsidP="00926EDB">
      <w:pPr>
        <w:spacing w:line="360" w:lineRule="auto"/>
      </w:pPr>
    </w:p>
    <w:p w:rsidR="00040C40" w:rsidRPr="00C116E6" w:rsidRDefault="00040C40" w:rsidP="002E0248">
      <w:pPr>
        <w:spacing w:line="360" w:lineRule="auto"/>
      </w:pPr>
    </w:p>
    <w:p w:rsidR="00FD2B1B" w:rsidRDefault="00FD2B1B" w:rsidP="00016EA6"/>
    <w:p w:rsidR="00FD2B1B" w:rsidRDefault="00FD2B1B" w:rsidP="00016EA6"/>
    <w:p w:rsidR="00FD2B1B" w:rsidRDefault="00FD2B1B" w:rsidP="00016EA6"/>
    <w:p w:rsidR="00FD2B1B" w:rsidRDefault="00FD2B1B" w:rsidP="00016EA6"/>
    <w:p w:rsidR="00FD2B1B" w:rsidRPr="00016EA6" w:rsidRDefault="00FD2B1B" w:rsidP="00016EA6"/>
    <w:p w:rsidR="004E5EDB" w:rsidRDefault="004E5EDB" w:rsidP="009874A9">
      <w:pPr>
        <w:pStyle w:val="Ttulo1"/>
      </w:pPr>
      <w:bookmarkStart w:id="609" w:name="_Toc274493574"/>
    </w:p>
    <w:p w:rsidR="004E5EDB" w:rsidRDefault="004E5EDB" w:rsidP="009874A9">
      <w:pPr>
        <w:pStyle w:val="Ttulo1"/>
      </w:pPr>
    </w:p>
    <w:p w:rsidR="004E5EDB" w:rsidRDefault="004E5EDB" w:rsidP="009874A9">
      <w:pPr>
        <w:pStyle w:val="Ttulo1"/>
      </w:pPr>
    </w:p>
    <w:p w:rsidR="004E5EDB" w:rsidRDefault="004E5EDB" w:rsidP="009874A9">
      <w:pPr>
        <w:pStyle w:val="Ttulo1"/>
      </w:pPr>
    </w:p>
    <w:p w:rsidR="00E115A9" w:rsidRDefault="00E115A9" w:rsidP="00E115A9"/>
    <w:p w:rsidR="00E115A9" w:rsidRDefault="00E115A9" w:rsidP="00E115A9"/>
    <w:p w:rsidR="00E115A9" w:rsidRDefault="00E115A9" w:rsidP="00E115A9"/>
    <w:p w:rsidR="00E115A9" w:rsidRDefault="00E115A9" w:rsidP="00E115A9"/>
    <w:p w:rsidR="00E115A9" w:rsidRPr="00E115A9" w:rsidRDefault="00E115A9" w:rsidP="00E115A9"/>
    <w:p w:rsidR="004E5EDB" w:rsidRDefault="004E5EDB" w:rsidP="004E5EDB">
      <w:pPr>
        <w:pStyle w:val="Ttulo1"/>
        <w:spacing w:line="240" w:lineRule="auto"/>
        <w:jc w:val="right"/>
      </w:pPr>
      <w:bookmarkStart w:id="610" w:name="_Toc277169322"/>
      <w:bookmarkStart w:id="611" w:name="_Toc277170752"/>
      <w:bookmarkStart w:id="612" w:name="_Toc277342723"/>
      <w:r>
        <w:t xml:space="preserve">CAPÍTULO </w:t>
      </w:r>
      <w:proofErr w:type="spellStart"/>
      <w:r>
        <w:t>lV</w:t>
      </w:r>
      <w:bookmarkEnd w:id="610"/>
      <w:bookmarkEnd w:id="611"/>
      <w:bookmarkEnd w:id="612"/>
      <w:proofErr w:type="spellEnd"/>
    </w:p>
    <w:p w:rsidR="004E5EDB" w:rsidRPr="00016EA6" w:rsidRDefault="00476A3E" w:rsidP="004E5EDB">
      <w:pPr>
        <w:pStyle w:val="Ttulo1"/>
        <w:spacing w:line="240" w:lineRule="auto"/>
        <w:jc w:val="right"/>
      </w:pPr>
      <w:bookmarkStart w:id="613" w:name="_Toc277169323"/>
      <w:bookmarkStart w:id="614" w:name="_Toc277170753"/>
      <w:bookmarkStart w:id="615" w:name="_Toc277342724"/>
      <w:r>
        <w:t>DISE</w:t>
      </w:r>
      <w:r>
        <w:rPr>
          <w:lang w:val="es-CR"/>
        </w:rPr>
        <w:t>Ñ</w:t>
      </w:r>
      <w:r>
        <w:t>O</w:t>
      </w:r>
      <w:bookmarkEnd w:id="613"/>
      <w:bookmarkEnd w:id="614"/>
      <w:bookmarkEnd w:id="615"/>
    </w:p>
    <w:p w:rsidR="004E5EDB" w:rsidRDefault="004E5EDB" w:rsidP="004E5EDB">
      <w:pPr>
        <w:pStyle w:val="Ttulo1"/>
        <w:jc w:val="right"/>
      </w:pPr>
    </w:p>
    <w:p w:rsidR="00E115A9" w:rsidRDefault="00E115A9" w:rsidP="00E115A9"/>
    <w:p w:rsidR="00E115A9" w:rsidRPr="00E115A9" w:rsidRDefault="00E115A9" w:rsidP="00E115A9"/>
    <w:p w:rsidR="00E12344" w:rsidRDefault="00E12344" w:rsidP="004E5EDB">
      <w:pPr>
        <w:pStyle w:val="Ttulo1"/>
      </w:pPr>
      <w:bookmarkStart w:id="616" w:name="_Toc277169324"/>
      <w:bookmarkStart w:id="617" w:name="_Toc277170754"/>
      <w:bookmarkStart w:id="618" w:name="_Toc277342725"/>
      <w:r>
        <w:lastRenderedPageBreak/>
        <w:t>1. D</w:t>
      </w:r>
      <w:r w:rsidR="00522D96">
        <w:t>ISE</w:t>
      </w:r>
      <w:r w:rsidR="00522D96" w:rsidRPr="00522D96">
        <w:t>Ñ</w:t>
      </w:r>
      <w:r w:rsidR="00522D96">
        <w:t>O</w:t>
      </w:r>
    </w:p>
    <w:p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Pr>
          <w:rStyle w:val="Refdenotaalpie"/>
        </w:rPr>
        <w:footnoteReference w:id="10"/>
      </w:r>
    </w:p>
    <w:p w:rsidR="00EC5548" w:rsidRDefault="00EC5548" w:rsidP="002C0086">
      <w:r>
        <w:tab/>
      </w:r>
    </w:p>
    <w:p w:rsidR="005462F1" w:rsidRDefault="005462F1" w:rsidP="005462F1">
      <w:pPr>
        <w:pStyle w:val="Ttulo2"/>
      </w:pPr>
      <w:bookmarkStart w:id="619" w:name="_Toc277169335"/>
      <w:bookmarkStart w:id="620" w:name="_Toc277170783"/>
      <w:bookmarkStart w:id="621" w:name="_Toc277342736"/>
      <w:r>
        <w:t xml:space="preserve">1.1 </w:t>
      </w:r>
      <w:bookmarkEnd w:id="619"/>
      <w:bookmarkEnd w:id="620"/>
      <w:bookmarkEnd w:id="621"/>
      <w:r>
        <w:t>Descripción de la arquitectura física y lógica</w:t>
      </w:r>
    </w:p>
    <w:p w:rsidR="002C0086" w:rsidRPr="001E13AB" w:rsidRDefault="002C0086" w:rsidP="002C0086">
      <w:pPr>
        <w:rPr>
          <w:lang w:val="en-US"/>
        </w:rPr>
      </w:pPr>
      <w:r w:rsidRPr="001E13AB">
        <w:rPr>
          <w:lang w:val="en-US"/>
        </w:rPr>
        <w:t xml:space="preserve">En </w:t>
      </w:r>
      <w:proofErr w:type="spellStart"/>
      <w:r w:rsidRPr="001E13AB">
        <w:rPr>
          <w:lang w:val="en-US"/>
        </w:rPr>
        <w:t>su</w:t>
      </w:r>
      <w:proofErr w:type="spellEnd"/>
      <w:r w:rsidRPr="001E13AB">
        <w:rPr>
          <w:lang w:val="en-US"/>
        </w:rPr>
        <w:t xml:space="preserve"> </w:t>
      </w:r>
      <w:proofErr w:type="spellStart"/>
      <w:r w:rsidRPr="001E13AB">
        <w:rPr>
          <w:lang w:val="en-US"/>
        </w:rPr>
        <w:t>libro</w:t>
      </w:r>
      <w:proofErr w:type="spellEnd"/>
      <w:r w:rsidRPr="001E13AB">
        <w:rPr>
          <w:lang w:val="en-US"/>
        </w:rPr>
        <w:t xml:space="preserve"> Patterns of Enterprise Application Architecture, Fowler (2002) </w:t>
      </w:r>
      <w:proofErr w:type="spellStart"/>
      <w:r w:rsidRPr="001E13AB">
        <w:rPr>
          <w:lang w:val="en-US"/>
        </w:rPr>
        <w:t>indica</w:t>
      </w:r>
      <w:proofErr w:type="spellEnd"/>
      <w:r w:rsidRPr="001E13AB">
        <w:rPr>
          <w:lang w:val="en-US"/>
        </w:rPr>
        <w:t xml:space="preserve"> </w:t>
      </w:r>
      <w:proofErr w:type="spellStart"/>
      <w:r w:rsidRPr="001E13AB">
        <w:rPr>
          <w:lang w:val="en-US"/>
        </w:rPr>
        <w:t>que</w:t>
      </w:r>
      <w:proofErr w:type="spellEnd"/>
      <w:r w:rsidRPr="001E13AB">
        <w:rPr>
          <w:lang w:val="en-US"/>
        </w:rPr>
        <w:t>:</w:t>
      </w:r>
    </w:p>
    <w:p w:rsidR="002C0086" w:rsidRDefault="002C0086" w:rsidP="002C0086">
      <w:pPr>
        <w:spacing w:line="360" w:lineRule="auto"/>
      </w:pPr>
      <w:r w:rsidRPr="001E13AB">
        <w:rPr>
          <w:lang w:val="en-US"/>
        </w:rPr>
        <w:tab/>
      </w:r>
      <w:r>
        <w:t xml:space="preserve">Si usted encuentra que algo es más fácil de cambiar de lo que usted </w:t>
      </w:r>
      <w:r>
        <w:tab/>
        <w:t xml:space="preserve">pensó, entonces ya no es arquitectura.  Al final arquitectura se resume  </w:t>
      </w:r>
      <w:r>
        <w:tab/>
        <w:t>en la importancia de las cosas-cualquiera que éstas sean.</w:t>
      </w:r>
    </w:p>
    <w:p w:rsidR="002C0086" w:rsidRDefault="002C0086" w:rsidP="002C0086">
      <w:pPr>
        <w:spacing w:line="360" w:lineRule="auto"/>
      </w:pPr>
    </w:p>
    <w:p w:rsidR="002C0086" w:rsidRDefault="002C0086" w:rsidP="002C0086">
      <w:r>
        <w:t>En esta sección se detallará los principales componentes de arquitectura del prototipo propuesto. Se utilizarán diversos diagramas con el objetivo principal de explicar mejor el prototipo a ser implementado.</w:t>
      </w:r>
    </w:p>
    <w:p w:rsidR="002C0086" w:rsidRDefault="002C0086" w:rsidP="002C0086"/>
    <w:p w:rsidR="002C0086" w:rsidRPr="002C0086" w:rsidRDefault="002C0086" w:rsidP="002C0086"/>
    <w:p w:rsidR="0082545A" w:rsidRDefault="0082545A" w:rsidP="0082545A">
      <w:r>
        <w:lastRenderedPageBreak/>
        <w:t>Según Sommerville (2011):</w:t>
      </w:r>
    </w:p>
    <w:p w:rsidR="0082545A" w:rsidRDefault="0082545A" w:rsidP="0082545A">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rsidR="0082545A" w:rsidRDefault="0082545A" w:rsidP="0082545A"/>
    <w:p w:rsidR="0082545A" w:rsidRPr="0082545A" w:rsidRDefault="0082545A" w:rsidP="00090FB6">
      <w:r>
        <w:t xml:space="preserve">Así mismo Esposito &amp; </w:t>
      </w:r>
      <w:proofErr w:type="spellStart"/>
      <w:r>
        <w:t>Saltarello</w:t>
      </w:r>
      <w:proofErr w:type="spellEnd"/>
      <w:r>
        <w:t xml:space="preserve"> (2009), definiendo arquitectura desde el punto de vista de los estándares indican que “lo importante del estándar ANSI/IEEE para arquitectura de software es que un sistema existe para cumplir las expectativas de todos los interesados”. (p. 5).</w:t>
      </w:r>
    </w:p>
    <w:p w:rsidR="005462F1" w:rsidRDefault="00EC5548" w:rsidP="00EC5548">
      <w:r>
        <w:tab/>
        <w:t xml:space="preserve">Considerando que el prototipo funcional hace uso exhaustivo de la plataforma de compilación de Microsoft denominada bajo el nombre clave de </w:t>
      </w:r>
      <w:proofErr w:type="spellStart"/>
      <w:r>
        <w:t>Roslyn</w:t>
      </w:r>
      <w:proofErr w:type="spellEnd"/>
      <w:r>
        <w:t>, es requerido tener noción del proceso evolutivo de los leguajes de programación C# y Visual Basic. La imagen siguiente muestra dicha evolución.</w:t>
      </w:r>
    </w:p>
    <w:p w:rsidR="00EC5548" w:rsidRPr="005B30BE" w:rsidRDefault="00EC5548" w:rsidP="00EC5548">
      <w:pPr>
        <w:pStyle w:val="Epgrafe"/>
        <w:jc w:val="center"/>
        <w:rPr>
          <w:color w:val="auto"/>
          <w:sz w:val="24"/>
          <w:szCs w:val="24"/>
        </w:rPr>
      </w:pPr>
      <w:bookmarkStart w:id="622" w:name="_Toc277170784"/>
      <w:bookmarkStart w:id="623" w:name="_Toc277212296"/>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23</w:t>
      </w:r>
      <w:r w:rsidR="00ED2205" w:rsidRPr="005B30BE">
        <w:rPr>
          <w:color w:val="auto"/>
          <w:sz w:val="24"/>
          <w:szCs w:val="24"/>
        </w:rPr>
        <w:fldChar w:fldCharType="end"/>
      </w:r>
      <w:r w:rsidRPr="005B30BE">
        <w:rPr>
          <w:color w:val="auto"/>
          <w:sz w:val="24"/>
          <w:szCs w:val="24"/>
        </w:rPr>
        <w:t xml:space="preserve"> Evolución de C# y Visual Basic</w:t>
      </w:r>
      <w:bookmarkEnd w:id="622"/>
      <w:bookmarkEnd w:id="623"/>
    </w:p>
    <w:p w:rsidR="00EC5548" w:rsidRDefault="00EC5548" w:rsidP="00EC5548">
      <w:r>
        <w:rPr>
          <w:noProof/>
          <w:lang w:val="en-US"/>
        </w:rPr>
        <w:lastRenderedPageBreak/>
        <w:drawing>
          <wp:inline distT="0" distB="0" distL="0" distR="0">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435985"/>
                    </a:xfrm>
                    <a:prstGeom prst="rect">
                      <a:avLst/>
                    </a:prstGeom>
                  </pic:spPr>
                </pic:pic>
              </a:graphicData>
            </a:graphic>
          </wp:inline>
        </w:drawing>
      </w:r>
    </w:p>
    <w:p w:rsidR="00EC5548" w:rsidRDefault="00EC5548" w:rsidP="00EC5548">
      <w:pPr>
        <w:pStyle w:val="Ttulo3"/>
        <w:jc w:val="center"/>
      </w:pPr>
      <w:bookmarkStart w:id="624" w:name="_Toc277170785"/>
      <w:bookmarkStart w:id="625" w:name="_Toc277342737"/>
      <w:r>
        <w:t>Fuente:</w:t>
      </w:r>
      <w:r w:rsidRPr="00D9774E">
        <w:t xml:space="preserve"> http://goo.gl/GSYjP</w:t>
      </w:r>
      <w:bookmarkEnd w:id="624"/>
      <w:bookmarkEnd w:id="625"/>
    </w:p>
    <w:p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rsidR="00EC5548" w:rsidRDefault="00EC5548" w:rsidP="00EC5548">
      <w:r>
        <w:tab/>
        <w:t xml:space="preserve">Utilizando la plataforma de compilación </w:t>
      </w:r>
      <w:proofErr w:type="spellStart"/>
      <w:r>
        <w:t>Roslyn</w:t>
      </w:r>
      <w:proofErr w:type="spellEnd"/>
      <w:r>
        <w:t xml:space="preserve">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rsidR="00EC5548" w:rsidRDefault="00EC5548" w:rsidP="00EC5548">
      <w:r>
        <w:tab/>
        <w:t>En la imagen siguiente se muestran los pasos del proceso de compilación descritos anteriormente.</w:t>
      </w:r>
    </w:p>
    <w:p w:rsidR="00EC5548" w:rsidRDefault="00EC5548" w:rsidP="00EC5548"/>
    <w:p w:rsidR="00EC5548" w:rsidRPr="005B30BE" w:rsidRDefault="00EC5548" w:rsidP="00EC5548">
      <w:pPr>
        <w:pStyle w:val="Epgrafe"/>
        <w:jc w:val="center"/>
        <w:rPr>
          <w:color w:val="auto"/>
          <w:sz w:val="24"/>
          <w:szCs w:val="24"/>
        </w:rPr>
      </w:pPr>
      <w:bookmarkStart w:id="626" w:name="_Toc277170786"/>
      <w:bookmarkStart w:id="627" w:name="_Toc277212297"/>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24</w:t>
      </w:r>
      <w:r w:rsidR="00ED2205" w:rsidRPr="005B30BE">
        <w:rPr>
          <w:color w:val="auto"/>
          <w:sz w:val="24"/>
          <w:szCs w:val="24"/>
        </w:rPr>
        <w:fldChar w:fldCharType="end"/>
      </w:r>
      <w:r w:rsidRPr="005B30BE">
        <w:rPr>
          <w:color w:val="auto"/>
          <w:sz w:val="24"/>
          <w:szCs w:val="24"/>
        </w:rPr>
        <w:t xml:space="preserve"> Pasos del proceso de compilación.</w:t>
      </w:r>
      <w:bookmarkEnd w:id="626"/>
      <w:bookmarkEnd w:id="627"/>
    </w:p>
    <w:p w:rsidR="00EC5548" w:rsidRDefault="00EC5548" w:rsidP="00EC5548">
      <w:pPr>
        <w:jc w:val="center"/>
      </w:pPr>
      <w:r>
        <w:rPr>
          <w:noProof/>
          <w:lang w:val="en-US"/>
        </w:rPr>
        <w:drawing>
          <wp:inline distT="0" distB="0" distL="0" distR="0">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43375" cy="1943100"/>
                    </a:xfrm>
                    <a:prstGeom prst="rect">
                      <a:avLst/>
                    </a:prstGeom>
                  </pic:spPr>
                </pic:pic>
              </a:graphicData>
            </a:graphic>
          </wp:inline>
        </w:drawing>
      </w:r>
    </w:p>
    <w:p w:rsidR="00EC5548" w:rsidRPr="00DB2A10" w:rsidRDefault="00EC5548" w:rsidP="00EC5548">
      <w:pPr>
        <w:pStyle w:val="Ttulo3"/>
        <w:jc w:val="center"/>
        <w:rPr>
          <w:b/>
        </w:rPr>
      </w:pPr>
      <w:bookmarkStart w:id="628" w:name="_Toc277170787"/>
      <w:bookmarkStart w:id="629" w:name="_Toc277342738"/>
      <w:r w:rsidRPr="00DB2A10">
        <w:rPr>
          <w:b/>
        </w:rPr>
        <w:t xml:space="preserve">Fuente: </w:t>
      </w:r>
      <w:hyperlink r:id="rId45" w:history="1">
        <w:r w:rsidRPr="00DB2A10">
          <w:rPr>
            <w:rStyle w:val="Hipervnculo"/>
            <w:b/>
          </w:rPr>
          <w:t>http://goo.gl/PaOoD</w:t>
        </w:r>
        <w:bookmarkEnd w:id="628"/>
        <w:bookmarkEnd w:id="629"/>
      </w:hyperlink>
    </w:p>
    <w:p w:rsidR="00EC5548" w:rsidRDefault="00EC5548" w:rsidP="00EC5548"/>
    <w:p w:rsidR="00EC5548" w:rsidRDefault="00EC5548" w:rsidP="00EC5548"/>
    <w:p w:rsidR="00EC5548" w:rsidRDefault="00EC5548" w:rsidP="00EC5548"/>
    <w:p w:rsidR="00EC5548" w:rsidRDefault="00EC5548" w:rsidP="00EC5548"/>
    <w:p w:rsidR="00EC5548" w:rsidRDefault="00EC5548" w:rsidP="00EC5548"/>
    <w:p w:rsidR="00EC5548" w:rsidRDefault="00EC5548" w:rsidP="00EC5548"/>
    <w:p w:rsidR="00EC5548" w:rsidRPr="005B30BE" w:rsidRDefault="00EC5548" w:rsidP="00EC5548">
      <w:pPr>
        <w:pStyle w:val="Epgrafe"/>
        <w:jc w:val="center"/>
        <w:rPr>
          <w:color w:val="auto"/>
          <w:sz w:val="24"/>
          <w:szCs w:val="24"/>
        </w:rPr>
      </w:pPr>
      <w:bookmarkStart w:id="630" w:name="_Toc277170788"/>
      <w:bookmarkStart w:id="631" w:name="_Toc277212298"/>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25</w:t>
      </w:r>
      <w:r w:rsidR="00ED2205" w:rsidRPr="005B30BE">
        <w:rPr>
          <w:color w:val="auto"/>
          <w:sz w:val="24"/>
          <w:szCs w:val="24"/>
        </w:rPr>
        <w:fldChar w:fldCharType="end"/>
      </w:r>
      <w:r w:rsidRPr="005B30BE">
        <w:rPr>
          <w:color w:val="auto"/>
          <w:sz w:val="24"/>
          <w:szCs w:val="24"/>
        </w:rPr>
        <w:t xml:space="preserve"> Arquitectura del sistema</w:t>
      </w:r>
      <w:bookmarkEnd w:id="630"/>
      <w:bookmarkEnd w:id="631"/>
    </w:p>
    <w:p w:rsidR="00EC5548" w:rsidRDefault="00EC5548" w:rsidP="00EC5548">
      <w:r>
        <w:rPr>
          <w:noProof/>
          <w:lang w:val="en-US"/>
        </w:rPr>
        <w:lastRenderedPageBreak/>
        <w:drawing>
          <wp:inline distT="0" distB="0" distL="0" distR="0">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764533"/>
                    </a:xfrm>
                    <a:prstGeom prst="rect">
                      <a:avLst/>
                    </a:prstGeom>
                  </pic:spPr>
                </pic:pic>
              </a:graphicData>
            </a:graphic>
          </wp:inline>
        </w:drawing>
      </w:r>
    </w:p>
    <w:p w:rsidR="00EC5548" w:rsidRDefault="00EC5548" w:rsidP="00EC5548">
      <w:pPr>
        <w:pStyle w:val="Ttulo3"/>
        <w:jc w:val="center"/>
        <w:rPr>
          <w:b/>
        </w:rPr>
      </w:pPr>
      <w:bookmarkStart w:id="632" w:name="_Toc277170789"/>
      <w:bookmarkStart w:id="633" w:name="_Toc277342739"/>
      <w:r w:rsidRPr="00B85F0E">
        <w:rPr>
          <w:b/>
        </w:rPr>
        <w:t>Fuente: Propia</w:t>
      </w:r>
      <w:bookmarkEnd w:id="632"/>
      <w:bookmarkEnd w:id="633"/>
    </w:p>
    <w:p w:rsidR="00EC5548" w:rsidRDefault="00EC5548" w:rsidP="00EC5548"/>
    <w:p w:rsidR="00EC5548" w:rsidRDefault="00EC5548" w:rsidP="00EC5548">
      <w:r>
        <w:tab/>
        <w:t>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éste quiera tener un conocimiento más detallado de los problemas de seguridad mostrados por el componente.</w:t>
      </w:r>
    </w:p>
    <w:p w:rsidR="00EC5548" w:rsidRDefault="00EC5548" w:rsidP="00EC5548">
      <w:r>
        <w:lastRenderedPageBreak/>
        <w:tab/>
        <w:t xml:space="preserve">En esta etapa, el desarrollador podrá ver los mensajes de error mostrados en el momento de escribir código fuente inseguro, de forma tal que tendrá la opción de aceptar la mejor práctica proporcionada por la herramienta. </w:t>
      </w:r>
    </w:p>
    <w:p w:rsidR="00EC5548" w:rsidRDefault="00EC5548" w:rsidP="00EC5548">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rsidR="00EC5548" w:rsidRDefault="00EC5548" w:rsidP="00EC5548">
      <w:r>
        <w:tab/>
        <w:t>Una vez que el usuario haya aceptado las recomendaciones propuestas se tendrán aplicaciones más seguras, resistentes a ataques informáticos comunes lo cual disminuye considerablemente los vectores de ataques.</w:t>
      </w:r>
    </w:p>
    <w:p w:rsidR="005462F1" w:rsidRDefault="00EC5548" w:rsidP="005462F1">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rsidR="005462F1" w:rsidRDefault="005462F1" w:rsidP="005462F1"/>
    <w:p w:rsidR="005462F1" w:rsidRDefault="005462F1" w:rsidP="005462F1"/>
    <w:p w:rsidR="004E5EDB" w:rsidRDefault="00E12344" w:rsidP="005462F1">
      <w:pPr>
        <w:pStyle w:val="Ttulo2"/>
      </w:pPr>
      <w:r>
        <w:lastRenderedPageBreak/>
        <w:t>1</w:t>
      </w:r>
      <w:r w:rsidR="004E5EDB">
        <w:t>.</w:t>
      </w:r>
      <w:r w:rsidR="005462F1">
        <w:t>2</w:t>
      </w:r>
      <w:r w:rsidR="004E5EDB">
        <w:t xml:space="preserve"> Análisis</w:t>
      </w:r>
      <w:r w:rsidR="009E2C2F">
        <w:t xml:space="preserve"> de Requerimientos</w:t>
      </w:r>
      <w:bookmarkEnd w:id="616"/>
      <w:bookmarkEnd w:id="617"/>
      <w:bookmarkEnd w:id="618"/>
    </w:p>
    <w:p w:rsidR="001E13AB" w:rsidRDefault="009E2C2F" w:rsidP="009E2C2F">
      <w:pPr>
        <w:rPr>
          <w:ins w:id="634" w:author="Laica" w:date="2014-11-13T22:02:00Z"/>
        </w:rPr>
      </w:pPr>
      <w:r>
        <w:tab/>
        <w:t>El proceso de análisis de requerimientos juega</w:t>
      </w:r>
      <w:del w:id="635" w:author="Laica" w:date="2014-11-13T22:01:00Z">
        <w:r w:rsidDel="001E13AB">
          <w:delText>n</w:delText>
        </w:r>
      </w:del>
      <w:r>
        <w:t xml:space="preserve"> un rol fundamental en el ciclo de vida del desarrollo de software. Una mala o incorrecta incepción e identificación de los problemas que el software en cuestión debe resolver guiará de forma inevitable al fracaso del mismo. Aún así cuando el software no presenta errores funcionales ni operacionales pero no hace lo que el usuario final realmente necesita, debido un pobre proceso de levantamiento de requerimientos, entonces habrá un desperdicio de recursos puesto que el sistema a fin no es funcional. </w:t>
      </w:r>
    </w:p>
    <w:p w:rsidR="009E2C2F" w:rsidRDefault="009E2C2F" w:rsidP="009E2C2F">
      <w:r>
        <w:t>Durante esta etapa de incepción resulta indispensable contar con el apoyo de los interesados y de usuarios expertos en el negocio, los cuales brinden las pautas y las recomendaciones que el software debe incluir con el objetivo de resolver el problema presentado.</w:t>
      </w:r>
    </w:p>
    <w:p w:rsidR="009E2C2F" w:rsidRDefault="009E2C2F" w:rsidP="009E2C2F">
      <w:r>
        <w:tab/>
        <w:t xml:space="preserve">Esposito &amp; </w:t>
      </w:r>
      <w:proofErr w:type="spellStart"/>
      <w:r>
        <w:t>Saltarello</w:t>
      </w:r>
      <w:proofErr w:type="spellEnd"/>
      <w:r>
        <w:t xml:space="preserve"> (2009) refiriéndose a los </w:t>
      </w:r>
      <w:proofErr w:type="spellStart"/>
      <w:r>
        <w:t>requerimeintos</w:t>
      </w:r>
      <w:proofErr w:type="spellEnd"/>
      <w:r>
        <w:t xml:space="preserve"> del software aseveran que</w:t>
      </w:r>
      <w:r w:rsidR="001F4EAF">
        <w:t>:</w:t>
      </w:r>
    </w:p>
    <w:p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rsidR="00E12344" w:rsidRDefault="00E12344" w:rsidP="009E2C2F">
      <w:pPr>
        <w:spacing w:line="360" w:lineRule="auto"/>
      </w:pPr>
    </w:p>
    <w:p w:rsidR="007A5F03" w:rsidRDefault="007A5F03" w:rsidP="007A5F03">
      <w:pPr>
        <w:pStyle w:val="Ttulo2"/>
      </w:pPr>
      <w:bookmarkStart w:id="636" w:name="_Toc277169336"/>
      <w:bookmarkStart w:id="637" w:name="_Toc277170790"/>
      <w:bookmarkStart w:id="638" w:name="_Toc277342740"/>
      <w:r>
        <w:lastRenderedPageBreak/>
        <w:t>4.2.4 Identificación de vulnerabilidades</w:t>
      </w:r>
      <w:bookmarkEnd w:id="636"/>
      <w:bookmarkEnd w:id="637"/>
      <w:bookmarkEnd w:id="638"/>
    </w:p>
    <w:p w:rsidR="001E13AB" w:rsidRDefault="007A5F03" w:rsidP="007A5F03">
      <w:pPr>
        <w:rPr>
          <w:ins w:id="639" w:author="Laica" w:date="2014-11-13T22:02:00Z"/>
        </w:rPr>
      </w:pPr>
      <w:r>
        <w:tab/>
        <w:t xml:space="preserve">Según estudios recientes del Instituto </w:t>
      </w:r>
      <w:proofErr w:type="spellStart"/>
      <w:r>
        <w:t>Ponemon</w:t>
      </w:r>
      <w:proofErr w:type="spellEnd"/>
      <w:r>
        <w:t xml:space="preserve">,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w:t>
      </w:r>
    </w:p>
    <w:p w:rsidR="007A5F03" w:rsidRDefault="007A5F03" w:rsidP="007A5F03">
      <w:r>
        <w:t>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rsidR="007A5F03" w:rsidRPr="00806503" w:rsidRDefault="007A5F03" w:rsidP="007A5F03">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w:t>
      </w:r>
      <w:r>
        <w:lastRenderedPageBreak/>
        <w:t>modelos de negocios de las empresas. Es necesario por lo tanto un análisis y un acercamiento a tales vulnerabilidades las cuales marcan una hoja de ruta en el momento de brindar un mecanismo de mitigación eficiente.</w:t>
      </w:r>
    </w:p>
    <w:p w:rsidR="00522D96" w:rsidRDefault="00522D96" w:rsidP="007A5F03">
      <w:pPr>
        <w:pStyle w:val="Ttulo3"/>
      </w:pPr>
      <w:bookmarkStart w:id="640" w:name="_Toc277170791"/>
      <w:bookmarkStart w:id="641" w:name="_Toc277342741"/>
    </w:p>
    <w:p w:rsidR="007A5F03" w:rsidRPr="00DB2A10" w:rsidRDefault="007A5F03" w:rsidP="007A5F03">
      <w:pPr>
        <w:pStyle w:val="Ttulo3"/>
        <w:rPr>
          <w:b/>
        </w:rPr>
      </w:pPr>
      <w:r w:rsidRPr="00DB2A10">
        <w:rPr>
          <w:b/>
        </w:rPr>
        <w:t>4.2.4.1 El Proyecto OWASP Top 10</w:t>
      </w:r>
      <w:bookmarkEnd w:id="640"/>
      <w:bookmarkEnd w:id="641"/>
    </w:p>
    <w:p w:rsidR="007A5F03" w:rsidRDefault="007A5F03" w:rsidP="007A5F03">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w:t>
      </w:r>
      <w:del w:id="642" w:author="Laica" w:date="2014-11-13T22:02:00Z">
        <w:r w:rsidDel="001E13AB">
          <w:delText xml:space="preserve">mas </w:delText>
        </w:r>
      </w:del>
      <w:ins w:id="643" w:author="Laica" w:date="2014-11-13T22:02:00Z">
        <w:r w:rsidR="001E13AB">
          <w:t>m</w:t>
        </w:r>
      </w:ins>
      <w:ins w:id="644" w:author="Laica" w:date="2014-11-13T22:03:00Z">
        <w:r w:rsidR="001E13AB">
          <w:t>á</w:t>
        </w:r>
      </w:ins>
      <w:ins w:id="645" w:author="Laica" w:date="2014-11-13T22:02:00Z">
        <w:r w:rsidR="001E13AB">
          <w:t xml:space="preserve">s </w:t>
        </w:r>
      </w:ins>
      <w:r>
        <w:t>causa están provocando.</w:t>
      </w:r>
    </w:p>
    <w:p w:rsidR="007A5F03" w:rsidRDefault="007A5F03" w:rsidP="007A5F03">
      <w:r>
        <w:tab/>
        <w:t>Dentro de las guías y materiales elaborados por la comunidad figura la guía agnóstica denominada OWASP Top 10, la cual es definida por OWASP (2013) como:</w:t>
      </w:r>
    </w:p>
    <w:p w:rsidR="007A5F03" w:rsidRDefault="007A5F03" w:rsidP="007A5F03">
      <w:pPr>
        <w:spacing w:line="360" w:lineRule="auto"/>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lastRenderedPageBreak/>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t>incidencia</w:t>
      </w:r>
      <w:r w:rsidRPr="008B091E">
        <w:rPr>
          <w:lang w:val="es-ES"/>
        </w:rPr>
        <w:t xml:space="preserve">. La edición 2013 sigue el mismo enfoque. </w:t>
      </w:r>
      <w:r>
        <w:rPr>
          <w:lang w:val="es-ES"/>
        </w:rPr>
        <w:t>(p.2).</w:t>
      </w:r>
    </w:p>
    <w:p w:rsidR="007A5F03" w:rsidRDefault="007A5F03" w:rsidP="007A5F03">
      <w:r>
        <w:tab/>
        <w:t>La guía del OWASP Top 10 es ampliamente utilizada en la creación de herramientas, estándares, manuales y componentes entre otros mucho otras ideas innovadoras.</w:t>
      </w:r>
    </w:p>
    <w:p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rsidR="007A5F03" w:rsidRPr="005B30BE" w:rsidRDefault="007A5F03" w:rsidP="007A5F03">
      <w:pPr>
        <w:pStyle w:val="Epgrafe"/>
        <w:jc w:val="center"/>
        <w:rPr>
          <w:color w:val="auto"/>
          <w:sz w:val="24"/>
          <w:szCs w:val="24"/>
        </w:rPr>
      </w:pPr>
      <w:bookmarkStart w:id="646" w:name="_Toc277170792"/>
      <w:bookmarkStart w:id="647" w:name="_Toc277212299"/>
      <w:r w:rsidRPr="005B30BE">
        <w:rPr>
          <w:color w:val="auto"/>
          <w:sz w:val="24"/>
          <w:szCs w:val="24"/>
        </w:rPr>
        <w:t xml:space="preserve">Figura </w:t>
      </w:r>
      <w:r w:rsidR="00ED2205" w:rsidRPr="005B30BE">
        <w:rPr>
          <w:color w:val="auto"/>
          <w:sz w:val="24"/>
          <w:szCs w:val="24"/>
        </w:rPr>
        <w:fldChar w:fldCharType="begin"/>
      </w:r>
      <w:r w:rsidRPr="005B30BE">
        <w:rPr>
          <w:color w:val="auto"/>
          <w:sz w:val="24"/>
          <w:szCs w:val="24"/>
        </w:rPr>
        <w:instrText xml:space="preserve"> SEQ Figura \* ARABIC </w:instrText>
      </w:r>
      <w:r w:rsidR="00ED2205" w:rsidRPr="005B30BE">
        <w:rPr>
          <w:color w:val="auto"/>
          <w:sz w:val="24"/>
          <w:szCs w:val="24"/>
        </w:rPr>
        <w:fldChar w:fldCharType="separate"/>
      </w:r>
      <w:r>
        <w:rPr>
          <w:noProof/>
          <w:color w:val="auto"/>
          <w:sz w:val="24"/>
          <w:szCs w:val="24"/>
        </w:rPr>
        <w:t>26</w:t>
      </w:r>
      <w:r w:rsidR="00ED2205" w:rsidRPr="005B30BE">
        <w:rPr>
          <w:color w:val="auto"/>
          <w:sz w:val="24"/>
          <w:szCs w:val="24"/>
        </w:rPr>
        <w:fldChar w:fldCharType="end"/>
      </w:r>
      <w:r w:rsidRPr="005B30BE">
        <w:rPr>
          <w:color w:val="auto"/>
          <w:sz w:val="24"/>
          <w:szCs w:val="24"/>
        </w:rPr>
        <w:t xml:space="preserve"> Modelo de riesgos</w:t>
      </w:r>
      <w:bookmarkEnd w:id="646"/>
      <w:bookmarkEnd w:id="647"/>
    </w:p>
    <w:p w:rsidR="007A5F03" w:rsidRDefault="007A5F03" w:rsidP="007A5F03">
      <w:r>
        <w:rPr>
          <w:noProof/>
          <w:lang w:val="en-US"/>
        </w:rPr>
        <w:drawing>
          <wp:inline distT="0" distB="0" distL="0" distR="0">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864995"/>
                    </a:xfrm>
                    <a:prstGeom prst="rect">
                      <a:avLst/>
                    </a:prstGeom>
                  </pic:spPr>
                </pic:pic>
              </a:graphicData>
            </a:graphic>
          </wp:inline>
        </w:drawing>
      </w:r>
    </w:p>
    <w:p w:rsidR="007A5F03" w:rsidRPr="00DB2A10" w:rsidRDefault="007A5F03" w:rsidP="007A5F03">
      <w:pPr>
        <w:jc w:val="center"/>
        <w:rPr>
          <w:b/>
        </w:rPr>
      </w:pPr>
      <w:r w:rsidRPr="00DB2A10">
        <w:rPr>
          <w:b/>
        </w:rPr>
        <w:t>Fuente: OWASP Top 10 2013 Español</w:t>
      </w:r>
    </w:p>
    <w:p w:rsidR="00E12344" w:rsidRPr="006E0C1D" w:rsidRDefault="00E12344" w:rsidP="009E2C2F">
      <w:pPr>
        <w:spacing w:line="360" w:lineRule="auto"/>
      </w:pPr>
    </w:p>
    <w:p w:rsidR="005462F1" w:rsidRDefault="005462F1" w:rsidP="00E12344">
      <w:pPr>
        <w:pStyle w:val="Ttulo3"/>
        <w:rPr>
          <w:b/>
        </w:rPr>
      </w:pPr>
      <w:bookmarkStart w:id="648" w:name="_Toc277169325"/>
      <w:bookmarkStart w:id="649" w:name="_Toc277170755"/>
      <w:bookmarkStart w:id="650" w:name="_Toc277342726"/>
    </w:p>
    <w:p w:rsidR="005462F1" w:rsidRDefault="005462F1" w:rsidP="00E12344">
      <w:pPr>
        <w:pStyle w:val="Ttulo3"/>
        <w:rPr>
          <w:b/>
        </w:rPr>
      </w:pPr>
    </w:p>
    <w:p w:rsidR="007B5787" w:rsidRDefault="007B5787" w:rsidP="007B5787"/>
    <w:p w:rsidR="007B5787" w:rsidRDefault="007B5787" w:rsidP="007B5787"/>
    <w:p w:rsidR="007B5787" w:rsidRPr="007B5787" w:rsidRDefault="007B5787" w:rsidP="007B5787"/>
    <w:p w:rsidR="004E5EDB" w:rsidRDefault="001E0BB8" w:rsidP="001E0BB8">
      <w:pPr>
        <w:pStyle w:val="Ttulo2"/>
      </w:pPr>
      <w:bookmarkStart w:id="651" w:name="_Toc277169332"/>
      <w:bookmarkStart w:id="652" w:name="_Toc277170776"/>
      <w:bookmarkStart w:id="653" w:name="_Toc277342733"/>
      <w:bookmarkEnd w:id="648"/>
      <w:bookmarkEnd w:id="649"/>
      <w:bookmarkEnd w:id="650"/>
      <w:r>
        <w:t>1</w:t>
      </w:r>
      <w:r w:rsidR="004E5EDB">
        <w:t>.</w:t>
      </w:r>
      <w:r>
        <w:t>3</w:t>
      </w:r>
      <w:r w:rsidR="004E5EDB">
        <w:t xml:space="preserve"> Diseño de la solución</w:t>
      </w:r>
      <w:bookmarkEnd w:id="651"/>
      <w:bookmarkEnd w:id="652"/>
      <w:bookmarkEnd w:id="653"/>
    </w:p>
    <w:p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rsidR="004E5EDB" w:rsidRDefault="004E5EDB" w:rsidP="004E5EDB">
      <w:proofErr w:type="spellStart"/>
      <w:r>
        <w:t>Espostito</w:t>
      </w:r>
      <w:proofErr w:type="spellEnd"/>
      <w:r>
        <w:t xml:space="preserve"> &amp; </w:t>
      </w:r>
      <w:proofErr w:type="spellStart"/>
      <w:r>
        <w:t>Saltarello</w:t>
      </w:r>
      <w:proofErr w:type="spellEnd"/>
      <w:r>
        <w:t xml:space="preserve"> (2009) indican que:</w:t>
      </w:r>
    </w:p>
    <w:p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lastRenderedPageBreak/>
        <w:tab/>
        <w:t xml:space="preserve">término arquitectura precisamente se refiere a construir un sistema para </w:t>
      </w:r>
      <w:r>
        <w:tab/>
        <w:t>un cliente. (p. 3).</w:t>
      </w:r>
    </w:p>
    <w:p w:rsidR="004E5EDB" w:rsidRDefault="004E5EDB" w:rsidP="004E5EDB">
      <w:r>
        <w:t>Tal como se puede apreciar, el punto de vista de los autores refleja la importancia de aplicar el arte del diseño a la industria del software, lo cual permite que se creen aplicaciones que no solamente resuelven una 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rsidR="007B5787" w:rsidRPr="00E12344" w:rsidRDefault="007B5787" w:rsidP="007B5787">
      <w:pPr>
        <w:pStyle w:val="Ttulo3"/>
        <w:rPr>
          <w:b/>
        </w:rPr>
      </w:pPr>
      <w:r w:rsidRPr="00E12344">
        <w:rPr>
          <w:b/>
        </w:rPr>
        <w:t>1.</w:t>
      </w:r>
      <w:r>
        <w:rPr>
          <w:b/>
        </w:rPr>
        <w:t>3</w:t>
      </w:r>
      <w:r w:rsidRPr="00E12344">
        <w:rPr>
          <w:b/>
        </w:rPr>
        <w:t>.1 UML</w:t>
      </w:r>
    </w:p>
    <w:p w:rsidR="007B5787" w:rsidRDefault="007B5787" w:rsidP="007B5787">
      <w:r>
        <w:tab/>
        <w:t>UML, por sus siglas en inglés, es el acrónimo de Lenguaje de Modelado Unificado un lenguaje gráfico de propósito general el cual se ha convertido en un estándar en el momento de modelar un sistema.</w:t>
      </w:r>
    </w:p>
    <w:p w:rsidR="007B5787" w:rsidRDefault="007B5787" w:rsidP="007B5787">
      <w:r>
        <w:tab/>
        <w:t xml:space="preserve">Esposito &amp; </w:t>
      </w:r>
      <w:proofErr w:type="spellStart"/>
      <w:r>
        <w:t>Saltarello</w:t>
      </w:r>
      <w:proofErr w:type="spellEnd"/>
      <w:r>
        <w:t xml:space="preserve"> (2009) afirman que:</w:t>
      </w:r>
    </w:p>
    <w:p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lastRenderedPageBreak/>
        <w:tab/>
        <w:t xml:space="preserve">lenguaje de modelado de propósito general, también provee </w:t>
      </w:r>
      <w:r>
        <w:tab/>
        <w:t>herramientas para personalizar a un dominio específico. (p. 31).</w:t>
      </w:r>
    </w:p>
    <w:p w:rsidR="007B5787" w:rsidRDefault="007B5787" w:rsidP="007B5787">
      <w:pPr>
        <w:spacing w:line="360" w:lineRule="auto"/>
      </w:pPr>
    </w:p>
    <w:p w:rsidR="007B5787" w:rsidRDefault="007B5787" w:rsidP="007B5787">
      <w:pPr>
        <w:spacing w:line="360" w:lineRule="auto"/>
      </w:pPr>
      <w:r>
        <w:tab/>
        <w:t>En esta investigación se hará uso de las herramientas proporcionadas por UML entre las que figuran los casos de uso y diagramas de clases.</w:t>
      </w:r>
    </w:p>
    <w:p w:rsidR="007B5787" w:rsidRDefault="007B5787" w:rsidP="007B5787">
      <w:pPr>
        <w:spacing w:line="360" w:lineRule="auto"/>
      </w:pPr>
    </w:p>
    <w:p w:rsidR="007B5787" w:rsidRPr="009E2C2F" w:rsidRDefault="007B5787" w:rsidP="007B5787">
      <w:pPr>
        <w:spacing w:line="360" w:lineRule="auto"/>
      </w:pPr>
    </w:p>
    <w:p w:rsidR="007B5787" w:rsidRPr="00E12344" w:rsidRDefault="007B5787" w:rsidP="007B5787">
      <w:pPr>
        <w:pStyle w:val="Ttulo3"/>
        <w:rPr>
          <w:b/>
        </w:rPr>
      </w:pPr>
      <w:bookmarkStart w:id="654" w:name="_Toc277169326"/>
      <w:bookmarkStart w:id="655" w:name="_Toc277170756"/>
      <w:bookmarkStart w:id="656" w:name="_Toc277342727"/>
      <w:r w:rsidRPr="00E12344">
        <w:rPr>
          <w:b/>
        </w:rPr>
        <w:t>1.</w:t>
      </w:r>
      <w:r>
        <w:rPr>
          <w:b/>
        </w:rPr>
        <w:t>3</w:t>
      </w:r>
      <w:r w:rsidRPr="00E12344">
        <w:rPr>
          <w:b/>
        </w:rPr>
        <w:t>.2 Casos de uso</w:t>
      </w:r>
      <w:bookmarkEnd w:id="654"/>
      <w:bookmarkEnd w:id="655"/>
      <w:bookmarkEnd w:id="656"/>
    </w:p>
    <w:p w:rsidR="007B5787" w:rsidRDefault="007B5787" w:rsidP="007B5787">
      <w:r>
        <w:tab/>
        <w:t xml:space="preserve">En esta sección se detallan los casos de uso de la extensión de seguridad para Visual Studio .NET y la relación entre los componentes del prototipo. Según afirman Esposito &amp; </w:t>
      </w:r>
      <w:proofErr w:type="spellStart"/>
      <w:r>
        <w:t>Saltarello</w:t>
      </w:r>
      <w:proofErr w:type="spellEnd"/>
      <w:r>
        <w:t xml:space="preserve"> (2009) “… un caso de uso es una interacción entre el sistema y uno de sus actores. Un caso de uso muestra lo que cada actor hace.” (p. 43).</w:t>
      </w:r>
    </w:p>
    <w:p w:rsidR="007B5787" w:rsidRDefault="007B5787" w:rsidP="007B5787">
      <w:pPr>
        <w:pStyle w:val="Ttulo3"/>
      </w:pPr>
      <w:bookmarkStart w:id="657" w:name="_Toc277170757"/>
      <w:bookmarkStart w:id="658" w:name="_Toc277342728"/>
      <w:r>
        <w:t>1.3.2.1 Creación de un proyecto nuevo o selección de uno existente</w:t>
      </w:r>
      <w:bookmarkEnd w:id="657"/>
      <w:bookmarkEnd w:id="658"/>
    </w:p>
    <w:p w:rsidR="007B5787" w:rsidRPr="00474826" w:rsidRDefault="007B5787" w:rsidP="007B5787">
      <w:pPr>
        <w:pStyle w:val="Epgrafe"/>
        <w:keepNext/>
        <w:jc w:val="center"/>
        <w:rPr>
          <w:color w:val="auto"/>
          <w:sz w:val="24"/>
          <w:szCs w:val="24"/>
        </w:rPr>
      </w:pPr>
      <w:bookmarkStart w:id="659" w:name="_Toc277212288"/>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27</w:t>
      </w:r>
      <w:r w:rsidR="00ED2205" w:rsidRPr="00474826">
        <w:rPr>
          <w:color w:val="auto"/>
          <w:sz w:val="24"/>
          <w:szCs w:val="24"/>
        </w:rPr>
        <w:fldChar w:fldCharType="end"/>
      </w:r>
      <w:r w:rsidRPr="00474826">
        <w:rPr>
          <w:color w:val="auto"/>
          <w:sz w:val="24"/>
          <w:szCs w:val="24"/>
        </w:rPr>
        <w:t xml:space="preserve"> Caso de uso 1 - Creación o selección de un proyecto</w:t>
      </w:r>
      <w:bookmarkEnd w:id="659"/>
    </w:p>
    <w:p w:rsidR="007B5787" w:rsidRDefault="007B5787" w:rsidP="007B5787">
      <w:r>
        <w:rPr>
          <w:noProof/>
          <w:lang w:val="en-US"/>
        </w:rPr>
        <w:drawing>
          <wp:inline distT="0" distB="0" distL="0" distR="0">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37205"/>
                    </a:xfrm>
                    <a:prstGeom prst="rect">
                      <a:avLst/>
                    </a:prstGeom>
                  </pic:spPr>
                </pic:pic>
              </a:graphicData>
            </a:graphic>
          </wp:inline>
        </w:drawing>
      </w:r>
    </w:p>
    <w:p w:rsidR="007B5787" w:rsidRDefault="007B5787" w:rsidP="007B5787">
      <w:pPr>
        <w:pStyle w:val="Ttulo4"/>
        <w:jc w:val="center"/>
      </w:pPr>
      <w:bookmarkStart w:id="660" w:name="_Toc277170760"/>
      <w:r>
        <w:lastRenderedPageBreak/>
        <w:t>Fuente: Propia</w:t>
      </w:r>
      <w:bookmarkEnd w:id="660"/>
    </w:p>
    <w:p w:rsidR="007B5787" w:rsidRPr="002E6165" w:rsidRDefault="007B5787" w:rsidP="007B5787">
      <w:pPr>
        <w:pStyle w:val="Ttulo3"/>
        <w:jc w:val="center"/>
        <w:rPr>
          <w:b/>
        </w:rPr>
      </w:pPr>
      <w:bookmarkStart w:id="661" w:name="_Toc277170761"/>
      <w:bookmarkStart w:id="662" w:name="_Toc277342729"/>
      <w:r w:rsidRPr="002E6165">
        <w:rPr>
          <w:b/>
        </w:rPr>
        <w:t xml:space="preserve">Tabla </w:t>
      </w:r>
      <w:r w:rsidR="00ED2205" w:rsidRPr="002E6165">
        <w:rPr>
          <w:b/>
        </w:rPr>
        <w:fldChar w:fldCharType="begin"/>
      </w:r>
      <w:r w:rsidRPr="002E6165">
        <w:rPr>
          <w:b/>
        </w:rPr>
        <w:instrText xml:space="preserve"> SEQ Tabla \* ARABIC </w:instrText>
      </w:r>
      <w:r w:rsidR="00ED2205" w:rsidRPr="002E6165">
        <w:rPr>
          <w:b/>
        </w:rPr>
        <w:fldChar w:fldCharType="separate"/>
      </w:r>
      <w:r>
        <w:rPr>
          <w:b/>
          <w:noProof/>
        </w:rPr>
        <w:t>4</w:t>
      </w:r>
      <w:r w:rsidR="00ED2205" w:rsidRPr="002E6165">
        <w:rPr>
          <w:b/>
        </w:rPr>
        <w:fldChar w:fldCharType="end"/>
      </w:r>
      <w:r w:rsidRPr="002E6165">
        <w:rPr>
          <w:b/>
        </w:rPr>
        <w:t xml:space="preserve"> Creación o selección de un proyecto existente.</w:t>
      </w:r>
      <w:bookmarkEnd w:id="661"/>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6"/>
        <w:gridCol w:w="4880"/>
      </w:tblGrid>
      <w:tr w:rsidR="007B5787" w:rsidTr="003D2EBC">
        <w:trPr>
          <w:cantSplit/>
        </w:trPr>
        <w:tc>
          <w:tcPr>
            <w:tcW w:w="2859" w:type="dxa"/>
          </w:tcPr>
          <w:p w:rsidR="007B5787" w:rsidRDefault="007B5787" w:rsidP="003D2EBC">
            <w:pPr>
              <w:rPr>
                <w:rFonts w:cs="Arial"/>
                <w:b/>
                <w:bCs/>
                <w:sz w:val="22"/>
              </w:rPr>
            </w:pPr>
            <w:r>
              <w:rPr>
                <w:rFonts w:cs="Arial"/>
                <w:b/>
                <w:bCs/>
                <w:sz w:val="22"/>
              </w:rPr>
              <w:t>CU:01</w:t>
            </w:r>
          </w:p>
        </w:tc>
        <w:tc>
          <w:tcPr>
            <w:tcW w:w="5666" w:type="dxa"/>
            <w:gridSpan w:val="2"/>
          </w:tcPr>
          <w:p w:rsidR="007B5787" w:rsidRDefault="007B5787" w:rsidP="003D2EBC">
            <w:pPr>
              <w:rPr>
                <w:rFonts w:cs="Arial"/>
                <w:sz w:val="22"/>
              </w:rPr>
            </w:pPr>
            <w:r>
              <w:rPr>
                <w:rFonts w:cs="Arial"/>
                <w:sz w:val="22"/>
              </w:rPr>
              <w:t>Inicio de un proyecto nuevo o existente en Visual Studio</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usuario (desarrollador de software en el lenguaje C#)</w:t>
            </w:r>
            <w:proofErr w:type="gramStart"/>
            <w:r>
              <w:rPr>
                <w:rFonts w:cs="Arial"/>
                <w:sz w:val="22"/>
              </w:rPr>
              <w:t>,ejecuta</w:t>
            </w:r>
            <w:proofErr w:type="gramEnd"/>
            <w:r>
              <w:rPr>
                <w:rFonts w:cs="Arial"/>
                <w:sz w:val="22"/>
              </w:rPr>
              <w:t xml:space="preserve"> una instancia nueva del IDE de Visual Studio, el cual muestra una pantalla inicial donde el usuario podrá seleccionar un proyecto (aplicación) existente o crear un nuevo proyecto.</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6" w:type="dxa"/>
          </w:tcPr>
          <w:p w:rsidR="007B5787" w:rsidRDefault="007B5787" w:rsidP="003D2EBC">
            <w:pPr>
              <w:rPr>
                <w:rFonts w:cs="Arial"/>
                <w:b/>
                <w:bCs/>
                <w:sz w:val="22"/>
              </w:rPr>
            </w:pPr>
            <w:r>
              <w:rPr>
                <w:rFonts w:cs="Arial"/>
                <w:b/>
                <w:bCs/>
                <w:sz w:val="22"/>
              </w:rPr>
              <w:t>Paso</w:t>
            </w:r>
          </w:p>
        </w:tc>
        <w:tc>
          <w:tcPr>
            <w:tcW w:w="4880"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spacing w:line="360" w:lineRule="auto"/>
              <w:jc w:val="center"/>
              <w:rPr>
                <w:rFonts w:cs="Arial"/>
                <w:sz w:val="22"/>
              </w:rPr>
            </w:pPr>
            <w:r>
              <w:rPr>
                <w:rFonts w:cs="Arial"/>
                <w:sz w:val="22"/>
              </w:rPr>
              <w:t>1</w:t>
            </w:r>
          </w:p>
        </w:tc>
        <w:tc>
          <w:tcPr>
            <w:tcW w:w="4880" w:type="dxa"/>
          </w:tcPr>
          <w:p w:rsidR="007B5787" w:rsidRDefault="007B5787" w:rsidP="003D2EBC">
            <w:pPr>
              <w:spacing w:line="360" w:lineRule="auto"/>
              <w:rPr>
                <w:rFonts w:cs="Arial"/>
                <w:sz w:val="22"/>
              </w:rPr>
            </w:pPr>
            <w:r>
              <w:rPr>
                <w:rFonts w:cs="Arial"/>
                <w:sz w:val="22"/>
              </w:rPr>
              <w:t>El desarrollador inicia una instancia de Visual Studio .NET</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2</w:t>
            </w:r>
          </w:p>
        </w:tc>
        <w:tc>
          <w:tcPr>
            <w:tcW w:w="4880" w:type="dxa"/>
          </w:tcPr>
          <w:p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3</w:t>
            </w:r>
          </w:p>
        </w:tc>
        <w:tc>
          <w:tcPr>
            <w:tcW w:w="4880" w:type="dxa"/>
          </w:tcPr>
          <w:p w:rsidR="007B5787" w:rsidRDefault="007B5787" w:rsidP="003D2EBC">
            <w:pPr>
              <w:spacing w:line="360" w:lineRule="auto"/>
              <w:rPr>
                <w:rFonts w:cs="Arial"/>
                <w:sz w:val="22"/>
              </w:rPr>
            </w:pPr>
            <w:r>
              <w:rPr>
                <w:rFonts w:cs="Arial"/>
                <w:sz w:val="22"/>
              </w:rPr>
              <w:t>El desarrollador selecciona un proyecto Web (desarrollado en C#) existente o crea un proyecto nuevo.</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4</w:t>
            </w:r>
          </w:p>
        </w:tc>
        <w:tc>
          <w:tcPr>
            <w:tcW w:w="4880" w:type="dxa"/>
          </w:tcPr>
          <w:p w:rsidR="007B5787" w:rsidRDefault="007B5787" w:rsidP="003D2EBC">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lastRenderedPageBreak/>
              <w:t>Postcondición</w:t>
            </w:r>
            <w:proofErr w:type="spellEnd"/>
          </w:p>
        </w:tc>
        <w:tc>
          <w:tcPr>
            <w:tcW w:w="5666" w:type="dxa"/>
            <w:gridSpan w:val="2"/>
          </w:tcPr>
          <w:p w:rsidR="007B5787" w:rsidRDefault="007B5787" w:rsidP="003D2EBC">
            <w:pPr>
              <w:rPr>
                <w:rFonts w:cs="Arial"/>
                <w:sz w:val="22"/>
              </w:rPr>
            </w:pPr>
            <w:r>
              <w:rPr>
                <w:rFonts w:cs="Arial"/>
                <w:sz w:val="22"/>
              </w:rPr>
              <w:t>Análisis de código fuente es ejecutado.</w:t>
            </w:r>
          </w:p>
          <w:p w:rsidR="007B5787" w:rsidRDefault="007B5787" w:rsidP="003D2EBC">
            <w:pPr>
              <w:rPr>
                <w:rFonts w:cs="Arial"/>
                <w:sz w:val="22"/>
              </w:rPr>
            </w:pPr>
          </w:p>
          <w:p w:rsidR="007B5787" w:rsidRDefault="007B5787" w:rsidP="003D2EBC">
            <w:pPr>
              <w:rPr>
                <w:rFonts w:cs="Arial"/>
                <w:sz w:val="22"/>
              </w:rPr>
            </w:pPr>
          </w:p>
        </w:tc>
      </w:tr>
      <w:tr w:rsidR="007B5787" w:rsidTr="003D2EBC">
        <w:trPr>
          <w:cantSplit/>
        </w:trPr>
        <w:tc>
          <w:tcPr>
            <w:tcW w:w="2859" w:type="dxa"/>
            <w:vMerge w:val="restart"/>
          </w:tcPr>
          <w:p w:rsidR="007B5787" w:rsidRDefault="007B5787" w:rsidP="003D2EBC">
            <w:r w:rsidRPr="009557A7">
              <w:rPr>
                <w:rFonts w:cs="Arial"/>
                <w:b/>
                <w:bCs/>
                <w:sz w:val="22"/>
              </w:rPr>
              <w:t>Excepciones</w:t>
            </w:r>
          </w:p>
        </w:tc>
        <w:tc>
          <w:tcPr>
            <w:tcW w:w="786" w:type="dxa"/>
          </w:tcPr>
          <w:p w:rsidR="007B5787" w:rsidRDefault="007B5787" w:rsidP="003D2EBC">
            <w:pPr>
              <w:jc w:val="center"/>
              <w:rPr>
                <w:rFonts w:cs="Arial"/>
                <w:b/>
                <w:bCs/>
                <w:sz w:val="22"/>
              </w:rPr>
            </w:pPr>
            <w:r>
              <w:rPr>
                <w:rFonts w:cs="Arial"/>
                <w:b/>
                <w:bCs/>
                <w:sz w:val="22"/>
              </w:rPr>
              <w:t>Paso</w:t>
            </w:r>
          </w:p>
        </w:tc>
        <w:tc>
          <w:tcPr>
            <w:tcW w:w="4880"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1</w:t>
            </w:r>
          </w:p>
        </w:tc>
        <w:tc>
          <w:tcPr>
            <w:tcW w:w="4880" w:type="dxa"/>
          </w:tcPr>
          <w:p w:rsidR="007B5787" w:rsidRDefault="007B5787" w:rsidP="003D2EBC">
            <w:pPr>
              <w:spacing w:line="360" w:lineRule="auto"/>
              <w:rPr>
                <w:rFonts w:cs="Arial"/>
                <w:sz w:val="22"/>
              </w:rPr>
            </w:pPr>
            <w:r>
              <w:rPr>
                <w:rFonts w:cs="Arial"/>
                <w:sz w:val="22"/>
              </w:rPr>
              <w:t>La computadora del desarrollador no cuenta con los requisitos mínimos de software y hardware necesarios para instalar Visual Studio .NET.</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2</w:t>
            </w:r>
          </w:p>
        </w:tc>
        <w:tc>
          <w:tcPr>
            <w:tcW w:w="4880" w:type="dxa"/>
          </w:tcPr>
          <w:p w:rsidR="007B5787" w:rsidRDefault="007B5787" w:rsidP="003D2EBC">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rsidR="007B5787" w:rsidRDefault="007B5787" w:rsidP="003D2EBC">
            <w:pPr>
              <w:spacing w:line="360" w:lineRule="auto"/>
              <w:rPr>
                <w:rFonts w:cs="Arial"/>
                <w:sz w:val="22"/>
              </w:rPr>
            </w:pP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6" w:type="dxa"/>
          </w:tcPr>
          <w:p w:rsidR="007B5787" w:rsidRDefault="007B5787" w:rsidP="003D2EBC">
            <w:pPr>
              <w:rPr>
                <w:rFonts w:cs="Arial"/>
                <w:b/>
                <w:bCs/>
                <w:sz w:val="22"/>
              </w:rPr>
            </w:pPr>
            <w:r>
              <w:rPr>
                <w:rFonts w:cs="Arial"/>
                <w:b/>
                <w:bCs/>
                <w:sz w:val="22"/>
              </w:rPr>
              <w:t>Paso</w:t>
            </w:r>
          </w:p>
        </w:tc>
        <w:tc>
          <w:tcPr>
            <w:tcW w:w="4880"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1</w:t>
            </w:r>
          </w:p>
        </w:tc>
        <w:tc>
          <w:tcPr>
            <w:tcW w:w="4880" w:type="dxa"/>
          </w:tcPr>
          <w:p w:rsidR="007B5787" w:rsidRDefault="007B5787" w:rsidP="003D2EBC">
            <w:pPr>
              <w:spacing w:line="360" w:lineRule="auto"/>
              <w:rPr>
                <w:rFonts w:cs="Arial"/>
                <w:sz w:val="22"/>
              </w:rPr>
            </w:pPr>
            <w:r>
              <w:rPr>
                <w:rFonts w:cs="Arial"/>
                <w:sz w:val="22"/>
              </w:rPr>
              <w:t>De 1 a 3 minutos dependiendo de las características de software y hardware de la computadora del desarrollador.</w:t>
            </w:r>
          </w:p>
        </w:tc>
      </w:tr>
      <w:tr w:rsidR="007B5787" w:rsidTr="003D2EBC">
        <w:trPr>
          <w:cantSplit/>
        </w:trPr>
        <w:tc>
          <w:tcPr>
            <w:tcW w:w="2859" w:type="dxa"/>
          </w:tcPr>
          <w:p w:rsidR="007B5787" w:rsidRDefault="007B5787" w:rsidP="003D2EBC">
            <w:pPr>
              <w:rPr>
                <w:rFonts w:cs="Arial"/>
                <w:b/>
                <w:bCs/>
                <w:sz w:val="22"/>
              </w:rPr>
            </w:pPr>
            <w:r>
              <w:rPr>
                <w:rFonts w:cs="Arial"/>
                <w:b/>
                <w:bCs/>
                <w:sz w:val="22"/>
              </w:rPr>
              <w:t>Frecuencia esperada</w:t>
            </w:r>
          </w:p>
        </w:tc>
        <w:tc>
          <w:tcPr>
            <w:tcW w:w="5666" w:type="dxa"/>
            <w:gridSpan w:val="2"/>
          </w:tcPr>
          <w:p w:rsidR="007B5787" w:rsidRDefault="007B5787" w:rsidP="003D2EBC">
            <w:pPr>
              <w:rPr>
                <w:rFonts w:cs="Arial"/>
                <w:sz w:val="22"/>
              </w:rPr>
            </w:pPr>
            <w:r>
              <w:rPr>
                <w:rFonts w:cs="Arial"/>
                <w:sz w:val="22"/>
              </w:rPr>
              <w:t>&lt;nº de veces&gt; veces / &lt;unidad de tiempo&gt;</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1E13AB">
            <w:pPr>
              <w:rPr>
                <w:rFonts w:cs="Arial"/>
                <w:sz w:val="22"/>
              </w:rPr>
            </w:pPr>
            <w:r>
              <w:rPr>
                <w:rFonts w:cs="Arial"/>
                <w:sz w:val="22"/>
              </w:rPr>
              <w:t>Inm</w:t>
            </w:r>
            <w:del w:id="663" w:author="Laica" w:date="2014-11-13T22:04:00Z">
              <w:r w:rsidDel="001E13AB">
                <w:rPr>
                  <w:rFonts w:cs="Arial"/>
                  <w:sz w:val="22"/>
                </w:rPr>
                <w:delText>n</w:delText>
              </w:r>
            </w:del>
            <w:r>
              <w:rPr>
                <w:rFonts w:cs="Arial"/>
                <w:sz w:val="22"/>
              </w:rPr>
              <w:t>ediatamente.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Pr="00D5539B" w:rsidRDefault="007B5787" w:rsidP="007B5787">
      <w:pPr>
        <w:pStyle w:val="Ttulo3"/>
        <w:jc w:val="center"/>
        <w:rPr>
          <w:b/>
        </w:rPr>
      </w:pPr>
      <w:bookmarkStart w:id="664" w:name="_Toc277170762"/>
      <w:bookmarkStart w:id="665" w:name="_Toc277342730"/>
      <w:r w:rsidRPr="00D5539B">
        <w:rPr>
          <w:b/>
        </w:rPr>
        <w:t>Fuente: Propia</w:t>
      </w:r>
      <w:bookmarkEnd w:id="664"/>
      <w:bookmarkEnd w:id="665"/>
    </w:p>
    <w:p w:rsidR="007B5787" w:rsidRDefault="007B5787" w:rsidP="007B5787">
      <w:pPr>
        <w:pStyle w:val="Ttulo3"/>
      </w:pPr>
      <w:bookmarkStart w:id="666" w:name="_Toc277170763"/>
      <w:bookmarkStart w:id="667" w:name="_Toc277342731"/>
      <w:r>
        <w:t>1.3.2.2 Compilación como servicio</w:t>
      </w:r>
      <w:bookmarkEnd w:id="666"/>
      <w:bookmarkEnd w:id="667"/>
    </w:p>
    <w:p w:rsidR="007B5787" w:rsidRDefault="007B5787" w:rsidP="007B5787">
      <w:r>
        <w:tab/>
        <w:t xml:space="preserve">Este caso de uso muestra el proceso de compilación del código fuente por medio de la plataforma </w:t>
      </w:r>
      <w:proofErr w:type="spellStart"/>
      <w:r>
        <w:t>Roslyn</w:t>
      </w:r>
      <w:proofErr w:type="spellEnd"/>
      <w:r>
        <w:t xml:space="preserve">, donde se tiene mayor control sobre el </w:t>
      </w:r>
      <w:r>
        <w:lastRenderedPageBreak/>
        <w:t xml:space="preserve">proceso de compilación. El enfoque que proporciona la plataforma de compilación </w:t>
      </w:r>
      <w:proofErr w:type="spellStart"/>
      <w:r>
        <w:t>Roslyn</w:t>
      </w:r>
      <w:proofErr w:type="spellEnd"/>
      <w:r>
        <w:t xml:space="preserve"> se le denomina de forma genérica bajo el nombre de compilación como servicio, y tiene como función primordial habilitar al desarrollador a poder extender de cierta forma el proceso de compilación, esto por medio de la implementación de reglas específicas o incluso cambios en el código fuente (denominado </w:t>
      </w:r>
      <w:proofErr w:type="spellStart"/>
      <w:r>
        <w:t>refactoring</w:t>
      </w:r>
      <w:proofErr w:type="spellEnd"/>
      <w:r>
        <w:t>).</w:t>
      </w:r>
    </w:p>
    <w:p w:rsidR="007B5787" w:rsidRPr="00474826" w:rsidRDefault="007B5787" w:rsidP="007B5787">
      <w:pPr>
        <w:pStyle w:val="Epgrafe"/>
        <w:keepNext/>
        <w:jc w:val="center"/>
        <w:rPr>
          <w:color w:val="auto"/>
          <w:sz w:val="24"/>
          <w:szCs w:val="24"/>
        </w:rPr>
      </w:pPr>
      <w:bookmarkStart w:id="668" w:name="_Toc277212289"/>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28</w:t>
      </w:r>
      <w:r w:rsidR="00ED2205" w:rsidRPr="00474826">
        <w:rPr>
          <w:color w:val="auto"/>
          <w:sz w:val="24"/>
          <w:szCs w:val="24"/>
        </w:rPr>
        <w:fldChar w:fldCharType="end"/>
      </w:r>
      <w:r w:rsidRPr="00474826">
        <w:rPr>
          <w:color w:val="auto"/>
          <w:sz w:val="24"/>
          <w:szCs w:val="24"/>
        </w:rPr>
        <w:t xml:space="preserve"> Caso de Uso 2 - Compilación como servicio</w:t>
      </w:r>
      <w:bookmarkEnd w:id="668"/>
    </w:p>
    <w:p w:rsidR="007B5787" w:rsidRDefault="007B5787" w:rsidP="007B5787">
      <w:r>
        <w:rPr>
          <w:noProof/>
          <w:lang w:val="en-US"/>
        </w:rPr>
        <w:drawing>
          <wp:inline distT="0" distB="0" distL="0" distR="0">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847645"/>
                    </a:xfrm>
                    <a:prstGeom prst="rect">
                      <a:avLst/>
                    </a:prstGeom>
                  </pic:spPr>
                </pic:pic>
              </a:graphicData>
            </a:graphic>
          </wp:inline>
        </w:drawing>
      </w:r>
    </w:p>
    <w:p w:rsidR="007B5787" w:rsidRPr="00A74AEC" w:rsidRDefault="007B5787" w:rsidP="007B5787">
      <w:pPr>
        <w:pStyle w:val="Ttulo4"/>
        <w:jc w:val="center"/>
        <w:rPr>
          <w:sz w:val="24"/>
        </w:rPr>
      </w:pPr>
      <w:bookmarkStart w:id="669" w:name="_Toc277170766"/>
      <w:r w:rsidRPr="00A74AEC">
        <w:rPr>
          <w:sz w:val="24"/>
        </w:rPr>
        <w:lastRenderedPageBreak/>
        <w:t>Fuente: Propia</w:t>
      </w:r>
      <w:bookmarkEnd w:id="669"/>
    </w:p>
    <w:p w:rsidR="007B5787" w:rsidRDefault="007B5787" w:rsidP="007B5787">
      <w:pPr>
        <w:pStyle w:val="Ttulo3"/>
        <w:jc w:val="center"/>
        <w:rPr>
          <w:b/>
        </w:rPr>
      </w:pPr>
      <w:bookmarkStart w:id="670" w:name="_Toc277170767"/>
    </w:p>
    <w:p w:rsidR="007B5787" w:rsidRDefault="007B5787" w:rsidP="007B5787">
      <w:pPr>
        <w:pStyle w:val="Ttulo3"/>
        <w:jc w:val="center"/>
        <w:rPr>
          <w:b/>
        </w:rPr>
      </w:pPr>
    </w:p>
    <w:p w:rsidR="007B5787" w:rsidRDefault="007B5787" w:rsidP="007B5787">
      <w:pPr>
        <w:pStyle w:val="Ttulo3"/>
        <w:jc w:val="center"/>
        <w:rPr>
          <w:b/>
        </w:rPr>
      </w:pPr>
    </w:p>
    <w:p w:rsidR="007B5787" w:rsidRPr="00D730EF" w:rsidRDefault="007B5787" w:rsidP="007B5787">
      <w:pPr>
        <w:pStyle w:val="Ttulo3"/>
        <w:jc w:val="center"/>
      </w:pPr>
      <w:bookmarkStart w:id="671" w:name="_Toc277342732"/>
      <w:r w:rsidRPr="00D730EF">
        <w:rPr>
          <w:b/>
        </w:rPr>
        <w:t xml:space="preserve">Tabla </w:t>
      </w:r>
      <w:r w:rsidR="00ED2205" w:rsidRPr="00D730EF">
        <w:rPr>
          <w:b/>
        </w:rPr>
        <w:fldChar w:fldCharType="begin"/>
      </w:r>
      <w:r w:rsidRPr="00D730EF">
        <w:rPr>
          <w:b/>
        </w:rPr>
        <w:instrText xml:space="preserve"> SEQ Tabla \* ARABIC </w:instrText>
      </w:r>
      <w:r w:rsidR="00ED2205" w:rsidRPr="00D730EF">
        <w:rPr>
          <w:b/>
        </w:rPr>
        <w:fldChar w:fldCharType="separate"/>
      </w:r>
      <w:r>
        <w:rPr>
          <w:b/>
          <w:noProof/>
        </w:rPr>
        <w:t>5</w:t>
      </w:r>
      <w:r w:rsidR="00ED2205" w:rsidRPr="00D730EF">
        <w:rPr>
          <w:b/>
        </w:rPr>
        <w:fldChar w:fldCharType="end"/>
      </w:r>
      <w:r w:rsidRPr="00D730EF">
        <w:rPr>
          <w:b/>
        </w:rPr>
        <w:t xml:space="preserve"> Compilación del código fuente como servicio</w:t>
      </w:r>
      <w:bookmarkEnd w:id="670"/>
      <w:bookmarkEnd w:id="67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8"/>
        <w:gridCol w:w="785"/>
        <w:gridCol w:w="4882"/>
      </w:tblGrid>
      <w:tr w:rsidR="007B5787" w:rsidTr="003D2EBC">
        <w:trPr>
          <w:cantSplit/>
        </w:trPr>
        <w:tc>
          <w:tcPr>
            <w:tcW w:w="2858" w:type="dxa"/>
          </w:tcPr>
          <w:p w:rsidR="007B5787" w:rsidRDefault="007B5787" w:rsidP="003D2EBC">
            <w:pPr>
              <w:rPr>
                <w:rFonts w:cs="Arial"/>
                <w:b/>
                <w:bCs/>
                <w:sz w:val="22"/>
              </w:rPr>
            </w:pPr>
            <w:r>
              <w:rPr>
                <w:rFonts w:cs="Arial"/>
                <w:b/>
                <w:bCs/>
                <w:sz w:val="22"/>
              </w:rPr>
              <w:t>CU:02</w:t>
            </w:r>
          </w:p>
        </w:tc>
        <w:tc>
          <w:tcPr>
            <w:tcW w:w="5667" w:type="dxa"/>
            <w:gridSpan w:val="2"/>
          </w:tcPr>
          <w:p w:rsidR="007B5787" w:rsidRDefault="007B5787" w:rsidP="003D2EBC">
            <w:pPr>
              <w:rPr>
                <w:rFonts w:cs="Arial"/>
                <w:sz w:val="22"/>
              </w:rPr>
            </w:pPr>
            <w:r>
              <w:rPr>
                <w:rFonts w:cs="Arial"/>
                <w:sz w:val="22"/>
              </w:rPr>
              <w:t>Compilación del código fuente como servicio</w:t>
            </w:r>
          </w:p>
        </w:tc>
      </w:tr>
      <w:tr w:rsidR="007B5787" w:rsidTr="003D2EBC">
        <w:trPr>
          <w:cantSplit/>
        </w:trPr>
        <w:tc>
          <w:tcPr>
            <w:tcW w:w="2858" w:type="dxa"/>
          </w:tcPr>
          <w:p w:rsidR="007B5787" w:rsidRDefault="007B5787" w:rsidP="003D2EBC">
            <w:pPr>
              <w:rPr>
                <w:rFonts w:cs="Arial"/>
                <w:b/>
                <w:bCs/>
                <w:sz w:val="22"/>
              </w:rPr>
            </w:pPr>
            <w:r>
              <w:rPr>
                <w:rFonts w:cs="Arial"/>
                <w:b/>
                <w:bCs/>
                <w:sz w:val="22"/>
              </w:rPr>
              <w:t>Versión</w:t>
            </w:r>
          </w:p>
        </w:tc>
        <w:tc>
          <w:tcPr>
            <w:tcW w:w="5667"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8" w:type="dxa"/>
          </w:tcPr>
          <w:p w:rsidR="007B5787" w:rsidRDefault="007B5787" w:rsidP="003D2EBC">
            <w:pPr>
              <w:rPr>
                <w:rFonts w:cs="Arial"/>
                <w:b/>
                <w:bCs/>
                <w:sz w:val="22"/>
              </w:rPr>
            </w:pPr>
            <w:r>
              <w:rPr>
                <w:rFonts w:cs="Arial"/>
                <w:b/>
                <w:bCs/>
                <w:sz w:val="22"/>
              </w:rPr>
              <w:t>Autores</w:t>
            </w:r>
          </w:p>
        </w:tc>
        <w:tc>
          <w:tcPr>
            <w:tcW w:w="5667"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8" w:type="dxa"/>
          </w:tcPr>
          <w:p w:rsidR="007B5787" w:rsidRDefault="007B5787" w:rsidP="003D2EBC">
            <w:pPr>
              <w:rPr>
                <w:rFonts w:cs="Arial"/>
                <w:b/>
                <w:bCs/>
                <w:sz w:val="22"/>
              </w:rPr>
            </w:pPr>
            <w:r>
              <w:rPr>
                <w:rFonts w:cs="Arial"/>
                <w:b/>
                <w:bCs/>
                <w:sz w:val="22"/>
              </w:rPr>
              <w:t>Fuentes</w:t>
            </w:r>
          </w:p>
        </w:tc>
        <w:tc>
          <w:tcPr>
            <w:tcW w:w="5667" w:type="dxa"/>
            <w:gridSpan w:val="2"/>
          </w:tcPr>
          <w:p w:rsidR="007B5787" w:rsidRDefault="007B5787" w:rsidP="003D2EBC">
            <w:pPr>
              <w:rPr>
                <w:rFonts w:cs="Arial"/>
                <w:sz w:val="22"/>
              </w:rPr>
            </w:pPr>
          </w:p>
        </w:tc>
      </w:tr>
      <w:tr w:rsidR="007B5787" w:rsidTr="003D2EBC">
        <w:trPr>
          <w:cantSplit/>
        </w:trPr>
        <w:tc>
          <w:tcPr>
            <w:tcW w:w="2858" w:type="dxa"/>
          </w:tcPr>
          <w:p w:rsidR="007B5787" w:rsidRDefault="007B5787" w:rsidP="003D2EBC">
            <w:pPr>
              <w:rPr>
                <w:rFonts w:cs="Arial"/>
                <w:b/>
                <w:bCs/>
                <w:sz w:val="22"/>
              </w:rPr>
            </w:pPr>
            <w:r>
              <w:rPr>
                <w:rFonts w:cs="Arial"/>
                <w:b/>
                <w:bCs/>
                <w:sz w:val="22"/>
              </w:rPr>
              <w:t>Objetivos asociados</w:t>
            </w:r>
          </w:p>
        </w:tc>
        <w:tc>
          <w:tcPr>
            <w:tcW w:w="5667" w:type="dxa"/>
            <w:gridSpan w:val="2"/>
          </w:tcPr>
          <w:p w:rsidR="007B5787" w:rsidRDefault="007B5787" w:rsidP="003D2EBC">
            <w:pPr>
              <w:rPr>
                <w:rFonts w:cs="Arial"/>
                <w:sz w:val="22"/>
              </w:rPr>
            </w:pPr>
          </w:p>
        </w:tc>
      </w:tr>
      <w:tr w:rsidR="007B5787" w:rsidTr="003D2EBC">
        <w:trPr>
          <w:cantSplit/>
        </w:trPr>
        <w:tc>
          <w:tcPr>
            <w:tcW w:w="2858" w:type="dxa"/>
          </w:tcPr>
          <w:p w:rsidR="007B5787" w:rsidRDefault="007B5787" w:rsidP="003D2EBC">
            <w:pPr>
              <w:rPr>
                <w:rFonts w:cs="Arial"/>
                <w:b/>
                <w:bCs/>
                <w:sz w:val="22"/>
              </w:rPr>
            </w:pPr>
            <w:r>
              <w:rPr>
                <w:rFonts w:cs="Arial"/>
                <w:b/>
                <w:bCs/>
                <w:sz w:val="22"/>
              </w:rPr>
              <w:t>Descripción</w:t>
            </w:r>
          </w:p>
        </w:tc>
        <w:tc>
          <w:tcPr>
            <w:tcW w:w="5667" w:type="dxa"/>
            <w:gridSpan w:val="2"/>
          </w:tcPr>
          <w:p w:rsidR="007B5787" w:rsidRDefault="007B5787" w:rsidP="003D2EBC">
            <w:pPr>
              <w:spacing w:line="360" w:lineRule="auto"/>
              <w:rPr>
                <w:rFonts w:cs="Arial"/>
                <w:sz w:val="22"/>
              </w:rPr>
            </w:pPr>
            <w:r>
              <w:rPr>
                <w:rFonts w:cs="Arial"/>
                <w:sz w:val="22"/>
              </w:rPr>
              <w:t xml:space="preserve">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w:t>
            </w:r>
            <w:proofErr w:type="spellStart"/>
            <w:r>
              <w:rPr>
                <w:rFonts w:cs="Arial"/>
                <w:sz w:val="22"/>
              </w:rPr>
              <w:t>Roslyn</w:t>
            </w:r>
            <w:proofErr w:type="spellEnd"/>
            <w:r>
              <w:rPr>
                <w:rFonts w:cs="Arial"/>
                <w:sz w:val="22"/>
              </w:rPr>
              <w:t xml:space="preserve">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rsidTr="003D2EBC">
        <w:trPr>
          <w:cantSplit/>
        </w:trPr>
        <w:tc>
          <w:tcPr>
            <w:tcW w:w="2858" w:type="dxa"/>
          </w:tcPr>
          <w:p w:rsidR="007B5787" w:rsidRDefault="007B5787" w:rsidP="003D2EBC">
            <w:pPr>
              <w:rPr>
                <w:rFonts w:cs="Arial"/>
                <w:b/>
                <w:bCs/>
                <w:sz w:val="22"/>
              </w:rPr>
            </w:pPr>
            <w:r>
              <w:rPr>
                <w:rFonts w:cs="Arial"/>
                <w:b/>
                <w:bCs/>
                <w:sz w:val="22"/>
              </w:rPr>
              <w:t>Precondición</w:t>
            </w:r>
          </w:p>
        </w:tc>
        <w:tc>
          <w:tcPr>
            <w:tcW w:w="5667" w:type="dxa"/>
            <w:gridSpan w:val="2"/>
          </w:tcPr>
          <w:p w:rsidR="007B5787" w:rsidRDefault="007B5787" w:rsidP="003D2EBC">
            <w:pPr>
              <w:rPr>
                <w:rFonts w:cs="Arial"/>
                <w:sz w:val="22"/>
              </w:rPr>
            </w:pPr>
            <w:r>
              <w:rPr>
                <w:rFonts w:cs="Arial"/>
                <w:sz w:val="22"/>
              </w:rPr>
              <w:t>UC:01</w:t>
            </w:r>
          </w:p>
        </w:tc>
      </w:tr>
      <w:tr w:rsidR="007B5787" w:rsidTr="003D2EBC">
        <w:trPr>
          <w:cantSplit/>
        </w:trPr>
        <w:tc>
          <w:tcPr>
            <w:tcW w:w="2858"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lastRenderedPageBreak/>
              <w:t>Normal</w:t>
            </w:r>
          </w:p>
        </w:tc>
        <w:tc>
          <w:tcPr>
            <w:tcW w:w="785" w:type="dxa"/>
          </w:tcPr>
          <w:p w:rsidR="007B5787" w:rsidRDefault="007B5787" w:rsidP="003D2EBC">
            <w:pPr>
              <w:rPr>
                <w:rFonts w:cs="Arial"/>
                <w:b/>
                <w:bCs/>
                <w:sz w:val="22"/>
              </w:rPr>
            </w:pPr>
            <w:r>
              <w:rPr>
                <w:rFonts w:cs="Arial"/>
                <w:b/>
                <w:bCs/>
                <w:sz w:val="22"/>
              </w:rPr>
              <w:lastRenderedPageBreak/>
              <w:t>Paso</w:t>
            </w:r>
          </w:p>
        </w:tc>
        <w:tc>
          <w:tcPr>
            <w:tcW w:w="4882"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2" w:type="dxa"/>
          </w:tcPr>
          <w:p w:rsidR="007B5787" w:rsidRDefault="007B5787" w:rsidP="003D2EBC">
            <w:pPr>
              <w:spacing w:line="360" w:lineRule="auto"/>
              <w:rPr>
                <w:rFonts w:cs="Arial"/>
                <w:sz w:val="22"/>
              </w:rPr>
            </w:pPr>
            <w:r>
              <w:rPr>
                <w:rFonts w:cs="Arial"/>
                <w:sz w:val="22"/>
              </w:rPr>
              <w:t>El desarrollador de software inicia un proyecto Web basado en el lenguaje de programación C#.</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2" w:type="dxa"/>
          </w:tcPr>
          <w:p w:rsidR="007B5787" w:rsidRDefault="007B5787" w:rsidP="003D2EBC">
            <w:pPr>
              <w:spacing w:line="360" w:lineRule="auto"/>
              <w:rPr>
                <w:rFonts w:cs="Arial"/>
                <w:sz w:val="22"/>
              </w:rPr>
            </w:pPr>
            <w:r>
              <w:rPr>
                <w:rFonts w:cs="Arial"/>
                <w:sz w:val="22"/>
              </w:rPr>
              <w:t xml:space="preserve">Visual Studio.NET muestra el código fuente y hace análisis estático del mismo por medio de la plataforma de compilación </w:t>
            </w:r>
            <w:proofErr w:type="spellStart"/>
            <w:r>
              <w:rPr>
                <w:rFonts w:cs="Arial"/>
                <w:sz w:val="22"/>
              </w:rPr>
              <w:t>Roslyn</w:t>
            </w:r>
            <w:proofErr w:type="spellEnd"/>
            <w:r>
              <w:rPr>
                <w:rFonts w:cs="Arial"/>
                <w:sz w:val="22"/>
              </w:rPr>
              <w:t>.</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2" w:type="dxa"/>
          </w:tcPr>
          <w:p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2" w:type="dxa"/>
          </w:tcPr>
          <w:p w:rsidR="007B5787" w:rsidRDefault="007B5787" w:rsidP="003D2EBC">
            <w:pPr>
              <w:spacing w:line="360" w:lineRule="auto"/>
              <w:rPr>
                <w:rFonts w:cs="Arial"/>
                <w:sz w:val="22"/>
              </w:rPr>
            </w:pPr>
            <w:r>
              <w:rPr>
                <w:rFonts w:cs="Arial"/>
                <w:sz w:val="22"/>
              </w:rPr>
              <w:t xml:space="preserve">Visual Studio.NET procede a la compilación el código fuente, por medio de la plataforma </w:t>
            </w:r>
            <w:proofErr w:type="spellStart"/>
            <w:r>
              <w:rPr>
                <w:rFonts w:cs="Arial"/>
                <w:sz w:val="22"/>
              </w:rPr>
              <w:t>Roslyn</w:t>
            </w:r>
            <w:proofErr w:type="spellEnd"/>
            <w:r>
              <w:rPr>
                <w:rFonts w:cs="Arial"/>
                <w:sz w:val="22"/>
              </w:rPr>
              <w:t>, la cual ejecuta los patrones de diagnóstico de código fuente implementados, y muestra la retroalimentación al usuario en tiempo real dentro del ambiente de desarrollo.</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2" w:type="dxa"/>
          </w:tcPr>
          <w:p w:rsidR="007B5787" w:rsidRDefault="007B5787" w:rsidP="003D2EBC">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2" w:type="dxa"/>
          </w:tcPr>
          <w:p w:rsidR="007B5787" w:rsidRDefault="007B5787" w:rsidP="003D2EBC">
            <w:pPr>
              <w:spacing w:line="360" w:lineRule="auto"/>
              <w:rPr>
                <w:rFonts w:cs="Arial"/>
                <w:sz w:val="22"/>
              </w:rPr>
            </w:pPr>
            <w:r>
              <w:rPr>
                <w:rFonts w:cs="Arial"/>
                <w:sz w:val="22"/>
              </w:rPr>
              <w:t xml:space="preserve">El plugin de Visual Studio realiza el </w:t>
            </w:r>
            <w:proofErr w:type="spellStart"/>
            <w:r>
              <w:rPr>
                <w:rFonts w:cs="Arial"/>
                <w:sz w:val="22"/>
              </w:rPr>
              <w:t>refactoring</w:t>
            </w:r>
            <w:proofErr w:type="spellEnd"/>
            <w:r>
              <w:rPr>
                <w:rFonts w:cs="Arial"/>
                <w:sz w:val="22"/>
              </w:rPr>
              <w:t xml:space="preserve"> del código fuente con el propósito de resolver el problema de seguridad encontrado en el código fuente.</w:t>
            </w:r>
          </w:p>
        </w:tc>
      </w:tr>
      <w:tr w:rsidR="007B5787" w:rsidTr="003D2EBC">
        <w:trPr>
          <w:cantSplit/>
        </w:trPr>
        <w:tc>
          <w:tcPr>
            <w:tcW w:w="2858" w:type="dxa"/>
          </w:tcPr>
          <w:p w:rsidR="007B5787" w:rsidRDefault="007B5787" w:rsidP="003D2EBC">
            <w:pPr>
              <w:rPr>
                <w:rFonts w:cs="Arial"/>
                <w:b/>
                <w:bCs/>
                <w:sz w:val="22"/>
              </w:rPr>
            </w:pPr>
            <w:proofErr w:type="spellStart"/>
            <w:r>
              <w:rPr>
                <w:rFonts w:cs="Arial"/>
                <w:b/>
                <w:bCs/>
                <w:sz w:val="22"/>
              </w:rPr>
              <w:t>Postcondición</w:t>
            </w:r>
            <w:proofErr w:type="spellEnd"/>
          </w:p>
        </w:tc>
        <w:tc>
          <w:tcPr>
            <w:tcW w:w="5667" w:type="dxa"/>
            <w:gridSpan w:val="2"/>
          </w:tcPr>
          <w:p w:rsidR="007B5787" w:rsidRDefault="007B5787" w:rsidP="003D2EBC">
            <w:pPr>
              <w:rPr>
                <w:rFonts w:cs="Arial"/>
                <w:sz w:val="22"/>
              </w:rPr>
            </w:pPr>
          </w:p>
        </w:tc>
      </w:tr>
      <w:tr w:rsidR="007B5787" w:rsidTr="003D2EBC">
        <w:trPr>
          <w:cantSplit/>
        </w:trPr>
        <w:tc>
          <w:tcPr>
            <w:tcW w:w="2858" w:type="dxa"/>
            <w:vMerge w:val="restart"/>
          </w:tcPr>
          <w:p w:rsidR="007B5787" w:rsidRDefault="007B5787" w:rsidP="003D2EBC">
            <w:bookmarkStart w:id="672" w:name="_Toc277169327"/>
            <w:bookmarkStart w:id="673" w:name="_Toc277170768"/>
            <w:r w:rsidRPr="00764293">
              <w:rPr>
                <w:rFonts w:cs="Arial"/>
                <w:b/>
                <w:bCs/>
                <w:sz w:val="22"/>
              </w:rPr>
              <w:t>Excepciones</w:t>
            </w:r>
            <w:bookmarkEnd w:id="672"/>
            <w:bookmarkEnd w:id="673"/>
          </w:p>
        </w:tc>
        <w:tc>
          <w:tcPr>
            <w:tcW w:w="785" w:type="dxa"/>
          </w:tcPr>
          <w:p w:rsidR="007B5787" w:rsidRDefault="007B5787" w:rsidP="003D2EBC">
            <w:pPr>
              <w:jc w:val="center"/>
              <w:rPr>
                <w:rFonts w:cs="Arial"/>
                <w:b/>
                <w:bCs/>
                <w:sz w:val="22"/>
              </w:rPr>
            </w:pPr>
            <w:r>
              <w:rPr>
                <w:rFonts w:cs="Arial"/>
                <w:b/>
                <w:bCs/>
                <w:sz w:val="22"/>
              </w:rPr>
              <w:t>Paso</w:t>
            </w:r>
          </w:p>
        </w:tc>
        <w:tc>
          <w:tcPr>
            <w:tcW w:w="4882"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2" w:type="dxa"/>
          </w:tcPr>
          <w:p w:rsidR="007B5787" w:rsidRDefault="007B5787" w:rsidP="003D2EBC">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2" w:type="dxa"/>
          </w:tcPr>
          <w:p w:rsidR="007B5787" w:rsidRDefault="007B5787" w:rsidP="003D2EBC">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7B5787" w:rsidTr="003D2EBC">
        <w:tc>
          <w:tcPr>
            <w:tcW w:w="2858"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2" w:type="dxa"/>
          </w:tcPr>
          <w:p w:rsidR="007B5787" w:rsidRDefault="007B5787" w:rsidP="003D2EBC">
            <w:pPr>
              <w:rPr>
                <w:rFonts w:cs="Arial"/>
                <w:b/>
                <w:bCs/>
                <w:sz w:val="22"/>
              </w:rPr>
            </w:pPr>
            <w:r>
              <w:rPr>
                <w:rFonts w:cs="Arial"/>
                <w:b/>
                <w:bCs/>
                <w:sz w:val="22"/>
              </w:rPr>
              <w:t>Cota de tiempo</w:t>
            </w:r>
          </w:p>
        </w:tc>
      </w:tr>
      <w:tr w:rsidR="007B5787" w:rsidTr="003D2EBC">
        <w:tc>
          <w:tcPr>
            <w:tcW w:w="2858"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2" w:type="dxa"/>
          </w:tcPr>
          <w:p w:rsidR="007B5787" w:rsidRDefault="007B5787" w:rsidP="003D2EBC">
            <w:pPr>
              <w:rPr>
                <w:rFonts w:cs="Arial"/>
                <w:sz w:val="22"/>
              </w:rPr>
            </w:pPr>
            <w:r>
              <w:rPr>
                <w:rFonts w:cs="Arial"/>
                <w:sz w:val="22"/>
              </w:rPr>
              <w:t>3 segundos</w:t>
            </w:r>
          </w:p>
        </w:tc>
      </w:tr>
      <w:tr w:rsidR="007B5787" w:rsidTr="003D2EBC">
        <w:trPr>
          <w:cantSplit/>
        </w:trPr>
        <w:tc>
          <w:tcPr>
            <w:tcW w:w="2858" w:type="dxa"/>
          </w:tcPr>
          <w:p w:rsidR="007B5787" w:rsidRDefault="007B5787" w:rsidP="003D2EBC">
            <w:pPr>
              <w:rPr>
                <w:rFonts w:cs="Arial"/>
                <w:b/>
                <w:bCs/>
                <w:sz w:val="22"/>
              </w:rPr>
            </w:pPr>
            <w:r>
              <w:rPr>
                <w:rFonts w:cs="Arial"/>
                <w:b/>
                <w:bCs/>
                <w:sz w:val="22"/>
              </w:rPr>
              <w:t>Frecuencia esperada</w:t>
            </w:r>
          </w:p>
        </w:tc>
        <w:tc>
          <w:tcPr>
            <w:tcW w:w="5667" w:type="dxa"/>
            <w:gridSpan w:val="2"/>
          </w:tcPr>
          <w:p w:rsidR="007B5787" w:rsidRDefault="007B5787" w:rsidP="003D2EBC">
            <w:pPr>
              <w:rPr>
                <w:rFonts w:cs="Arial"/>
                <w:sz w:val="22"/>
              </w:rPr>
            </w:pPr>
            <w:r>
              <w:rPr>
                <w:rFonts w:cs="Arial"/>
                <w:sz w:val="22"/>
              </w:rPr>
              <w:t>Múltiples ocasiones.</w:t>
            </w:r>
          </w:p>
        </w:tc>
      </w:tr>
      <w:tr w:rsidR="007B5787" w:rsidTr="003D2EBC">
        <w:trPr>
          <w:cantSplit/>
        </w:trPr>
        <w:tc>
          <w:tcPr>
            <w:tcW w:w="2858" w:type="dxa"/>
          </w:tcPr>
          <w:p w:rsidR="007B5787" w:rsidRDefault="007B5787" w:rsidP="003D2EBC">
            <w:pPr>
              <w:rPr>
                <w:rFonts w:cs="Arial"/>
                <w:b/>
                <w:bCs/>
                <w:sz w:val="22"/>
              </w:rPr>
            </w:pPr>
            <w:r>
              <w:rPr>
                <w:rFonts w:cs="Arial"/>
                <w:b/>
                <w:bCs/>
                <w:sz w:val="22"/>
              </w:rPr>
              <w:t>Importancia</w:t>
            </w:r>
          </w:p>
        </w:tc>
        <w:tc>
          <w:tcPr>
            <w:tcW w:w="5667"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8" w:type="dxa"/>
          </w:tcPr>
          <w:p w:rsidR="007B5787" w:rsidRDefault="007B5787" w:rsidP="003D2EBC">
            <w:pPr>
              <w:rPr>
                <w:rFonts w:cs="Arial"/>
                <w:b/>
                <w:bCs/>
                <w:sz w:val="22"/>
              </w:rPr>
            </w:pPr>
            <w:r>
              <w:rPr>
                <w:rFonts w:cs="Arial"/>
                <w:b/>
                <w:bCs/>
                <w:sz w:val="22"/>
              </w:rPr>
              <w:t>Urgencia</w:t>
            </w:r>
          </w:p>
        </w:tc>
        <w:tc>
          <w:tcPr>
            <w:tcW w:w="5667" w:type="dxa"/>
            <w:gridSpan w:val="2"/>
          </w:tcPr>
          <w:p w:rsidR="007B5787" w:rsidRDefault="007B5787" w:rsidP="003D2EBC">
            <w:pPr>
              <w:rPr>
                <w:rFonts w:cs="Arial"/>
                <w:sz w:val="22"/>
              </w:rPr>
            </w:pPr>
            <w:r>
              <w:rPr>
                <w:rFonts w:cs="Arial"/>
                <w:sz w:val="22"/>
              </w:rPr>
              <w:t>Inmediatamente</w:t>
            </w:r>
          </w:p>
        </w:tc>
      </w:tr>
      <w:tr w:rsidR="007B5787" w:rsidTr="003D2EBC">
        <w:trPr>
          <w:cantSplit/>
          <w:trHeight w:val="225"/>
        </w:trPr>
        <w:tc>
          <w:tcPr>
            <w:tcW w:w="2858" w:type="dxa"/>
          </w:tcPr>
          <w:p w:rsidR="007B5787" w:rsidRDefault="007B5787" w:rsidP="003D2EBC">
            <w:pPr>
              <w:rPr>
                <w:rFonts w:cs="Arial"/>
                <w:b/>
                <w:bCs/>
                <w:sz w:val="22"/>
              </w:rPr>
            </w:pPr>
            <w:r>
              <w:rPr>
                <w:rFonts w:cs="Arial"/>
                <w:b/>
                <w:bCs/>
                <w:sz w:val="22"/>
              </w:rPr>
              <w:t>Comentarios</w:t>
            </w:r>
          </w:p>
        </w:tc>
        <w:tc>
          <w:tcPr>
            <w:tcW w:w="5667" w:type="dxa"/>
            <w:gridSpan w:val="2"/>
          </w:tcPr>
          <w:p w:rsidR="007B5787" w:rsidRDefault="007B5787" w:rsidP="003D2EBC">
            <w:pPr>
              <w:rPr>
                <w:rFonts w:cs="Arial"/>
                <w:sz w:val="22"/>
              </w:rPr>
            </w:pPr>
          </w:p>
        </w:tc>
      </w:tr>
    </w:tbl>
    <w:p w:rsidR="007B5787" w:rsidRPr="00A74AEC" w:rsidRDefault="007B5787" w:rsidP="007B5787">
      <w:pPr>
        <w:pStyle w:val="Ttulo4"/>
        <w:jc w:val="center"/>
        <w:rPr>
          <w:sz w:val="24"/>
        </w:rPr>
      </w:pPr>
      <w:bookmarkStart w:id="674" w:name="_Toc277170769"/>
      <w:r w:rsidRPr="00A74AEC">
        <w:rPr>
          <w:sz w:val="24"/>
        </w:rPr>
        <w:t>Fuente: Propia</w:t>
      </w:r>
      <w:bookmarkEnd w:id="674"/>
    </w:p>
    <w:p w:rsidR="007B5787" w:rsidRPr="00474826" w:rsidRDefault="007B5787" w:rsidP="007B5787"/>
    <w:p w:rsidR="007B5787" w:rsidRDefault="007B5787" w:rsidP="007B5787">
      <w:r>
        <w:t>1.3.2.3 Módulo Vulnerabilidades de Inyección de SQL</w:t>
      </w:r>
    </w:p>
    <w:p w:rsidR="007B5787" w:rsidRDefault="007B5787" w:rsidP="007B5787">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Pr="00474826" w:rsidRDefault="007B5787" w:rsidP="007B5787">
      <w:pPr>
        <w:pStyle w:val="Epgrafe"/>
        <w:keepNext/>
        <w:jc w:val="center"/>
        <w:rPr>
          <w:color w:val="auto"/>
          <w:sz w:val="24"/>
          <w:szCs w:val="24"/>
        </w:rPr>
      </w:pPr>
      <w:bookmarkStart w:id="675" w:name="_Toc277212290"/>
      <w:r w:rsidRPr="00474826">
        <w:rPr>
          <w:color w:val="auto"/>
          <w:sz w:val="24"/>
          <w:szCs w:val="24"/>
        </w:rPr>
        <w:t xml:space="preserve">Figura </w:t>
      </w:r>
      <w:r w:rsidR="00ED2205" w:rsidRPr="00474826">
        <w:rPr>
          <w:color w:val="auto"/>
          <w:sz w:val="24"/>
          <w:szCs w:val="24"/>
        </w:rPr>
        <w:fldChar w:fldCharType="begin"/>
      </w:r>
      <w:r w:rsidRPr="00474826">
        <w:rPr>
          <w:color w:val="auto"/>
          <w:sz w:val="24"/>
          <w:szCs w:val="24"/>
        </w:rPr>
        <w:instrText xml:space="preserve"> SEQ Figura \* ARABIC </w:instrText>
      </w:r>
      <w:r w:rsidR="00ED2205" w:rsidRPr="00474826">
        <w:rPr>
          <w:color w:val="auto"/>
          <w:sz w:val="24"/>
          <w:szCs w:val="24"/>
        </w:rPr>
        <w:fldChar w:fldCharType="separate"/>
      </w:r>
      <w:r>
        <w:rPr>
          <w:noProof/>
          <w:color w:val="auto"/>
          <w:sz w:val="24"/>
          <w:szCs w:val="24"/>
        </w:rPr>
        <w:t>29</w:t>
      </w:r>
      <w:r w:rsidR="00ED2205" w:rsidRPr="00474826">
        <w:rPr>
          <w:color w:val="auto"/>
          <w:sz w:val="24"/>
          <w:szCs w:val="24"/>
        </w:rPr>
        <w:fldChar w:fldCharType="end"/>
      </w:r>
      <w:r w:rsidRPr="00474826">
        <w:rPr>
          <w:color w:val="auto"/>
          <w:sz w:val="24"/>
          <w:szCs w:val="24"/>
        </w:rPr>
        <w:t xml:space="preserve"> Módulo de vulnerabilidades de Inyección de SQL</w:t>
      </w:r>
      <w:bookmarkEnd w:id="675"/>
    </w:p>
    <w:p w:rsidR="007B5787" w:rsidRDefault="007B5787" w:rsidP="007B5787">
      <w:r>
        <w:rPr>
          <w:noProof/>
          <w:lang w:val="en-US"/>
        </w:rPr>
        <w:drawing>
          <wp:inline distT="0" distB="0" distL="0" distR="0">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282353"/>
                    </a:xfrm>
                    <a:prstGeom prst="rect">
                      <a:avLst/>
                    </a:prstGeom>
                  </pic:spPr>
                </pic:pic>
              </a:graphicData>
            </a:graphic>
          </wp:inline>
        </w:drawing>
      </w:r>
    </w:p>
    <w:p w:rsidR="007B5787" w:rsidRPr="00A6371E" w:rsidRDefault="007B5787" w:rsidP="007B5787">
      <w:pPr>
        <w:pStyle w:val="Ttulo4"/>
        <w:jc w:val="center"/>
        <w:rPr>
          <w:sz w:val="24"/>
        </w:rPr>
      </w:pPr>
      <w:bookmarkStart w:id="676" w:name="_Toc277170771"/>
      <w:r w:rsidRPr="00A6371E">
        <w:rPr>
          <w:sz w:val="24"/>
        </w:rPr>
        <w:lastRenderedPageBreak/>
        <w:t>Fuente: Propia</w:t>
      </w:r>
      <w:bookmarkEnd w:id="676"/>
    </w:p>
    <w:p w:rsidR="007B5787" w:rsidRPr="00474826" w:rsidRDefault="007B5787" w:rsidP="007B57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CU:03</w:t>
            </w:r>
          </w:p>
        </w:tc>
        <w:tc>
          <w:tcPr>
            <w:tcW w:w="5666" w:type="dxa"/>
            <w:gridSpan w:val="2"/>
          </w:tcPr>
          <w:p w:rsidR="007B5787" w:rsidRDefault="007B5787" w:rsidP="003D2EBC">
            <w:pPr>
              <w:rPr>
                <w:rFonts w:cs="Arial"/>
                <w:sz w:val="22"/>
              </w:rPr>
            </w:pPr>
            <w:r>
              <w:rPr>
                <w:rFonts w:cs="Arial"/>
                <w:sz w:val="22"/>
              </w:rPr>
              <w:t>Módulo de vulnerabilidades de inyección de SQL.</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realiza un diagnóstico del código fuente buscando vulnerabilidades de inyección de SQL, identificando consultas de SQL dinámicas y datos no confiables provenientes de </w:t>
            </w:r>
            <w:proofErr w:type="gramStart"/>
            <w:r>
              <w:rPr>
                <w:rFonts w:cs="Arial"/>
                <w:sz w:val="22"/>
              </w:rPr>
              <w:t>formularios ,</w:t>
            </w:r>
            <w:proofErr w:type="gramEnd"/>
            <w:r>
              <w:rPr>
                <w:rFonts w:cs="Arial"/>
                <w:sz w:val="22"/>
              </w:rPr>
              <w:t xml:space="preserve"> cabeceras HTTP, cookies.</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rsidTr="003D2EBC">
        <w:trPr>
          <w:cantSplit/>
        </w:trPr>
        <w:tc>
          <w:tcPr>
            <w:tcW w:w="2859" w:type="dxa"/>
            <w:vMerge w:val="restart"/>
          </w:tcPr>
          <w:p w:rsidR="007B5787" w:rsidRDefault="007B5787" w:rsidP="003D2EBC">
            <w:bookmarkStart w:id="677" w:name="_Toc277169328"/>
            <w:bookmarkStart w:id="678" w:name="_Toc277170772"/>
            <w:r w:rsidRPr="00764293">
              <w:rPr>
                <w:rFonts w:cs="Arial"/>
                <w:b/>
                <w:bCs/>
                <w:sz w:val="22"/>
              </w:rPr>
              <w:t>Excepciones</w:t>
            </w:r>
            <w:bookmarkEnd w:id="677"/>
            <w:bookmarkEnd w:id="678"/>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rPr>
                <w:rFonts w:cs="Arial"/>
                <w:sz w:val="22"/>
              </w:rPr>
            </w:pP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t>Frecuencia esperada</w:t>
            </w:r>
          </w:p>
        </w:tc>
        <w:tc>
          <w:tcPr>
            <w:tcW w:w="5666" w:type="dxa"/>
            <w:gridSpan w:val="2"/>
          </w:tcPr>
          <w:p w:rsidR="007B5787" w:rsidRDefault="007B5787" w:rsidP="003D2EBC">
            <w:pPr>
              <w:rPr>
                <w:rFonts w:cs="Arial"/>
                <w:sz w:val="22"/>
              </w:rPr>
            </w:pPr>
            <w:r>
              <w:rPr>
                <w:rFonts w:cs="Arial"/>
                <w:sz w:val="22"/>
              </w:rPr>
              <w:t>Frecuente. Se ejecuta durante todo el desarrollo.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522D96" w:rsidRDefault="00522D96" w:rsidP="007B5787"/>
    <w:p w:rsidR="00522D96" w:rsidRPr="00EA1ABB" w:rsidRDefault="00522D96" w:rsidP="007B5787"/>
    <w:p w:rsidR="007B5787" w:rsidRDefault="007B5787" w:rsidP="007B5787">
      <w:r>
        <w:t>1.3.2.4 Módulo de vulnerabilidades de Secuencia de Sitios Cruzados (XSS).</w:t>
      </w:r>
    </w:p>
    <w:p w:rsidR="007B5787" w:rsidRPr="0070490A" w:rsidRDefault="007B5787" w:rsidP="007B5787">
      <w:pPr>
        <w:pStyle w:val="Epgrafe"/>
        <w:keepNext/>
        <w:jc w:val="center"/>
        <w:rPr>
          <w:color w:val="auto"/>
          <w:sz w:val="24"/>
          <w:szCs w:val="24"/>
        </w:rPr>
      </w:pPr>
      <w:bookmarkStart w:id="679" w:name="_Toc277212291"/>
      <w:r w:rsidRPr="0070490A">
        <w:rPr>
          <w:color w:val="auto"/>
          <w:sz w:val="24"/>
          <w:szCs w:val="24"/>
        </w:rPr>
        <w:t xml:space="preserve">Figura </w:t>
      </w:r>
      <w:r w:rsidR="00ED2205" w:rsidRPr="0070490A">
        <w:rPr>
          <w:color w:val="auto"/>
          <w:sz w:val="24"/>
          <w:szCs w:val="24"/>
        </w:rPr>
        <w:fldChar w:fldCharType="begin"/>
      </w:r>
      <w:r w:rsidRPr="0070490A">
        <w:rPr>
          <w:color w:val="auto"/>
          <w:sz w:val="24"/>
          <w:szCs w:val="24"/>
        </w:rPr>
        <w:instrText xml:space="preserve"> SEQ Figura \* ARABIC </w:instrText>
      </w:r>
      <w:r w:rsidR="00ED2205" w:rsidRPr="0070490A">
        <w:rPr>
          <w:color w:val="auto"/>
          <w:sz w:val="24"/>
          <w:szCs w:val="24"/>
        </w:rPr>
        <w:fldChar w:fldCharType="separate"/>
      </w:r>
      <w:r>
        <w:rPr>
          <w:noProof/>
          <w:color w:val="auto"/>
          <w:sz w:val="24"/>
          <w:szCs w:val="24"/>
        </w:rPr>
        <w:t>30</w:t>
      </w:r>
      <w:r w:rsidR="00ED2205" w:rsidRPr="0070490A">
        <w:rPr>
          <w:color w:val="auto"/>
          <w:sz w:val="24"/>
          <w:szCs w:val="24"/>
        </w:rPr>
        <w:fldChar w:fldCharType="end"/>
      </w:r>
      <w:r w:rsidRPr="0070490A">
        <w:rPr>
          <w:color w:val="auto"/>
          <w:sz w:val="24"/>
          <w:szCs w:val="24"/>
        </w:rPr>
        <w:t xml:space="preserve"> Vulnerabilidades de Secuencia de Sitios Cruzados (XSS)</w:t>
      </w:r>
      <w:bookmarkEnd w:id="679"/>
    </w:p>
    <w:p w:rsidR="007B5787" w:rsidRDefault="007B5787" w:rsidP="007B5787">
      <w:r>
        <w:rPr>
          <w:noProof/>
          <w:lang w:val="en-US"/>
        </w:rPr>
        <w:drawing>
          <wp:inline distT="0" distB="0" distL="0" distR="0">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727450"/>
                    </a:xfrm>
                    <a:prstGeom prst="rect">
                      <a:avLst/>
                    </a:prstGeom>
                  </pic:spPr>
                </pic:pic>
              </a:graphicData>
            </a:graphic>
          </wp:inline>
        </w:drawing>
      </w:r>
    </w:p>
    <w:p w:rsidR="007B5787" w:rsidRDefault="007B5787" w:rsidP="007B5787">
      <w:pPr>
        <w:pStyle w:val="Ttulo4"/>
        <w:jc w:val="center"/>
      </w:pPr>
      <w:r>
        <w:t>Fuente: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CU:04</w:t>
            </w:r>
          </w:p>
        </w:tc>
        <w:tc>
          <w:tcPr>
            <w:tcW w:w="5666" w:type="dxa"/>
            <w:gridSpan w:val="2"/>
          </w:tcPr>
          <w:p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rsidTr="003D2EBC">
        <w:trPr>
          <w:cantSplit/>
        </w:trPr>
        <w:tc>
          <w:tcPr>
            <w:tcW w:w="2859" w:type="dxa"/>
            <w:vMerge w:val="restart"/>
          </w:tcPr>
          <w:p w:rsidR="007B5787" w:rsidRDefault="007B5787" w:rsidP="003D2EBC">
            <w:bookmarkStart w:id="680" w:name="_Toc277169329"/>
            <w:bookmarkStart w:id="681" w:name="_Toc277170773"/>
            <w:r w:rsidRPr="00764293">
              <w:rPr>
                <w:rFonts w:cs="Arial"/>
                <w:b/>
                <w:bCs/>
                <w:sz w:val="22"/>
              </w:rPr>
              <w:t>Excepciones</w:t>
            </w:r>
            <w:bookmarkEnd w:id="680"/>
            <w:bookmarkEnd w:id="681"/>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Frecuencia esperada</w:t>
            </w:r>
          </w:p>
        </w:tc>
        <w:tc>
          <w:tcPr>
            <w:tcW w:w="5666" w:type="dxa"/>
            <w:gridSpan w:val="2"/>
          </w:tcPr>
          <w:p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Default="007B5787" w:rsidP="007B5787"/>
    <w:p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rsidR="007B5787" w:rsidRDefault="007B5787" w:rsidP="007B5787">
      <w:pPr>
        <w:spacing w:line="240" w:lineRule="auto"/>
      </w:pPr>
    </w:p>
    <w:p w:rsidR="007B5787" w:rsidRPr="00201112" w:rsidRDefault="007B5787" w:rsidP="007B5787">
      <w:pPr>
        <w:pStyle w:val="Epgrafe"/>
        <w:keepNext/>
        <w:jc w:val="center"/>
        <w:rPr>
          <w:color w:val="auto"/>
          <w:sz w:val="24"/>
          <w:szCs w:val="24"/>
        </w:rPr>
      </w:pPr>
      <w:bookmarkStart w:id="682" w:name="_Toc277212292"/>
      <w:r w:rsidRPr="00201112">
        <w:rPr>
          <w:color w:val="auto"/>
          <w:sz w:val="24"/>
          <w:szCs w:val="24"/>
        </w:rPr>
        <w:lastRenderedPageBreak/>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Pr>
          <w:noProof/>
          <w:color w:val="auto"/>
          <w:sz w:val="24"/>
          <w:szCs w:val="24"/>
        </w:rPr>
        <w:t>31</w:t>
      </w:r>
      <w:r w:rsidR="00ED2205" w:rsidRPr="00201112">
        <w:rPr>
          <w:color w:val="auto"/>
          <w:sz w:val="24"/>
          <w:szCs w:val="24"/>
        </w:rPr>
        <w:fldChar w:fldCharType="end"/>
      </w:r>
      <w:r w:rsidRPr="00201112">
        <w:rPr>
          <w:color w:val="auto"/>
          <w:sz w:val="24"/>
          <w:szCs w:val="24"/>
        </w:rPr>
        <w:t xml:space="preserve"> Pérdida de autenticación y gestión de sesiones</w:t>
      </w:r>
      <w:bookmarkEnd w:id="682"/>
    </w:p>
    <w:p w:rsidR="007B5787" w:rsidRDefault="007B5787" w:rsidP="007B5787">
      <w:pPr>
        <w:spacing w:line="240" w:lineRule="auto"/>
      </w:pPr>
      <w:r>
        <w:rPr>
          <w:noProof/>
          <w:lang w:val="en-US"/>
        </w:rPr>
        <w:drawing>
          <wp:inline distT="0" distB="0" distL="0" distR="0">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034915"/>
                    </a:xfrm>
                    <a:prstGeom prst="rect">
                      <a:avLst/>
                    </a:prstGeom>
                  </pic:spPr>
                </pic:pic>
              </a:graphicData>
            </a:graphic>
          </wp:inline>
        </w:drawing>
      </w:r>
    </w:p>
    <w:p w:rsidR="007B5787" w:rsidRDefault="007B5787" w:rsidP="007B5787">
      <w:pPr>
        <w:pStyle w:val="Ttulo4"/>
        <w:jc w:val="center"/>
      </w:pPr>
      <w:r>
        <w:t>Fuente: Propia</w:t>
      </w:r>
    </w:p>
    <w:p w:rsidR="007B5787" w:rsidRDefault="007B5787" w:rsidP="007B5787">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CU:05</w:t>
            </w:r>
          </w:p>
        </w:tc>
        <w:tc>
          <w:tcPr>
            <w:tcW w:w="5666" w:type="dxa"/>
            <w:gridSpan w:val="2"/>
          </w:tcPr>
          <w:p w:rsidR="007B5787" w:rsidRDefault="007B5787" w:rsidP="003D2EBC">
            <w:pPr>
              <w:spacing w:line="240" w:lineRule="auto"/>
              <w:rPr>
                <w:rFonts w:cs="Arial"/>
                <w:sz w:val="22"/>
              </w:rPr>
            </w:pPr>
            <w:r>
              <w:t xml:space="preserve">Módulo de vulnerabilidades de </w:t>
            </w:r>
            <w:r>
              <w:rPr>
                <w:rFonts w:cs="Arial"/>
                <w:lang w:val="es-ES"/>
              </w:rPr>
              <w:t>Pérdida de autenticación y gestión de sesiones.</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rsidTr="003D2EBC">
        <w:trPr>
          <w:cantSplit/>
        </w:trPr>
        <w:tc>
          <w:tcPr>
            <w:tcW w:w="2859" w:type="dxa"/>
            <w:vMerge w:val="restart"/>
          </w:tcPr>
          <w:p w:rsidR="007B5787" w:rsidRDefault="007B5787" w:rsidP="003D2EBC">
            <w:bookmarkStart w:id="683" w:name="_Toc277169330"/>
            <w:bookmarkStart w:id="684" w:name="_Toc277170774"/>
            <w:r w:rsidRPr="00764293">
              <w:rPr>
                <w:rFonts w:cs="Arial"/>
                <w:b/>
                <w:bCs/>
                <w:sz w:val="22"/>
              </w:rPr>
              <w:t>Excepciones</w:t>
            </w:r>
            <w:bookmarkEnd w:id="683"/>
            <w:bookmarkEnd w:id="684"/>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Frecuencia esperada</w:t>
            </w:r>
          </w:p>
        </w:tc>
        <w:tc>
          <w:tcPr>
            <w:tcW w:w="5666" w:type="dxa"/>
            <w:gridSpan w:val="2"/>
          </w:tcPr>
          <w:p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r>
        <w:lastRenderedPageBreak/>
        <w:t>1.</w:t>
      </w:r>
      <w:r w:rsidR="003D2EBC">
        <w:t>3</w:t>
      </w:r>
      <w:r>
        <w:t>.2.6 Módulo de vulnerabilidades de Configuración Incorrecta de Seguridad.</w:t>
      </w:r>
    </w:p>
    <w:p w:rsidR="007B5787" w:rsidRDefault="007B5787" w:rsidP="007B5787">
      <w:pPr>
        <w:spacing w:line="240" w:lineRule="auto"/>
      </w:pPr>
    </w:p>
    <w:p w:rsidR="007B5787" w:rsidRPr="00201112" w:rsidRDefault="007B5787" w:rsidP="007B5787">
      <w:pPr>
        <w:pStyle w:val="Epgrafe"/>
        <w:keepNext/>
        <w:jc w:val="center"/>
        <w:rPr>
          <w:color w:val="auto"/>
          <w:sz w:val="24"/>
          <w:szCs w:val="24"/>
        </w:rPr>
      </w:pPr>
      <w:bookmarkStart w:id="685" w:name="_Toc277212293"/>
      <w:r w:rsidRPr="00201112">
        <w:rPr>
          <w:color w:val="auto"/>
          <w:sz w:val="24"/>
          <w:szCs w:val="24"/>
        </w:rPr>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Pr>
          <w:noProof/>
          <w:color w:val="auto"/>
          <w:sz w:val="24"/>
          <w:szCs w:val="24"/>
        </w:rPr>
        <w:t>32</w:t>
      </w:r>
      <w:r w:rsidR="00ED2205" w:rsidRPr="00201112">
        <w:rPr>
          <w:color w:val="auto"/>
          <w:sz w:val="24"/>
          <w:szCs w:val="24"/>
        </w:rPr>
        <w:fldChar w:fldCharType="end"/>
      </w:r>
      <w:r w:rsidRPr="00201112">
        <w:rPr>
          <w:color w:val="auto"/>
          <w:sz w:val="24"/>
          <w:szCs w:val="24"/>
        </w:rPr>
        <w:t xml:space="preserve"> Caso de Uso Configuración Incorrecta de Seguridad</w:t>
      </w:r>
      <w:bookmarkEnd w:id="685"/>
    </w:p>
    <w:p w:rsidR="007B5787" w:rsidRDefault="007B5787" w:rsidP="007B5787">
      <w:pPr>
        <w:spacing w:line="240" w:lineRule="auto"/>
      </w:pPr>
      <w:r>
        <w:rPr>
          <w:noProof/>
          <w:lang w:val="en-US"/>
        </w:rPr>
        <w:drawing>
          <wp:inline distT="0" distB="0" distL="0" distR="0">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052695"/>
                    </a:xfrm>
                    <a:prstGeom prst="rect">
                      <a:avLst/>
                    </a:prstGeom>
                  </pic:spPr>
                </pic:pic>
              </a:graphicData>
            </a:graphic>
          </wp:inline>
        </w:drawing>
      </w:r>
    </w:p>
    <w:p w:rsidR="007B5787" w:rsidRDefault="007B5787" w:rsidP="007B5787">
      <w:pPr>
        <w:pStyle w:val="Ttulo4"/>
        <w:jc w:val="center"/>
      </w:pPr>
      <w:r>
        <w:t>Fuente: Propia</w:t>
      </w:r>
    </w:p>
    <w:p w:rsidR="007B5787" w:rsidRDefault="007B5787" w:rsidP="007B5787">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CU:06</w:t>
            </w:r>
          </w:p>
        </w:tc>
        <w:tc>
          <w:tcPr>
            <w:tcW w:w="5666" w:type="dxa"/>
            <w:gridSpan w:val="2"/>
          </w:tcPr>
          <w:p w:rsidR="007B5787" w:rsidRDefault="007B5787" w:rsidP="003D2EBC">
            <w:pPr>
              <w:spacing w:line="240" w:lineRule="auto"/>
              <w:rPr>
                <w:rFonts w:cs="Arial"/>
                <w:sz w:val="22"/>
              </w:rPr>
            </w:pPr>
            <w:r>
              <w:t>Módulo de vulnerabilidades de Configuración Incorrecta de Seguridad.</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rsidTr="003D2EBC">
        <w:trPr>
          <w:cantSplit/>
        </w:trPr>
        <w:tc>
          <w:tcPr>
            <w:tcW w:w="2859" w:type="dxa"/>
            <w:vMerge w:val="restart"/>
          </w:tcPr>
          <w:p w:rsidR="007B5787" w:rsidRDefault="007B5787" w:rsidP="003D2EBC">
            <w:bookmarkStart w:id="686" w:name="_Toc277169331"/>
            <w:bookmarkStart w:id="687" w:name="_Toc277170775"/>
            <w:r w:rsidRPr="00764293">
              <w:rPr>
                <w:rFonts w:cs="Arial"/>
                <w:b/>
                <w:bCs/>
                <w:sz w:val="22"/>
              </w:rPr>
              <w:t>Excepciones</w:t>
            </w:r>
            <w:bookmarkEnd w:id="686"/>
            <w:bookmarkEnd w:id="687"/>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Frecuencia esperada</w:t>
            </w:r>
          </w:p>
        </w:tc>
        <w:tc>
          <w:tcPr>
            <w:tcW w:w="5666" w:type="dxa"/>
            <w:gridSpan w:val="2"/>
          </w:tcPr>
          <w:p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Pr="00806503" w:rsidRDefault="007B5787" w:rsidP="007B5787"/>
    <w:p w:rsidR="007B5787" w:rsidRDefault="007B5787" w:rsidP="004E5EDB"/>
    <w:p w:rsidR="004068C1" w:rsidRPr="00165FE2" w:rsidRDefault="001E0BB8" w:rsidP="001E0BB8">
      <w:pPr>
        <w:pStyle w:val="Ttulo3"/>
        <w:rPr>
          <w:b/>
        </w:rPr>
      </w:pPr>
      <w:bookmarkStart w:id="688" w:name="_Toc277169333"/>
      <w:bookmarkStart w:id="689" w:name="_Toc277170777"/>
      <w:bookmarkStart w:id="690" w:name="_Toc277342734"/>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688"/>
      <w:bookmarkEnd w:id="689"/>
      <w:bookmarkEnd w:id="690"/>
    </w:p>
    <w:p w:rsidR="00FE01AF" w:rsidRDefault="00E67625" w:rsidP="004E5EDB">
      <w:r>
        <w:t xml:space="preserve">Kendall &amp; Kendall (2011) </w:t>
      </w:r>
      <w:r w:rsidR="00BF5B61">
        <w:t>refiriéndose</w:t>
      </w:r>
      <w:r>
        <w:t xml:space="preserve"> a los diagramas de clases aportan que</w:t>
      </w:r>
      <w:r w:rsidR="001F4EAF">
        <w:t>:</w:t>
      </w:r>
    </w:p>
    <w:p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rsidR="005833FD" w:rsidRDefault="005833FD" w:rsidP="005833FD">
      <w:pPr>
        <w:spacing w:line="360" w:lineRule="auto"/>
      </w:pPr>
    </w:p>
    <w:p w:rsidR="00E67625" w:rsidRDefault="00E67625" w:rsidP="005833FD">
      <w:pPr>
        <w:spacing w:line="360" w:lineRule="auto"/>
      </w:pPr>
      <w:r>
        <w:t xml:space="preserve">A su vez, Esposito &amp; </w:t>
      </w:r>
      <w:proofErr w:type="spellStart"/>
      <w:r>
        <w:t>Saltarello</w:t>
      </w:r>
      <w:proofErr w:type="spellEnd"/>
      <w:r>
        <w:t xml:space="preserve"> (2009) también aportan que</w:t>
      </w:r>
      <w:r w:rsidR="001F4EAF">
        <w:t>:</w:t>
      </w:r>
    </w:p>
    <w:p w:rsidR="005833FD" w:rsidRDefault="005833FD" w:rsidP="005833FD">
      <w:pPr>
        <w:spacing w:line="360" w:lineRule="auto"/>
      </w:pPr>
    </w:p>
    <w:p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tab/>
        <w:t xml:space="preserve">estructuras. Las clases son exactamente las clases (e interfaces) a ser </w:t>
      </w:r>
      <w:r w:rsidR="005833FD">
        <w:tab/>
        <w:t>implementadas por el equipo de desarrollo. (p. 47).</w:t>
      </w:r>
    </w:p>
    <w:p w:rsidR="008D21CF" w:rsidRDefault="008D21CF" w:rsidP="005833FD">
      <w:pPr>
        <w:spacing w:line="360" w:lineRule="auto"/>
      </w:pPr>
    </w:p>
    <w:p w:rsidR="00E115A9" w:rsidRDefault="008D21CF" w:rsidP="008D21CF">
      <w:r>
        <w:t>A continuación se presenta el diagrama de clases utilizado por el prototipo funcional propuesto.</w:t>
      </w:r>
    </w:p>
    <w:p w:rsidR="00201112" w:rsidRPr="00201112" w:rsidRDefault="00201112" w:rsidP="00201112">
      <w:pPr>
        <w:pStyle w:val="Epgrafe"/>
        <w:keepNext/>
        <w:jc w:val="center"/>
        <w:rPr>
          <w:color w:val="auto"/>
          <w:sz w:val="24"/>
          <w:szCs w:val="24"/>
        </w:rPr>
      </w:pPr>
      <w:bookmarkStart w:id="691" w:name="_Toc277212294"/>
      <w:r w:rsidRPr="00201112">
        <w:rPr>
          <w:color w:val="auto"/>
          <w:sz w:val="24"/>
          <w:szCs w:val="24"/>
        </w:rPr>
        <w:t xml:space="preserve">Figura </w:t>
      </w:r>
      <w:r w:rsidR="00ED2205" w:rsidRPr="00201112">
        <w:rPr>
          <w:color w:val="auto"/>
          <w:sz w:val="24"/>
          <w:szCs w:val="24"/>
        </w:rPr>
        <w:fldChar w:fldCharType="begin"/>
      </w:r>
      <w:r w:rsidRPr="00201112">
        <w:rPr>
          <w:color w:val="auto"/>
          <w:sz w:val="24"/>
          <w:szCs w:val="24"/>
        </w:rPr>
        <w:instrText xml:space="preserve"> SEQ Figura \* ARABIC </w:instrText>
      </w:r>
      <w:r w:rsidR="00ED2205" w:rsidRPr="00201112">
        <w:rPr>
          <w:color w:val="auto"/>
          <w:sz w:val="24"/>
          <w:szCs w:val="24"/>
        </w:rPr>
        <w:fldChar w:fldCharType="separate"/>
      </w:r>
      <w:r w:rsidR="00E35F55">
        <w:rPr>
          <w:noProof/>
          <w:color w:val="auto"/>
          <w:sz w:val="24"/>
          <w:szCs w:val="24"/>
        </w:rPr>
        <w:t>29</w:t>
      </w:r>
      <w:r w:rsidR="00ED2205" w:rsidRPr="00201112">
        <w:rPr>
          <w:color w:val="auto"/>
          <w:sz w:val="24"/>
          <w:szCs w:val="24"/>
        </w:rPr>
        <w:fldChar w:fldCharType="end"/>
      </w:r>
      <w:r w:rsidRPr="00201112">
        <w:rPr>
          <w:color w:val="auto"/>
          <w:sz w:val="24"/>
          <w:szCs w:val="24"/>
        </w:rPr>
        <w:t xml:space="preserve"> Diagrama de clases</w:t>
      </w:r>
      <w:bookmarkEnd w:id="691"/>
    </w:p>
    <w:p w:rsidR="008D21CF" w:rsidRDefault="00BF5B61" w:rsidP="00E115A9">
      <w:pPr>
        <w:pStyle w:val="Ttulo4"/>
        <w:jc w:val="center"/>
      </w:pPr>
      <w:r>
        <w:rPr>
          <w:noProof/>
          <w:lang w:val="en-US"/>
        </w:rPr>
        <w:drawing>
          <wp:inline distT="0" distB="0" distL="0" distR="0">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15406" cy="4325018"/>
                    </a:xfrm>
                    <a:prstGeom prst="rect">
                      <a:avLst/>
                    </a:prstGeom>
                  </pic:spPr>
                </pic:pic>
              </a:graphicData>
            </a:graphic>
          </wp:inline>
        </w:drawing>
      </w:r>
      <w:bookmarkStart w:id="692" w:name="_Toc277170779"/>
      <w:r w:rsidRPr="00A6371E">
        <w:rPr>
          <w:sz w:val="24"/>
        </w:rPr>
        <w:t>Fuente: Propia</w:t>
      </w:r>
      <w:bookmarkEnd w:id="692"/>
    </w:p>
    <w:p w:rsidR="003D2EBC" w:rsidRDefault="003D2EBC" w:rsidP="00BF5B61"/>
    <w:p w:rsidR="003D2EBC" w:rsidRDefault="003D2EBC" w:rsidP="00BF5B61"/>
    <w:p w:rsidR="003D2EBC" w:rsidRDefault="003D2EBC" w:rsidP="00BF5B61"/>
    <w:p w:rsidR="003D2EBC" w:rsidRDefault="003D2EBC" w:rsidP="00BF5B61"/>
    <w:p w:rsidR="003D2EBC" w:rsidRDefault="003D2EBC" w:rsidP="00BF5B61"/>
    <w:p w:rsidR="00E115A9" w:rsidRDefault="00BF5B61" w:rsidP="00BF5B61">
      <w:r>
        <w:lastRenderedPageBreak/>
        <w:t>En la siguiente imagen se aprecia la continuación del diagrama de clases utilizado en el desarrollo del prototipo funcional:</w:t>
      </w:r>
    </w:p>
    <w:p w:rsidR="00E115A9" w:rsidRDefault="00E115A9" w:rsidP="00BF5B61"/>
    <w:p w:rsidR="00710422" w:rsidRPr="00710422" w:rsidRDefault="00710422" w:rsidP="00710422">
      <w:pPr>
        <w:pStyle w:val="Epgrafe"/>
        <w:keepNext/>
        <w:jc w:val="center"/>
        <w:rPr>
          <w:color w:val="auto"/>
          <w:sz w:val="24"/>
          <w:szCs w:val="24"/>
        </w:rPr>
      </w:pPr>
      <w:bookmarkStart w:id="693" w:name="_Toc277212295"/>
      <w:r w:rsidRPr="00710422">
        <w:rPr>
          <w:color w:val="auto"/>
          <w:sz w:val="24"/>
          <w:szCs w:val="24"/>
        </w:rPr>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30</w:t>
      </w:r>
      <w:r w:rsidR="00ED2205" w:rsidRPr="00710422">
        <w:rPr>
          <w:color w:val="auto"/>
          <w:sz w:val="24"/>
          <w:szCs w:val="24"/>
        </w:rPr>
        <w:fldChar w:fldCharType="end"/>
      </w:r>
      <w:r w:rsidRPr="00710422">
        <w:rPr>
          <w:color w:val="auto"/>
          <w:sz w:val="24"/>
          <w:szCs w:val="24"/>
        </w:rPr>
        <w:t xml:space="preserve"> Diagrama de Clases continuación</w:t>
      </w:r>
      <w:bookmarkEnd w:id="693"/>
    </w:p>
    <w:p w:rsidR="00BF5B61" w:rsidRDefault="00BF5B61" w:rsidP="00BF5B61">
      <w:r>
        <w:rPr>
          <w:noProof/>
          <w:lang w:val="en-US"/>
        </w:rPr>
        <w:drawing>
          <wp:inline distT="0" distB="0" distL="0" distR="0">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662045"/>
                    </a:xfrm>
                    <a:prstGeom prst="rect">
                      <a:avLst/>
                    </a:prstGeom>
                  </pic:spPr>
                </pic:pic>
              </a:graphicData>
            </a:graphic>
          </wp:inline>
        </w:drawing>
      </w:r>
    </w:p>
    <w:p w:rsidR="00D84322" w:rsidRPr="00913C51" w:rsidRDefault="00BF5B61" w:rsidP="003D2EBC">
      <w:pPr>
        <w:pStyle w:val="Ttulo4"/>
        <w:jc w:val="center"/>
        <w:rPr>
          <w:sz w:val="24"/>
        </w:rPr>
      </w:pPr>
      <w:bookmarkStart w:id="694" w:name="_Toc277170781"/>
      <w:r w:rsidRPr="00913C51">
        <w:rPr>
          <w:sz w:val="24"/>
        </w:rPr>
        <w:t>Fuente: Propia</w:t>
      </w:r>
      <w:bookmarkEnd w:id="694"/>
    </w:p>
    <w:p w:rsidR="00D84322" w:rsidRPr="003D2EBC" w:rsidRDefault="003D2EBC" w:rsidP="003D2EBC">
      <w:pPr>
        <w:pStyle w:val="Ttulo3"/>
        <w:rPr>
          <w:b/>
        </w:rPr>
      </w:pPr>
      <w:r w:rsidRPr="003D2EBC">
        <w:rPr>
          <w:b/>
        </w:rPr>
        <w:t>1</w:t>
      </w:r>
      <w:r w:rsidR="00D84322" w:rsidRPr="003D2EBC">
        <w:rPr>
          <w:b/>
        </w:rPr>
        <w:t>.3</w:t>
      </w:r>
      <w:r w:rsidRPr="003D2EBC">
        <w:rPr>
          <w:b/>
        </w:rPr>
        <w:t>.4</w:t>
      </w:r>
      <w:r w:rsidR="00D84322" w:rsidRPr="003D2EBC">
        <w:rPr>
          <w:b/>
        </w:rPr>
        <w:t xml:space="preserve"> Desarrollo del Prototipo Funcional</w:t>
      </w:r>
    </w:p>
    <w:p w:rsidR="00552236" w:rsidRDefault="00552236" w:rsidP="00552236">
      <w:r>
        <w:tab/>
        <w:t>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software que no sean seguras.</w:t>
      </w:r>
    </w:p>
    <w:p w:rsidR="00552236" w:rsidRDefault="00552236" w:rsidP="00552236">
      <w:r>
        <w:lastRenderedPageBreak/>
        <w:tab/>
        <w:t>Así mismo se busca brindarle al desarrollador no solamente información de que existe código fuente que es vulnerable y que eventualmente permita o facilite que se de la explotación de algún riesgo, si no que además se le brinda una opción para que corrija el problema de forma automática.</w:t>
      </w:r>
    </w:p>
    <w:p w:rsidR="00552236" w:rsidRDefault="00552236" w:rsidP="00552236">
      <w:r>
        <w:tab/>
        <w:t xml:space="preserve">Utilizando la plataforma de compilación </w:t>
      </w:r>
      <w:proofErr w:type="spellStart"/>
      <w:r>
        <w:t>Roslyn</w:t>
      </w:r>
      <w:proofErr w:type="spellEnd"/>
      <w:r>
        <w:t xml:space="preserve">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rsidR="00ED10BA" w:rsidRDefault="003D2EBC" w:rsidP="003D2EBC">
      <w:pPr>
        <w:pStyle w:val="Ttulo4"/>
      </w:pPr>
      <w:r>
        <w:t>1.3.4.1</w:t>
      </w:r>
      <w:r w:rsidR="00ED10BA">
        <w:t xml:space="preserve"> Instalación de la Plataforma de Compilación </w:t>
      </w:r>
      <w:proofErr w:type="spellStart"/>
      <w:r w:rsidR="00ED10BA">
        <w:t>Roslyn</w:t>
      </w:r>
      <w:proofErr w:type="spellEnd"/>
    </w:p>
    <w:p w:rsidR="00ED10BA" w:rsidRDefault="00ED10BA" w:rsidP="00ED10BA">
      <w:r>
        <w:tab/>
        <w:t xml:space="preserve">Tal como se ha indicado en secciones previas de este documento, en la investigación propuesta se utiliza un enfoque novedoso por medio de la utilización de la plataforma de compilación </w:t>
      </w:r>
      <w:proofErr w:type="spellStart"/>
      <w:r>
        <w:t>Roslyn</w:t>
      </w:r>
      <w:proofErr w:type="spellEnd"/>
      <w:r>
        <w:t>.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rsidR="008F7440" w:rsidRDefault="008F7440" w:rsidP="00ED10BA">
      <w:r>
        <w:lastRenderedPageBreak/>
        <w:tab/>
        <w:t>El requisito fundamental entonces es contar con Visual Studio .NET 2013 o superior instalado en el ambiente propuesto para el desarrollo de las extensiones.</w:t>
      </w:r>
    </w:p>
    <w:p w:rsidR="00ED10BA" w:rsidRDefault="00CC1591" w:rsidP="00ED10BA">
      <w:r>
        <w:tab/>
        <w:t>A continuación se enumeran los pasos necesarios para la correcta configuración de la plataforma</w:t>
      </w:r>
      <w:del w:id="695" w:author="Laica" w:date="2014-11-13T22:06:00Z">
        <w:r w:rsidDel="00CE03C7">
          <w:delText xml:space="preserve"> </w:delText>
        </w:r>
      </w:del>
      <w:r>
        <w:t>:</w:t>
      </w:r>
    </w:p>
    <w:p w:rsidR="00CC1591" w:rsidRDefault="00CC1591" w:rsidP="00CC1591">
      <w:pPr>
        <w:pStyle w:val="Prrafodelista"/>
        <w:numPr>
          <w:ilvl w:val="0"/>
          <w:numId w:val="40"/>
        </w:numPr>
      </w:pPr>
      <w:r>
        <w:t xml:space="preserve">Instalar el SDK (Software </w:t>
      </w:r>
      <w:proofErr w:type="spellStart"/>
      <w:r>
        <w:t>Development</w:t>
      </w:r>
      <w:proofErr w:type="spellEnd"/>
      <w:r>
        <w:t xml:space="preserve"> Kit) para Visual Studio.NET 2013. El mismo se encuentra en esta dirección para su descarga desde el sitio </w:t>
      </w:r>
      <w:hyperlink r:id="rId56" w:history="1">
        <w:r w:rsidRPr="00467EDD">
          <w:rPr>
            <w:rStyle w:val="Hipervnculo"/>
          </w:rPr>
          <w:t>http://www.microsoft.com/en-us/download/details.aspx?id=40758</w:t>
        </w:r>
      </w:hyperlink>
    </w:p>
    <w:p w:rsidR="00CC1591" w:rsidRDefault="008F7440" w:rsidP="00CC1591">
      <w:pPr>
        <w:pStyle w:val="Prrafodelista"/>
        <w:numPr>
          <w:ilvl w:val="0"/>
          <w:numId w:val="40"/>
        </w:numPr>
      </w:pPr>
      <w:r>
        <w:t>Extraer el contenido de los archivos comprimidos en una ruta específica dentro del computador.</w:t>
      </w:r>
    </w:p>
    <w:p w:rsidR="008F7440" w:rsidRDefault="008F7440" w:rsidP="00CC1591">
      <w:pPr>
        <w:pStyle w:val="Prrafodelista"/>
        <w:numPr>
          <w:ilvl w:val="0"/>
          <w:numId w:val="40"/>
        </w:numPr>
      </w:pPr>
      <w:r>
        <w:t xml:space="preserve">Instalar la extensión </w:t>
      </w:r>
      <w:proofErr w:type="spellStart"/>
      <w:r>
        <w:t>Roslyn</w:t>
      </w:r>
      <w:proofErr w:type="spellEnd"/>
      <w:r>
        <w:t xml:space="preserve"> SDK Project </w:t>
      </w:r>
      <w:proofErr w:type="spellStart"/>
      <w:r>
        <w:t>Template.vsix</w:t>
      </w:r>
      <w:proofErr w:type="spellEnd"/>
      <w:r>
        <w:t>. Esta extensión instalará seis nuevas plantillas de diseño en Visual Studio .NET.</w:t>
      </w:r>
    </w:p>
    <w:p w:rsidR="008F7440" w:rsidRDefault="008F7440" w:rsidP="00CC1591">
      <w:pPr>
        <w:pStyle w:val="Prrafodelista"/>
        <w:numPr>
          <w:ilvl w:val="0"/>
          <w:numId w:val="40"/>
        </w:numPr>
      </w:pPr>
      <w:r>
        <w:t xml:space="preserve">Instalar la extensión </w:t>
      </w:r>
      <w:proofErr w:type="spellStart"/>
      <w:r>
        <w:t>Roslyn</w:t>
      </w:r>
      <w:proofErr w:type="spellEnd"/>
      <w:r>
        <w:t xml:space="preserve"> </w:t>
      </w:r>
      <w:proofErr w:type="spellStart"/>
      <w:r>
        <w:t>Syntax</w:t>
      </w:r>
      <w:proofErr w:type="spellEnd"/>
      <w:r>
        <w:t xml:space="preserve"> </w:t>
      </w:r>
      <w:proofErr w:type="spellStart"/>
      <w:r>
        <w:t>Visualizer.vsix</w:t>
      </w:r>
      <w:proofErr w:type="spellEnd"/>
      <w:r>
        <w:t>. Esta extensión permite investigar los árboles de sintaxis de los archivos de código fuente.</w:t>
      </w:r>
    </w:p>
    <w:p w:rsidR="008F7440" w:rsidRDefault="008F7440" w:rsidP="008F7440">
      <w:pPr>
        <w:pStyle w:val="Prrafodelista"/>
        <w:numPr>
          <w:ilvl w:val="0"/>
          <w:numId w:val="40"/>
        </w:numPr>
      </w:pPr>
      <w:r>
        <w:t xml:space="preserve">Instalar el ambiente experimental denominado Visual Studio Experimental </w:t>
      </w:r>
      <w:proofErr w:type="spellStart"/>
      <w:r>
        <w:t>Hive</w:t>
      </w:r>
      <w:proofErr w:type="spellEnd"/>
      <w:r>
        <w:t>, la cual permite probar en tiempo real las extensiones que están siendo desarrolladas.</w:t>
      </w:r>
    </w:p>
    <w:p w:rsidR="008F7440" w:rsidRDefault="008F7440" w:rsidP="008F7440">
      <w:r>
        <w:tab/>
        <w:t>Una vez que se han seguido los pasos anteriores, en el momento de crear un proyecto en Visual Studio, aparecerán las nuevas plantillas para el desarrollo de las extensiones.</w:t>
      </w:r>
    </w:p>
    <w:p w:rsidR="00595D25" w:rsidRPr="00595D25" w:rsidRDefault="00595D25" w:rsidP="00595D25">
      <w:pPr>
        <w:pStyle w:val="Epgrafe"/>
        <w:keepNext/>
        <w:jc w:val="center"/>
        <w:rPr>
          <w:color w:val="auto"/>
          <w:sz w:val="24"/>
          <w:szCs w:val="24"/>
        </w:rPr>
      </w:pPr>
      <w:r w:rsidRPr="00595D25">
        <w:rPr>
          <w:color w:val="auto"/>
          <w:sz w:val="24"/>
          <w:szCs w:val="24"/>
        </w:rPr>
        <w:lastRenderedPageBreak/>
        <w:t xml:space="preserve">Figura </w:t>
      </w:r>
      <w:r w:rsidR="00ED2205" w:rsidRPr="00595D25">
        <w:rPr>
          <w:color w:val="auto"/>
          <w:sz w:val="24"/>
          <w:szCs w:val="24"/>
        </w:rPr>
        <w:fldChar w:fldCharType="begin"/>
      </w:r>
      <w:r w:rsidRPr="00595D25">
        <w:rPr>
          <w:color w:val="auto"/>
          <w:sz w:val="24"/>
          <w:szCs w:val="24"/>
        </w:rPr>
        <w:instrText xml:space="preserve"> SEQ Figura \* ARABIC </w:instrText>
      </w:r>
      <w:r w:rsidR="00ED2205" w:rsidRPr="00595D25">
        <w:rPr>
          <w:color w:val="auto"/>
          <w:sz w:val="24"/>
          <w:szCs w:val="24"/>
        </w:rPr>
        <w:fldChar w:fldCharType="separate"/>
      </w:r>
      <w:r w:rsidR="00E35F55">
        <w:rPr>
          <w:noProof/>
          <w:color w:val="auto"/>
          <w:sz w:val="24"/>
          <w:szCs w:val="24"/>
        </w:rPr>
        <w:t>35</w:t>
      </w:r>
      <w:r w:rsidR="00ED2205" w:rsidRPr="00595D25">
        <w:rPr>
          <w:color w:val="auto"/>
          <w:sz w:val="24"/>
          <w:szCs w:val="24"/>
        </w:rPr>
        <w:fldChar w:fldCharType="end"/>
      </w:r>
      <w:r w:rsidRPr="00595D25">
        <w:rPr>
          <w:color w:val="auto"/>
          <w:sz w:val="24"/>
          <w:szCs w:val="24"/>
        </w:rPr>
        <w:t xml:space="preserve"> Plantillas de desarrollo</w:t>
      </w:r>
    </w:p>
    <w:p w:rsidR="008F7440" w:rsidRDefault="00595D25" w:rsidP="008F7440">
      <w:r>
        <w:rPr>
          <w:noProof/>
          <w:lang w:val="en-US"/>
        </w:rPr>
        <w:drawing>
          <wp:inline distT="0" distB="0" distL="0" distR="0">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830955"/>
                    </a:xfrm>
                    <a:prstGeom prst="rect">
                      <a:avLst/>
                    </a:prstGeom>
                  </pic:spPr>
                </pic:pic>
              </a:graphicData>
            </a:graphic>
          </wp:inline>
        </w:drawing>
      </w:r>
    </w:p>
    <w:p w:rsidR="008F7440" w:rsidRPr="00730C7B" w:rsidRDefault="00595D25" w:rsidP="00595D25">
      <w:pPr>
        <w:pStyle w:val="Ttulo4"/>
        <w:jc w:val="center"/>
        <w:rPr>
          <w:sz w:val="24"/>
        </w:rPr>
      </w:pPr>
      <w:r w:rsidRPr="00730C7B">
        <w:rPr>
          <w:sz w:val="24"/>
        </w:rPr>
        <w:t>Fuente: Propia</w:t>
      </w:r>
    </w:p>
    <w:p w:rsidR="008F7440" w:rsidRDefault="00595D25" w:rsidP="008F7440">
      <w:r>
        <w:tab/>
        <w:t>Para el desarrollo de la extensión de seguridad propuesto se utiliza la plantilla denominada Diagnóstico con Solución de Código, la cual como su nombre implica, permite realizar el diagnóstico del problema a fin y luego mostrar la opción de cómo solucionar el problema.</w:t>
      </w:r>
    </w:p>
    <w:p w:rsidR="00595D25" w:rsidRDefault="00595D25" w:rsidP="008F7440">
      <w:r>
        <w:tab/>
        <w:t xml:space="preserve">Es importante recalcar que esta extensión provee una solución al problema siguiente estándares internacionales. No obstante queda a discreción el desarrollador obedecer la recomendación propuesta o implementar su propio control. Pero la identificación del problema es clave, la </w:t>
      </w:r>
      <w:r>
        <w:lastRenderedPageBreak/>
        <w:t>retroalimentación que el prototipo propone facilita que el desarrollador se de cuenta del problema o problemas en los que se está incurriendo.</w:t>
      </w:r>
    </w:p>
    <w:p w:rsidR="00245EF8" w:rsidRDefault="003D2EBC" w:rsidP="003D2EBC">
      <w:pPr>
        <w:pStyle w:val="Ttulo4"/>
      </w:pPr>
      <w:r>
        <w:t>1.3.4.2</w:t>
      </w:r>
      <w:r w:rsidR="00245EF8">
        <w:t xml:space="preserve"> Ubicación de la extensión en el modelo de desarrollo</w:t>
      </w:r>
    </w:p>
    <w:p w:rsidR="00245EF8" w:rsidRDefault="00245EF8" w:rsidP="00245EF8">
      <w:r>
        <w:tab/>
        <w:t>El componente de seguridad se instala en un ambiente de desarrollo que tenga instalada una versión de Visual Studio .NET 2012 o superior. Inmediatamente qu</w:t>
      </w:r>
      <w:ins w:id="696" w:author="Laica" w:date="2014-11-13T22:06:00Z">
        <w:r w:rsidR="00CE03C7">
          <w:t>e</w:t>
        </w:r>
      </w:ins>
      <w:r>
        <w:t xml:space="preserve"> se ha detectado que Visual Studio existe, se procede con la instalación. Nótese que una vez instalado el componente debe aparecer como parte de las extensiones de instaladas dentro del ambiente de desarrollo. </w:t>
      </w:r>
    </w:p>
    <w:p w:rsidR="00245EF8" w:rsidRDefault="00245EF8" w:rsidP="00245EF8">
      <w:r>
        <w:tab/>
        <w:t>Esto quiere decir que dentro de Visual Studio, en la barra de herramientas bajo el sub menú que reza bajo el nombre de Extensiones y Actualizaciones (</w:t>
      </w:r>
      <w:proofErr w:type="spellStart"/>
      <w:r>
        <w:t>Extension</w:t>
      </w:r>
      <w:proofErr w:type="spellEnd"/>
      <w:r>
        <w:t xml:space="preserve"> and </w:t>
      </w:r>
      <w:proofErr w:type="spellStart"/>
      <w:r>
        <w:t>Updates</w:t>
      </w:r>
      <w:proofErr w:type="spellEnd"/>
      <w:r>
        <w:t xml:space="preserve"> dependiendo del lenguaje predeterminado de Visual Studio), ahí aparece la extensión tal como se ilustra seguidamente:</w:t>
      </w:r>
    </w:p>
    <w:p w:rsidR="00245EF8" w:rsidRPr="00245EF8" w:rsidRDefault="00245EF8" w:rsidP="00245EF8">
      <w:pPr>
        <w:pStyle w:val="Epgrafe"/>
        <w:keepNext/>
        <w:jc w:val="center"/>
        <w:rPr>
          <w:color w:val="auto"/>
          <w:sz w:val="24"/>
          <w:szCs w:val="24"/>
        </w:rPr>
      </w:pPr>
      <w:r w:rsidRPr="00245EF8">
        <w:rPr>
          <w:color w:val="auto"/>
          <w:sz w:val="24"/>
          <w:szCs w:val="24"/>
        </w:rPr>
        <w:lastRenderedPageBreak/>
        <w:t xml:space="preserve">Figura </w:t>
      </w:r>
      <w:r w:rsidR="00ED2205" w:rsidRPr="00245EF8">
        <w:rPr>
          <w:color w:val="auto"/>
          <w:sz w:val="24"/>
          <w:szCs w:val="24"/>
        </w:rPr>
        <w:fldChar w:fldCharType="begin"/>
      </w:r>
      <w:r w:rsidRPr="00245EF8">
        <w:rPr>
          <w:color w:val="auto"/>
          <w:sz w:val="24"/>
          <w:szCs w:val="24"/>
        </w:rPr>
        <w:instrText xml:space="preserve"> SEQ Figura \* ARABIC </w:instrText>
      </w:r>
      <w:r w:rsidR="00ED2205" w:rsidRPr="00245EF8">
        <w:rPr>
          <w:color w:val="auto"/>
          <w:sz w:val="24"/>
          <w:szCs w:val="24"/>
        </w:rPr>
        <w:fldChar w:fldCharType="separate"/>
      </w:r>
      <w:r w:rsidR="00E35F55">
        <w:rPr>
          <w:noProof/>
          <w:color w:val="auto"/>
          <w:sz w:val="24"/>
          <w:szCs w:val="24"/>
        </w:rPr>
        <w:t>36</w:t>
      </w:r>
      <w:r w:rsidR="00ED2205" w:rsidRPr="00245EF8">
        <w:rPr>
          <w:color w:val="auto"/>
          <w:sz w:val="24"/>
          <w:szCs w:val="24"/>
        </w:rPr>
        <w:fldChar w:fldCharType="end"/>
      </w:r>
      <w:r w:rsidRPr="00245EF8">
        <w:rPr>
          <w:color w:val="auto"/>
          <w:sz w:val="24"/>
          <w:szCs w:val="24"/>
        </w:rPr>
        <w:t xml:space="preserve"> Barra de Herramientas</w:t>
      </w:r>
    </w:p>
    <w:p w:rsidR="00245EF8" w:rsidRDefault="00245EF8" w:rsidP="00245EF8">
      <w:r>
        <w:rPr>
          <w:noProof/>
          <w:lang w:val="en-US"/>
        </w:rPr>
        <w:drawing>
          <wp:inline distT="0" distB="0" distL="0" distR="0">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869565"/>
                    </a:xfrm>
                    <a:prstGeom prst="rect">
                      <a:avLst/>
                    </a:prstGeom>
                  </pic:spPr>
                </pic:pic>
              </a:graphicData>
            </a:graphic>
          </wp:inline>
        </w:drawing>
      </w:r>
    </w:p>
    <w:p w:rsidR="00245EF8" w:rsidRPr="00730C7B" w:rsidRDefault="00245EF8" w:rsidP="00245EF8">
      <w:pPr>
        <w:pStyle w:val="Ttulo4"/>
        <w:jc w:val="center"/>
        <w:rPr>
          <w:sz w:val="24"/>
        </w:rPr>
      </w:pPr>
      <w:r w:rsidRPr="00730C7B">
        <w:rPr>
          <w:sz w:val="24"/>
        </w:rPr>
        <w:t>Fuente: Propia</w:t>
      </w:r>
    </w:p>
    <w:p w:rsidR="00245EF8" w:rsidRDefault="00245EF8" w:rsidP="00245EF8">
      <w:r>
        <w:tab/>
        <w:t xml:space="preserve">Seguidamente aparece una ventana donde se localizan las extensiones instaladas y dentro de la lista figura el componente desarrollado, el cual lleva por nombre SecurityInnovation.SCA. La abreviatura SCA obedece a Análisis </w:t>
      </w:r>
      <w:r w:rsidR="00770E4F">
        <w:t>Es</w:t>
      </w:r>
      <w:r>
        <w:t xml:space="preserve">tático de Código por sus siglas en </w:t>
      </w:r>
      <w:del w:id="697" w:author="Laica" w:date="2014-11-13T22:06:00Z">
        <w:r w:rsidDel="00CE03C7">
          <w:delText xml:space="preserve">Inglés </w:delText>
        </w:r>
      </w:del>
      <w:ins w:id="698" w:author="Laica" w:date="2014-11-13T22:06:00Z">
        <w:r w:rsidR="00CE03C7">
          <w:t>i</w:t>
        </w:r>
        <w:r w:rsidR="00CE03C7">
          <w:t xml:space="preserve">nglés </w:t>
        </w:r>
      </w:ins>
      <w:r>
        <w:t>(</w:t>
      </w:r>
      <w:proofErr w:type="spellStart"/>
      <w:r>
        <w:t>Static</w:t>
      </w:r>
      <w:proofErr w:type="spellEnd"/>
      <w:r>
        <w:t xml:space="preserve"> </w:t>
      </w:r>
      <w:proofErr w:type="spellStart"/>
      <w:r>
        <w:t>Code</w:t>
      </w:r>
      <w:proofErr w:type="spellEnd"/>
      <w:r>
        <w:t xml:space="preserve"> </w:t>
      </w:r>
      <w:proofErr w:type="spellStart"/>
      <w:r>
        <w:t>Analysis</w:t>
      </w:r>
      <w:proofErr w:type="spellEnd"/>
      <w:r>
        <w:t>).</w:t>
      </w:r>
    </w:p>
    <w:p w:rsidR="00245EF8" w:rsidRPr="00245EF8" w:rsidRDefault="00245EF8" w:rsidP="00245EF8">
      <w:pPr>
        <w:pStyle w:val="Epgrafe"/>
        <w:keepNext/>
        <w:jc w:val="center"/>
        <w:rPr>
          <w:color w:val="auto"/>
          <w:sz w:val="24"/>
          <w:szCs w:val="24"/>
        </w:rPr>
      </w:pPr>
      <w:r w:rsidRPr="00245EF8">
        <w:rPr>
          <w:color w:val="auto"/>
          <w:sz w:val="24"/>
          <w:szCs w:val="24"/>
        </w:rPr>
        <w:lastRenderedPageBreak/>
        <w:t xml:space="preserve">Figura </w:t>
      </w:r>
      <w:r w:rsidR="00ED2205" w:rsidRPr="00245EF8">
        <w:rPr>
          <w:color w:val="auto"/>
          <w:sz w:val="24"/>
          <w:szCs w:val="24"/>
        </w:rPr>
        <w:fldChar w:fldCharType="begin"/>
      </w:r>
      <w:r w:rsidRPr="00245EF8">
        <w:rPr>
          <w:color w:val="auto"/>
          <w:sz w:val="24"/>
          <w:szCs w:val="24"/>
        </w:rPr>
        <w:instrText xml:space="preserve"> SEQ Figura \* ARABIC </w:instrText>
      </w:r>
      <w:r w:rsidR="00ED2205" w:rsidRPr="00245EF8">
        <w:rPr>
          <w:color w:val="auto"/>
          <w:sz w:val="24"/>
          <w:szCs w:val="24"/>
        </w:rPr>
        <w:fldChar w:fldCharType="separate"/>
      </w:r>
      <w:r w:rsidR="00E35F55">
        <w:rPr>
          <w:noProof/>
          <w:color w:val="auto"/>
          <w:sz w:val="24"/>
          <w:szCs w:val="24"/>
        </w:rPr>
        <w:t>37</w:t>
      </w:r>
      <w:r w:rsidR="00ED2205" w:rsidRPr="00245EF8">
        <w:rPr>
          <w:color w:val="auto"/>
          <w:sz w:val="24"/>
          <w:szCs w:val="24"/>
        </w:rPr>
        <w:fldChar w:fldCharType="end"/>
      </w:r>
      <w:r w:rsidRPr="00245EF8">
        <w:rPr>
          <w:color w:val="auto"/>
          <w:sz w:val="24"/>
          <w:szCs w:val="24"/>
        </w:rPr>
        <w:t xml:space="preserve"> Plugin instalado dentro de Visual Studio</w:t>
      </w:r>
    </w:p>
    <w:p w:rsidR="00245EF8" w:rsidRDefault="00245EF8" w:rsidP="00245EF8">
      <w:r>
        <w:rPr>
          <w:noProof/>
          <w:lang w:val="en-US"/>
        </w:rPr>
        <w:drawing>
          <wp:inline distT="0" distB="0" distL="0" distR="0">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04820"/>
                    </a:xfrm>
                    <a:prstGeom prst="rect">
                      <a:avLst/>
                    </a:prstGeom>
                  </pic:spPr>
                </pic:pic>
              </a:graphicData>
            </a:graphic>
          </wp:inline>
        </w:drawing>
      </w:r>
    </w:p>
    <w:p w:rsidR="00245EF8" w:rsidRPr="00770E4F" w:rsidRDefault="00245EF8" w:rsidP="00245EF8">
      <w:pPr>
        <w:pStyle w:val="Ttulo4"/>
        <w:jc w:val="center"/>
        <w:rPr>
          <w:sz w:val="24"/>
        </w:rPr>
      </w:pPr>
      <w:r w:rsidRPr="00770E4F">
        <w:rPr>
          <w:sz w:val="24"/>
        </w:rPr>
        <w:t>Fuente: Propia</w:t>
      </w:r>
    </w:p>
    <w:p w:rsidR="00245EF8" w:rsidRDefault="00245EF8" w:rsidP="006931CE">
      <w:r>
        <w:t xml:space="preserve"> </w:t>
      </w:r>
      <w:r>
        <w:tab/>
        <w:t xml:space="preserve">Nótese además que en esta ventana se podrá ya sea deshabilitar o desinstalar el </w:t>
      </w:r>
      <w:r w:rsidR="006931CE">
        <w:t>componente.</w:t>
      </w:r>
    </w:p>
    <w:p w:rsidR="006931CE" w:rsidRDefault="006931CE" w:rsidP="006931CE">
      <w:r>
        <w:tab/>
        <w:t>De esta forma, el desarrollador escribe el código fuente de la aplicación Web en el lenguaje de programación C#. En tiempo real el código de forma transparente es compilado y analizado por la extensión justo después de que se ha digitado el código fuente. Nótese que el desarrollador no experimentará ningún problema de desempeño durante este proceso.</w:t>
      </w:r>
    </w:p>
    <w:p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rsidR="006931CE" w:rsidRDefault="006931CE" w:rsidP="006931CE">
      <w:r>
        <w:lastRenderedPageBreak/>
        <w:tab/>
        <w:t>Como se ha indicado el proceso ocurre en tiempo real, una vez que el código fuente ha sido digitado, el análisis es ejecutado en busca de algún patrón de código fuente vulnerable.</w:t>
      </w:r>
    </w:p>
    <w:p w:rsidR="006931CE" w:rsidRDefault="006931CE" w:rsidP="006931CE">
      <w:r>
        <w:tab/>
        <w:t xml:space="preserve">Desde el punto de vista de experiencia de usuario, es decir la percepción que el desarrollador tiene de la herramienta, para él será transparente pues la </w:t>
      </w:r>
      <w:r w:rsidR="00F61BAB">
        <w:t xml:space="preserve">eficiencia </w:t>
      </w:r>
      <w:r>
        <w:t>del componente hace que no se note los procesos internos.</w:t>
      </w:r>
    </w:p>
    <w:p w:rsidR="006931CE" w:rsidRPr="00AE318E" w:rsidRDefault="006931CE" w:rsidP="006931CE">
      <w:r>
        <w:tab/>
        <w:t>Se ha utilizado el mantra característico de los mensajes de error con el objetivo de mostrar la retroalimentación al desarrollador.</w:t>
      </w:r>
    </w:p>
    <w:p w:rsidR="00AE318E" w:rsidRDefault="00AE318E" w:rsidP="00AE318E">
      <w:pPr>
        <w:pStyle w:val="Epgrafe"/>
        <w:keepNext/>
        <w:jc w:val="center"/>
        <w:rPr>
          <w:color w:val="auto"/>
          <w:sz w:val="24"/>
          <w:szCs w:val="24"/>
        </w:rPr>
      </w:pPr>
      <w:r w:rsidRPr="00AE318E">
        <w:rPr>
          <w:color w:val="auto"/>
          <w:sz w:val="24"/>
          <w:szCs w:val="24"/>
        </w:rPr>
        <w:t xml:space="preserve">Gráfico </w:t>
      </w:r>
      <w:r w:rsidR="00ED2205" w:rsidRPr="00AE318E">
        <w:rPr>
          <w:color w:val="auto"/>
          <w:sz w:val="24"/>
          <w:szCs w:val="24"/>
        </w:rPr>
        <w:fldChar w:fldCharType="begin"/>
      </w:r>
      <w:r w:rsidRPr="00AE318E">
        <w:rPr>
          <w:color w:val="auto"/>
          <w:sz w:val="24"/>
          <w:szCs w:val="24"/>
        </w:rPr>
        <w:instrText xml:space="preserve"> SEQ Gráfico \* ARABIC </w:instrText>
      </w:r>
      <w:r w:rsidR="00ED2205" w:rsidRPr="00AE318E">
        <w:rPr>
          <w:color w:val="auto"/>
          <w:sz w:val="24"/>
          <w:szCs w:val="24"/>
        </w:rPr>
        <w:fldChar w:fldCharType="separate"/>
      </w:r>
      <w:r w:rsidR="00011963">
        <w:rPr>
          <w:noProof/>
          <w:color w:val="auto"/>
          <w:sz w:val="24"/>
          <w:szCs w:val="24"/>
        </w:rPr>
        <w:t>2</w:t>
      </w:r>
      <w:r w:rsidR="00ED2205" w:rsidRPr="00AE318E">
        <w:rPr>
          <w:color w:val="auto"/>
          <w:sz w:val="24"/>
          <w:szCs w:val="24"/>
        </w:rPr>
        <w:fldChar w:fldCharType="end"/>
      </w:r>
      <w:r w:rsidRPr="00AE318E">
        <w:rPr>
          <w:color w:val="auto"/>
          <w:sz w:val="24"/>
          <w:szCs w:val="24"/>
        </w:rPr>
        <w:t xml:space="preserve"> Ubicación de la extensión de seguridad</w:t>
      </w:r>
    </w:p>
    <w:p w:rsidR="00AE318E" w:rsidRPr="00AE318E" w:rsidRDefault="00AE318E" w:rsidP="00AE318E"/>
    <w:p w:rsidR="008F7440" w:rsidRPr="00ED10BA" w:rsidRDefault="00AE318E" w:rsidP="00AE318E">
      <w:pPr>
        <w:jc w:val="center"/>
      </w:pPr>
      <w:r>
        <w:rPr>
          <w:noProof/>
          <w:lang w:val="en-US"/>
        </w:rPr>
        <w:drawing>
          <wp:inline distT="0" distB="0" distL="0" distR="0">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r w:rsidRPr="00E00E5C">
        <w:rPr>
          <w:b/>
        </w:rPr>
        <w:t>Fuente: Propia</w:t>
      </w:r>
    </w:p>
    <w:p w:rsidR="00AE318E" w:rsidRDefault="00AE318E" w:rsidP="00AE318E">
      <w:r>
        <w:tab/>
      </w:r>
    </w:p>
    <w:p w:rsidR="00AE318E" w:rsidRDefault="00AE318E" w:rsidP="00AE318E">
      <w:r>
        <w:lastRenderedPageBreak/>
        <w:tab/>
        <w:t>Tal como se ilustra existe una relación estrecha entre el componente dentro del ambiente de desarrollo. Para el usuario desarrollador la instalación del componente es trivial en términos de que ya existe asimilación con las extensiones en un ambiente tan fácil de acoplarse como lo es Visual Studio.</w:t>
      </w:r>
    </w:p>
    <w:p w:rsidR="00AE318E" w:rsidRDefault="00AE318E" w:rsidP="00AE318E">
      <w:r>
        <w:tab/>
        <w:t>En el sentido directo se busca tomar ventaja de las características extensibles del ambiente de desarrollo y del IDE de Visual Studio.</w:t>
      </w:r>
    </w:p>
    <w:p w:rsidR="00AE318E" w:rsidRDefault="008E3AEB" w:rsidP="008E3AEB">
      <w:pPr>
        <w:pStyle w:val="Ttulo4"/>
      </w:pPr>
      <w:r>
        <w:t xml:space="preserve">1.3.4.3 </w:t>
      </w:r>
      <w:commentRangeStart w:id="699"/>
      <w:r w:rsidR="00AE318E">
        <w:t>Identificación de código fuente vulnerable</w:t>
      </w:r>
      <w:commentRangeEnd w:id="699"/>
      <w:r w:rsidR="00CE03C7">
        <w:rPr>
          <w:rStyle w:val="Refdecomentario"/>
          <w:rFonts w:eastAsiaTheme="minorEastAsia" w:cstheme="minorBidi"/>
          <w:b w:val="0"/>
          <w:bCs w:val="0"/>
          <w:iCs w:val="0"/>
          <w:color w:val="auto"/>
        </w:rPr>
        <w:commentReference w:id="699"/>
      </w:r>
    </w:p>
    <w:p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Siguiendo las mejores practicas propuestas por estos estándares es que se ha logrado desarrollar reglas de diagnostico a fin de poder encontrar código fuente vulnerable en las aplicaciones de internet que se desarrollan en la actualidad.</w:t>
      </w:r>
    </w:p>
    <w:p w:rsidR="0098778B" w:rsidRDefault="00F36223" w:rsidP="00AE318E">
      <w:r>
        <w:tab/>
        <w:t xml:space="preserve">Cada regla de seguridad implementada consta de dos </w:t>
      </w:r>
      <w:proofErr w:type="gramStart"/>
      <w:r>
        <w:t>secciones :</w:t>
      </w:r>
      <w:proofErr w:type="gramEnd"/>
      <w:r>
        <w:t xml:space="preserve"> del diagnóstico del código fuente y la solución respectiva al problema.</w:t>
      </w:r>
      <w:r w:rsidR="0098778B">
        <w:t xml:space="preserve"> En el siguiente segmento de código fuente se aprecia como se ha programado una regla de seguridad para identificar un uso incorrecto de los mensajes de error.</w:t>
      </w:r>
    </w:p>
    <w:p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rsidR="00ED4C64" w:rsidRPr="00D84322" w:rsidRDefault="008E3AEB" w:rsidP="00640DA3">
      <w:pPr>
        <w:pStyle w:val="Ttulo4"/>
      </w:pPr>
      <w:r>
        <w:t xml:space="preserve">1.3.4.4 </w:t>
      </w:r>
      <w:r w:rsidR="00ED4C64" w:rsidRPr="00D84322">
        <w:t>Anatomía de un ataque de Inyección de SQL</w:t>
      </w:r>
    </w:p>
    <w:p w:rsidR="00ED4C64" w:rsidRDefault="00ED4C64" w:rsidP="00ED4C64">
      <w:r>
        <w:tab/>
        <w:t>Los ataques de Inyección de SQL buscan poder explotar un sitio Web vulnerable el cual 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rsidR="00ED4C64" w:rsidRDefault="00ED4C64" w:rsidP="00ED4C64">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claro está si no existen los roles y permisos que lo prevengan.</w:t>
      </w:r>
    </w:p>
    <w:p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software. De igual forma, la gran cantidad de información disponible en Internet, misma que no es siempre confiable, guía a que eventualmente se tome como referencia código fuente </w:t>
      </w:r>
      <w:r>
        <w:lastRenderedPageBreak/>
        <w:t>que es vulnerable y se introduzca en la organización, trasladando de esta manera el riesgo.</w:t>
      </w:r>
    </w:p>
    <w:p w:rsidR="00ED4C64" w:rsidRDefault="00ED4C64" w:rsidP="00ED4C64">
      <w:r>
        <w:tab/>
        <w:t xml:space="preserve">En la imagen siguiente se puede observar el flujo de trabajo y el vector de ataque de una inyección de SQL. Se puede observar el agente de amenaza, el vector de ataque, las debilidades y el impacto para el negocio e impactos técnicos. </w:t>
      </w:r>
    </w:p>
    <w:p w:rsidR="00ED4C64" w:rsidRDefault="00ED4C64" w:rsidP="00ED4C64">
      <w:r>
        <w:tab/>
        <w:t>Es importante recalcar que este enfoque está basado en riesgos, lo cual permite que se analicen y se tomen medidas para poder mitigarlo.</w:t>
      </w:r>
    </w:p>
    <w:p w:rsidR="00ED4C64" w:rsidRDefault="00ED4C64" w:rsidP="00ED4C64">
      <w:pPr>
        <w:spacing w:line="360" w:lineRule="auto"/>
      </w:pPr>
    </w:p>
    <w:p w:rsidR="00ED4C64" w:rsidRPr="00710422" w:rsidRDefault="00ED4C64" w:rsidP="00ED4C64">
      <w:pPr>
        <w:pStyle w:val="Epgrafe"/>
        <w:keepNext/>
        <w:jc w:val="center"/>
        <w:rPr>
          <w:color w:val="auto"/>
          <w:sz w:val="24"/>
          <w:szCs w:val="24"/>
        </w:rPr>
      </w:pPr>
      <w:bookmarkStart w:id="700" w:name="_Toc277212300"/>
      <w:r w:rsidRPr="00710422">
        <w:rPr>
          <w:color w:val="auto"/>
          <w:sz w:val="24"/>
          <w:szCs w:val="24"/>
        </w:rPr>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38</w:t>
      </w:r>
      <w:r w:rsidR="00ED2205" w:rsidRPr="00710422">
        <w:rPr>
          <w:color w:val="auto"/>
          <w:sz w:val="24"/>
          <w:szCs w:val="24"/>
        </w:rPr>
        <w:fldChar w:fldCharType="end"/>
      </w:r>
      <w:r w:rsidRPr="00710422">
        <w:rPr>
          <w:color w:val="auto"/>
          <w:sz w:val="24"/>
          <w:szCs w:val="24"/>
        </w:rPr>
        <w:t xml:space="preserve"> Inyección de SQL Modelo de Riesgo</w:t>
      </w:r>
      <w:bookmarkEnd w:id="700"/>
    </w:p>
    <w:p w:rsidR="00ED4C64" w:rsidRDefault="00ED4C64" w:rsidP="00ED4C64">
      <w:r>
        <w:rPr>
          <w:noProof/>
          <w:lang w:val="en-US"/>
        </w:rPr>
        <w:drawing>
          <wp:inline distT="0" distB="0" distL="0" distR="0">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83157" cy="3016760"/>
                    </a:xfrm>
                    <a:prstGeom prst="rect">
                      <a:avLst/>
                    </a:prstGeom>
                  </pic:spPr>
                </pic:pic>
              </a:graphicData>
            </a:graphic>
          </wp:inline>
        </w:drawing>
      </w:r>
    </w:p>
    <w:p w:rsidR="00ED4C64" w:rsidRPr="00E00E5C" w:rsidRDefault="00ED4C64" w:rsidP="00ED4C64">
      <w:pPr>
        <w:pStyle w:val="Ttulo4"/>
        <w:jc w:val="center"/>
        <w:rPr>
          <w:sz w:val="24"/>
        </w:rPr>
      </w:pPr>
      <w:bookmarkStart w:id="701" w:name="_Toc277170794"/>
      <w:r w:rsidRPr="00E00E5C">
        <w:rPr>
          <w:sz w:val="24"/>
        </w:rPr>
        <w:t>Fuente: OWASP 2013 Español</w:t>
      </w:r>
      <w:bookmarkEnd w:id="701"/>
    </w:p>
    <w:p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rsidR="00ED4C64" w:rsidRDefault="00ED4C64" w:rsidP="00ED4C64">
      <w:r>
        <w:tab/>
        <w:t>Tal como se puede apreciar en la siguiente ilustración, el atacante utiliza la misma aplicación Web para inyectar comandos, es decir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rsidR="00ED4C64" w:rsidRDefault="00ED4C64" w:rsidP="00ED4C64">
      <w:r>
        <w:tab/>
        <w:t xml:space="preserve"> En el flujo normal de eventos el usuario de la aplicación ingresa los credenciales (compuestos por un usuario y una contraseña). Sin embargo en un vector de ataque en lugar de ingresar el nombre del usuario, el atacante en este caso, ingresa el texto ‘ OR 1=1; DROP TABLE </w:t>
      </w:r>
      <w:proofErr w:type="gramStart"/>
      <w:r>
        <w:t>STUDENTS;</w:t>
      </w:r>
      <w:del w:id="702" w:author="Laica" w:date="2014-11-13T22:08:00Z">
        <w:r w:rsidDel="00CE03C7">
          <w:delText xml:space="preserve"> </w:delText>
        </w:r>
      </w:del>
      <w:r>
        <w:t>,</w:t>
      </w:r>
      <w:proofErr w:type="gramEnd"/>
      <w:r>
        <w:t xml:space="preserve"> generando que el motor de base de datos interprete de forma asertiva los datos de entrada y provocar un efecto de lado en el servidor, es decir eliminar el objeto en el motor transaccional.</w:t>
      </w:r>
    </w:p>
    <w:p w:rsidR="00ED4C64" w:rsidRPr="00710422" w:rsidRDefault="00ED4C64" w:rsidP="00ED4C64">
      <w:pPr>
        <w:pStyle w:val="Epgrafe"/>
        <w:keepNext/>
        <w:jc w:val="center"/>
        <w:rPr>
          <w:color w:val="auto"/>
          <w:sz w:val="24"/>
          <w:szCs w:val="24"/>
        </w:rPr>
      </w:pPr>
      <w:bookmarkStart w:id="703" w:name="_Toc277212301"/>
      <w:r w:rsidRPr="00710422">
        <w:rPr>
          <w:color w:val="auto"/>
          <w:sz w:val="24"/>
          <w:szCs w:val="24"/>
        </w:rPr>
        <w:lastRenderedPageBreak/>
        <w:t xml:space="preserve">Figura </w:t>
      </w:r>
      <w:r w:rsidR="00ED2205" w:rsidRPr="00710422">
        <w:rPr>
          <w:color w:val="auto"/>
          <w:sz w:val="24"/>
          <w:szCs w:val="24"/>
        </w:rPr>
        <w:fldChar w:fldCharType="begin"/>
      </w:r>
      <w:r w:rsidRPr="00710422">
        <w:rPr>
          <w:color w:val="auto"/>
          <w:sz w:val="24"/>
          <w:szCs w:val="24"/>
        </w:rPr>
        <w:instrText xml:space="preserve"> SEQ Figura \* ARABIC </w:instrText>
      </w:r>
      <w:r w:rsidR="00ED2205" w:rsidRPr="00710422">
        <w:rPr>
          <w:color w:val="auto"/>
          <w:sz w:val="24"/>
          <w:szCs w:val="24"/>
        </w:rPr>
        <w:fldChar w:fldCharType="separate"/>
      </w:r>
      <w:r w:rsidR="00E35F55">
        <w:rPr>
          <w:noProof/>
          <w:color w:val="auto"/>
          <w:sz w:val="24"/>
          <w:szCs w:val="24"/>
        </w:rPr>
        <w:t>39</w:t>
      </w:r>
      <w:r w:rsidR="00ED2205" w:rsidRPr="00710422">
        <w:rPr>
          <w:color w:val="auto"/>
          <w:sz w:val="24"/>
          <w:szCs w:val="24"/>
        </w:rPr>
        <w:fldChar w:fldCharType="end"/>
      </w:r>
      <w:r w:rsidRPr="00710422">
        <w:rPr>
          <w:color w:val="auto"/>
          <w:sz w:val="24"/>
          <w:szCs w:val="24"/>
        </w:rPr>
        <w:t xml:space="preserve"> Inyección de SQL en un formulario HTML</w:t>
      </w:r>
      <w:bookmarkEnd w:id="703"/>
    </w:p>
    <w:p w:rsidR="00ED4C64" w:rsidRDefault="00ED4C64" w:rsidP="00ED4C64">
      <w:r>
        <w:rPr>
          <w:noProof/>
          <w:lang w:val="en-US"/>
        </w:rPr>
        <w:drawing>
          <wp:inline distT="0" distB="0" distL="0" distR="0">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426335"/>
                    </a:xfrm>
                    <a:prstGeom prst="rect">
                      <a:avLst/>
                    </a:prstGeom>
                  </pic:spPr>
                </pic:pic>
              </a:graphicData>
            </a:graphic>
          </wp:inline>
        </w:drawing>
      </w:r>
    </w:p>
    <w:p w:rsidR="00ED4C64" w:rsidRPr="007F39CC" w:rsidRDefault="00ED4C64" w:rsidP="00ED4C64">
      <w:pPr>
        <w:pStyle w:val="Ttulo4"/>
        <w:jc w:val="center"/>
        <w:rPr>
          <w:sz w:val="24"/>
        </w:rPr>
      </w:pPr>
      <w:bookmarkStart w:id="704" w:name="_Toc277170796"/>
      <w:r w:rsidRPr="007F39CC">
        <w:rPr>
          <w:sz w:val="24"/>
        </w:rPr>
        <w:t>Fuente: Propia</w:t>
      </w:r>
      <w:bookmarkEnd w:id="704"/>
    </w:p>
    <w:p w:rsidR="00ED4C64" w:rsidRDefault="00ED4C64" w:rsidP="00ED4C64">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w:t>
      </w:r>
      <w:r>
        <w:tab/>
        <w:t xml:space="preserve">Nótese como el comando de borrado de la tabla o </w:t>
      </w:r>
      <w:proofErr w:type="spellStart"/>
      <w:r>
        <w:t>Drop</w:t>
      </w:r>
      <w:proofErr w:type="spellEnd"/>
      <w:r>
        <w:t xml:space="preserve">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rsidR="00ED4C64" w:rsidRDefault="00ED4C64" w:rsidP="00ED4C64">
      <w:r>
        <w:tab/>
        <w:t xml:space="preserve">Es importante entonces explicar porqué ocurre una vulnerabilidad de este tipo y que factores guían a que se materialice. En principio 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rsidR="00ED4C64" w:rsidRDefault="00ED4C64" w:rsidP="00ED4C64">
      <w:r>
        <w:tab/>
        <w:t xml:space="preserve"> En la medida en que los datos mencionados se van concatenando para crear una búsqueda en el motor de base de datos relacional, existe la posibilidad de que el usuario malicioso, consiente de que la aplicación se comporta según lo estipulado, ingrese en lugar de un rango de fechas un texto que es perfectamente válido como sintaxis de la base de datos. Debido a la naturaleza de la aplicación todos los datos concatenados se envían al intérprete de comandos y éste evalúa en términos de sintaxis y semántica que </w:t>
      </w:r>
      <w:proofErr w:type="gramStart"/>
      <w:r>
        <w:t>la</w:t>
      </w:r>
      <w:proofErr w:type="gramEnd"/>
      <w:r>
        <w:t xml:space="preserve"> consulta sea válida y posteriormente se ejecuta causando alguna modificación o solamente mostrando la información solicitada.</w:t>
      </w:r>
    </w:p>
    <w:p w:rsidR="00ED4C64" w:rsidRDefault="00ED4C64" w:rsidP="00ED4C64">
      <w:r>
        <w:tab/>
        <w:t>Desde la perspectiva del código fuente, en la siguiente imagen se ilustra un problema de inyección:</w:t>
      </w:r>
    </w:p>
    <w:p w:rsidR="00D84322" w:rsidRPr="00D84322" w:rsidRDefault="00ED4C64" w:rsidP="00D84322">
      <w:pPr>
        <w:pStyle w:val="Epgrafe"/>
        <w:keepNext/>
        <w:jc w:val="center"/>
        <w:rPr>
          <w:color w:val="auto"/>
          <w:sz w:val="24"/>
          <w:szCs w:val="24"/>
        </w:rPr>
      </w:pPr>
      <w:bookmarkStart w:id="705" w:name="_Toc277212302"/>
      <w:r w:rsidRPr="00653E05">
        <w:rPr>
          <w:color w:val="auto"/>
          <w:sz w:val="24"/>
          <w:szCs w:val="24"/>
        </w:rPr>
        <w:t xml:space="preserve">Figura </w:t>
      </w:r>
      <w:r w:rsidR="00ED2205" w:rsidRPr="00653E05">
        <w:rPr>
          <w:color w:val="auto"/>
          <w:sz w:val="24"/>
          <w:szCs w:val="24"/>
        </w:rPr>
        <w:fldChar w:fldCharType="begin"/>
      </w:r>
      <w:r w:rsidRPr="00653E05">
        <w:rPr>
          <w:color w:val="auto"/>
          <w:sz w:val="24"/>
          <w:szCs w:val="24"/>
        </w:rPr>
        <w:instrText xml:space="preserve"> SEQ Figura \* ARABIC </w:instrText>
      </w:r>
      <w:r w:rsidR="00ED2205" w:rsidRPr="00653E05">
        <w:rPr>
          <w:color w:val="auto"/>
          <w:sz w:val="24"/>
          <w:szCs w:val="24"/>
        </w:rPr>
        <w:fldChar w:fldCharType="separate"/>
      </w:r>
      <w:r w:rsidR="00E35F55">
        <w:rPr>
          <w:noProof/>
          <w:color w:val="auto"/>
          <w:sz w:val="24"/>
          <w:szCs w:val="24"/>
        </w:rPr>
        <w:t>40</w:t>
      </w:r>
      <w:r w:rsidR="00ED2205" w:rsidRPr="00653E05">
        <w:rPr>
          <w:color w:val="auto"/>
          <w:sz w:val="24"/>
          <w:szCs w:val="24"/>
        </w:rPr>
        <w:fldChar w:fldCharType="end"/>
      </w:r>
      <w:r w:rsidRPr="00653E05">
        <w:rPr>
          <w:color w:val="auto"/>
          <w:sz w:val="24"/>
          <w:szCs w:val="24"/>
        </w:rPr>
        <w:t xml:space="preserve"> Inyección de SQL en el código fuente</w:t>
      </w:r>
      <w:bookmarkEnd w:id="705"/>
    </w:p>
    <w:p w:rsidR="00ED4C64" w:rsidRDefault="00ED4C64" w:rsidP="00ED4C64">
      <w:r>
        <w:rPr>
          <w:noProof/>
          <w:lang w:val="en-US"/>
        </w:rPr>
        <w:drawing>
          <wp:inline distT="0" distB="0" distL="0" distR="0">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1657" cy="1262358"/>
                    </a:xfrm>
                    <a:prstGeom prst="rect">
                      <a:avLst/>
                    </a:prstGeom>
                  </pic:spPr>
                </pic:pic>
              </a:graphicData>
            </a:graphic>
          </wp:inline>
        </w:drawing>
      </w:r>
    </w:p>
    <w:p w:rsidR="00ED4C64" w:rsidRPr="007F39CC" w:rsidRDefault="00ED4C64" w:rsidP="00ED4C64">
      <w:pPr>
        <w:pStyle w:val="Ttulo4"/>
        <w:jc w:val="center"/>
        <w:rPr>
          <w:sz w:val="24"/>
        </w:rPr>
      </w:pPr>
      <w:bookmarkStart w:id="706" w:name="_Toc277170798"/>
      <w:r w:rsidRPr="007F39CC">
        <w:rPr>
          <w:sz w:val="24"/>
        </w:rPr>
        <w:t xml:space="preserve">Fuente: </w:t>
      </w:r>
      <w:hyperlink r:id="rId69" w:history="1">
        <w:r w:rsidRPr="007F39CC">
          <w:rPr>
            <w:rStyle w:val="Hipervnculo"/>
            <w:sz w:val="24"/>
          </w:rPr>
          <w:t>http://goo.gl/v1Cx5c</w:t>
        </w:r>
        <w:bookmarkEnd w:id="706"/>
      </w:hyperlink>
    </w:p>
    <w:p w:rsidR="007F39CC" w:rsidRDefault="00ED4C64" w:rsidP="00ED4C64">
      <w:r>
        <w:tab/>
      </w:r>
    </w:p>
    <w:p w:rsidR="00ED4C64" w:rsidRDefault="007F39CC" w:rsidP="00ED4C64">
      <w:r>
        <w:lastRenderedPageBreak/>
        <w:tab/>
      </w:r>
      <w:r w:rsidR="00ED4C64">
        <w:t xml:space="preserve">Nótese que un parámetro denominado ID es esperado, lo cual significa que una dirección como es el caso de </w:t>
      </w:r>
      <w:hyperlink r:id="rId70"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1" w:history="1">
        <w:r w:rsidR="00ED4C64" w:rsidRPr="002C4B8E">
          <w:rPr>
            <w:rStyle w:val="Hipervnculo"/>
          </w:rPr>
          <w:t>http://wxample.com?ID</w:t>
        </w:r>
      </w:hyperlink>
      <w:r w:rsidR="00ED4C64">
        <w:t>=’ OR 1=1--</w:t>
      </w:r>
      <w:proofErr w:type="gramStart"/>
      <w:r w:rsidR="00ED4C64">
        <w:t>;.</w:t>
      </w:r>
      <w:proofErr w:type="gramEnd"/>
    </w:p>
    <w:p w:rsidR="00ED4C64" w:rsidRDefault="00ED4C64" w:rsidP="00ED4C64">
      <w:r>
        <w:tab/>
        <w:t>En tal escenario el motor de base de datos mostrará en su defecto todos los productos almacenados y no necesariamente uno a como está diseñada la aplicación.</w:t>
      </w:r>
    </w:p>
    <w:p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rsidR="00ED4C64" w:rsidRPr="001E5D6B" w:rsidRDefault="00ED4C64" w:rsidP="00ED4C64">
      <w:r>
        <w:tab/>
        <w:t>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que no es validado. No obstante un error recurrente lo constituye el factor de realizar las validaciones solamente en la capa de presentación del sistema.</w:t>
      </w:r>
    </w:p>
    <w:p w:rsidR="00ED4C64" w:rsidRDefault="00ED4C64" w:rsidP="00ED4C64">
      <w:r>
        <w:tab/>
        <w:t xml:space="preserve"> Con mensajes informativos de que los datos ingresados no son válidos pero solamente creados a nivel de presentación se corre el riesgo de que el </w:t>
      </w:r>
      <w:r>
        <w:lastRenderedPageBreak/>
        <w:t>usuario malicioso evite tales validaciones y permitir a su vez que el riesgo se materialice.</w:t>
      </w:r>
    </w:p>
    <w:p w:rsidR="00640DA3" w:rsidRPr="00A22C2C" w:rsidRDefault="00ED4C64" w:rsidP="00ED4C64">
      <w:r>
        <w:tab/>
        <w:t>En síntesis la validación de datos de entrada así como la utilización de sentencias preparadas, es decir donde se define los tipos de datos de los parámetros, se puede solucionar esta vulnerabilidad.</w:t>
      </w:r>
    </w:p>
    <w:p w:rsidR="00ED4C64" w:rsidRDefault="008E3AEB" w:rsidP="008E3AEB">
      <w:pPr>
        <w:pStyle w:val="Ttulo4"/>
      </w:pPr>
      <w:r>
        <w:t xml:space="preserve">1.3.4.5 </w:t>
      </w:r>
      <w:r w:rsidR="00ED4C64">
        <w:t>Pérdida de Autenticación y Gestión de Sesiones</w:t>
      </w:r>
    </w:p>
    <w:p w:rsidR="00ED4C64" w:rsidRDefault="00ED4C64" w:rsidP="00ED4C64">
      <w:r>
        <w:tab/>
        <w:t>Las aplicaciones Web modernas a lo largo de los años han implementado manejo de autenticación y sesiones precisamente para poder implementar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rsidR="00ED4C64" w:rsidRDefault="00ED4C64" w:rsidP="00ED4C64">
      <w:r>
        <w:tab/>
        <w:t>La incidencia de estos problemas de seguridad en la industria es muy alta debido a la confianza de las organizaciones en las aplicaciones Web como un mecanismo de negocios y a la proliferación de aplicaciones inseguras.</w:t>
      </w:r>
    </w:p>
    <w:p w:rsidR="00ED4C64" w:rsidRDefault="00ED4C64" w:rsidP="00ED4C64">
      <w:r>
        <w:lastRenderedPageBreak/>
        <w:tab/>
        <w:t>En la siguiente figura se ilustra el modelo de riesgo desarrollado por la fundación OWASP a fin de comprender los vectores de ataque y el impacto para el negocio.</w:t>
      </w:r>
    </w:p>
    <w:p w:rsidR="00640DA3" w:rsidRDefault="00ED4C64" w:rsidP="00ED4C64">
      <w:r>
        <w:tab/>
        <w:t xml:space="preserve"> En tal ilustración se confirma que el impacto para la organización es alto, ya que puede comprometer información confidencial.</w:t>
      </w:r>
    </w:p>
    <w:p w:rsidR="00ED4C64" w:rsidRDefault="00ED4C64" w:rsidP="00ED4C64"/>
    <w:p w:rsidR="00ED4C64" w:rsidRPr="002F65EA" w:rsidRDefault="00ED4C64" w:rsidP="00ED4C64">
      <w:pPr>
        <w:pStyle w:val="Epgrafe"/>
        <w:keepNext/>
        <w:jc w:val="center"/>
        <w:rPr>
          <w:color w:val="auto"/>
          <w:sz w:val="24"/>
          <w:szCs w:val="24"/>
        </w:rPr>
      </w:pPr>
      <w:bookmarkStart w:id="707" w:name="_Toc277212303"/>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41</w:t>
      </w:r>
      <w:r w:rsidR="00ED2205" w:rsidRPr="002F65EA">
        <w:rPr>
          <w:color w:val="auto"/>
          <w:sz w:val="24"/>
          <w:szCs w:val="24"/>
        </w:rPr>
        <w:fldChar w:fldCharType="end"/>
      </w:r>
      <w:r w:rsidRPr="002F65EA">
        <w:rPr>
          <w:color w:val="auto"/>
          <w:sz w:val="24"/>
          <w:szCs w:val="24"/>
        </w:rPr>
        <w:t xml:space="preserve"> Pérdida de Autenticación y Gestión de Sesiones Modelo de Riesgo</w:t>
      </w:r>
      <w:bookmarkEnd w:id="707"/>
    </w:p>
    <w:p w:rsidR="00ED4C64" w:rsidRPr="00653E05" w:rsidRDefault="00ED4C64" w:rsidP="00ED4C64"/>
    <w:p w:rsidR="00ED4C64" w:rsidRDefault="00ED4C64" w:rsidP="00ED4C64">
      <w:r>
        <w:rPr>
          <w:noProof/>
          <w:lang w:val="en-US"/>
        </w:rPr>
        <w:drawing>
          <wp:inline distT="0" distB="0" distL="0" distR="0">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8545" cy="2909359"/>
                    </a:xfrm>
                    <a:prstGeom prst="rect">
                      <a:avLst/>
                    </a:prstGeom>
                  </pic:spPr>
                </pic:pic>
              </a:graphicData>
            </a:graphic>
          </wp:inline>
        </w:drawing>
      </w:r>
    </w:p>
    <w:p w:rsidR="00ED4C64" w:rsidRPr="007F39CC" w:rsidRDefault="00ED4C64" w:rsidP="00ED4C64">
      <w:pPr>
        <w:pStyle w:val="Ttulo4"/>
        <w:jc w:val="center"/>
        <w:rPr>
          <w:sz w:val="24"/>
        </w:rPr>
      </w:pPr>
      <w:bookmarkStart w:id="708" w:name="_Toc277170800"/>
      <w:r w:rsidRPr="007F39CC">
        <w:rPr>
          <w:sz w:val="24"/>
        </w:rPr>
        <w:t>Fuente: OWASP Top 10 Español</w:t>
      </w:r>
      <w:bookmarkEnd w:id="708"/>
    </w:p>
    <w:p w:rsidR="00ED4C64" w:rsidRDefault="00ED4C64" w:rsidP="00ED4C64">
      <w:r>
        <w:tab/>
        <w:t>En el siguiente diagrama se muestra como un usuario malicioso es capaz de robar información debido a u</w:t>
      </w:r>
      <w:ins w:id="709" w:author="Laica" w:date="2014-11-13T22:08:00Z">
        <w:r w:rsidR="00CE03C7">
          <w:t>n</w:t>
        </w:r>
      </w:ins>
      <w:r>
        <w:t xml:space="preserve"> manejo incorrecto de la autenticación de la aplicación o por una gestión incorrecta de las sesiones.</w:t>
      </w:r>
    </w:p>
    <w:p w:rsidR="00ED4C64" w:rsidRDefault="00ED4C64" w:rsidP="00ED4C64">
      <w:pPr>
        <w:pStyle w:val="Ttulo3"/>
      </w:pPr>
    </w:p>
    <w:p w:rsidR="00ED4C64" w:rsidRPr="00AB08B0" w:rsidRDefault="00ED4C64" w:rsidP="00ED4C64"/>
    <w:p w:rsidR="00ED4C64" w:rsidRPr="002F65EA" w:rsidRDefault="00ED4C64" w:rsidP="00ED4C64">
      <w:pPr>
        <w:pStyle w:val="Epgrafe"/>
        <w:keepNext/>
        <w:jc w:val="center"/>
        <w:rPr>
          <w:color w:val="auto"/>
          <w:sz w:val="24"/>
          <w:szCs w:val="24"/>
        </w:rPr>
      </w:pPr>
      <w:bookmarkStart w:id="710" w:name="_Toc277212304"/>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42</w:t>
      </w:r>
      <w:r w:rsidR="00ED2205" w:rsidRPr="002F65EA">
        <w:rPr>
          <w:color w:val="auto"/>
          <w:sz w:val="24"/>
          <w:szCs w:val="24"/>
        </w:rPr>
        <w:fldChar w:fldCharType="end"/>
      </w:r>
      <w:r w:rsidRPr="002F65EA">
        <w:rPr>
          <w:color w:val="auto"/>
          <w:sz w:val="24"/>
          <w:szCs w:val="24"/>
        </w:rPr>
        <w:t xml:space="preserve"> Diagrama Pérdida de autenticación</w:t>
      </w:r>
      <w:bookmarkEnd w:id="710"/>
    </w:p>
    <w:p w:rsidR="00ED4C64" w:rsidRDefault="00ED4C64" w:rsidP="00ED4C64">
      <w:r>
        <w:rPr>
          <w:noProof/>
          <w:lang w:val="en-US"/>
        </w:rPr>
        <w:drawing>
          <wp:inline distT="0" distB="0" distL="0" distR="0">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38830"/>
                    </a:xfrm>
                    <a:prstGeom prst="rect">
                      <a:avLst/>
                    </a:prstGeom>
                  </pic:spPr>
                </pic:pic>
              </a:graphicData>
            </a:graphic>
          </wp:inline>
        </w:drawing>
      </w:r>
    </w:p>
    <w:p w:rsidR="00ED4C64" w:rsidRPr="00F53C3D" w:rsidRDefault="00ED4C64" w:rsidP="00ED4C64">
      <w:pPr>
        <w:pStyle w:val="Ttulo4"/>
        <w:jc w:val="center"/>
        <w:rPr>
          <w:sz w:val="24"/>
        </w:rPr>
      </w:pPr>
      <w:bookmarkStart w:id="711" w:name="_Toc277170802"/>
      <w:r w:rsidRPr="00F53C3D">
        <w:rPr>
          <w:sz w:val="24"/>
        </w:rPr>
        <w:t>Fuente: Propia</w:t>
      </w:r>
      <w:bookmarkEnd w:id="711"/>
    </w:p>
    <w:p w:rsidR="00ED4C64" w:rsidRDefault="00ED4C64" w:rsidP="00ED4C64">
      <w:r>
        <w:tab/>
        <w:t xml:space="preserve">Uno de los principales problemas que acarrea el uso de sesiones en las aplicaciones Web, lo constituye el hecho de que </w:t>
      </w:r>
      <w:del w:id="712" w:author="Laica" w:date="2014-11-13T22:08:00Z">
        <w:r w:rsidDel="00CE03C7">
          <w:delText xml:space="preserve">éstos </w:delText>
        </w:r>
      </w:del>
      <w:ins w:id="713" w:author="Laica" w:date="2014-11-13T22:08:00Z">
        <w:r w:rsidR="00CE03C7">
          <w:t>e</w:t>
        </w:r>
        <w:r w:rsidR="00CE03C7">
          <w:t xml:space="preserve">stos </w:t>
        </w:r>
      </w:ins>
      <w:r>
        <w:t>valores están definidos en forma de cookies. Un cookie es una variable que es almacenada en el navegador del cliente y que es usada por la aplicación para identificarlo y diferenciarlo de otros usuarios que hacen uso concurrente de la aplicación.</w:t>
      </w:r>
    </w:p>
    <w:p w:rsidR="00ED4C64" w:rsidRDefault="00ED4C64" w:rsidP="00ED4C6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incluso en implementaciones no tan bien diseñadas podrían incluso almacenar los niveles de acceso y permisos.</w:t>
      </w:r>
    </w:p>
    <w:p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rsidR="00ED4C64" w:rsidRDefault="00ED4C64" w:rsidP="00ED4C64">
      <w:r>
        <w:tab/>
        <w:t xml:space="preserve">En la imagen siguiente se demuestra como utilizando herramientas y lenguajes del lado del cliente se pueden alterar las variables en sesión. En el caso presentado se puede modificar el nivel de seguridad de la aplicación al alterar la variable definida bajo el nombre de </w:t>
      </w:r>
      <w:proofErr w:type="spellStart"/>
      <w:r>
        <w:t>security</w:t>
      </w:r>
      <w:proofErr w:type="spellEnd"/>
      <w:r>
        <w:t>.</w:t>
      </w:r>
    </w:p>
    <w:p w:rsidR="00ED4C64" w:rsidRDefault="00ED4C64" w:rsidP="00ED4C6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rsidR="00ED4C64" w:rsidRDefault="00ED4C64" w:rsidP="00ED4C64">
      <w:r>
        <w:tab/>
        <w:t>De igual modo si se confía plenamente en los datos almacenados en sesión para realizar transacciones que requieren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rsidR="00ED4C64" w:rsidRDefault="00ED4C64" w:rsidP="00ED4C64"/>
    <w:p w:rsidR="00ED4C64" w:rsidRPr="002F65EA" w:rsidRDefault="00ED4C64" w:rsidP="00ED4C64">
      <w:pPr>
        <w:pStyle w:val="Epgrafe"/>
        <w:keepNext/>
        <w:jc w:val="center"/>
        <w:rPr>
          <w:color w:val="auto"/>
          <w:sz w:val="24"/>
          <w:szCs w:val="24"/>
        </w:rPr>
      </w:pPr>
      <w:bookmarkStart w:id="714" w:name="_Toc277212305"/>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43</w:t>
      </w:r>
      <w:r w:rsidR="00ED2205" w:rsidRPr="002F65EA">
        <w:rPr>
          <w:color w:val="auto"/>
          <w:sz w:val="24"/>
          <w:szCs w:val="24"/>
        </w:rPr>
        <w:fldChar w:fldCharType="end"/>
      </w:r>
      <w:r w:rsidRPr="002F65EA">
        <w:rPr>
          <w:color w:val="auto"/>
          <w:sz w:val="24"/>
          <w:szCs w:val="24"/>
        </w:rPr>
        <w:t xml:space="preserve"> Manipulación de variables en sesión</w:t>
      </w:r>
      <w:bookmarkEnd w:id="714"/>
    </w:p>
    <w:p w:rsidR="00ED4C64" w:rsidRDefault="00ED4C64" w:rsidP="00ED4C64">
      <w:r>
        <w:rPr>
          <w:noProof/>
          <w:lang w:val="en-US"/>
        </w:rPr>
        <w:drawing>
          <wp:inline distT="0" distB="0" distL="0" distR="0">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00095"/>
                    </a:xfrm>
                    <a:prstGeom prst="rect">
                      <a:avLst/>
                    </a:prstGeom>
                  </pic:spPr>
                </pic:pic>
              </a:graphicData>
            </a:graphic>
          </wp:inline>
        </w:drawing>
      </w:r>
    </w:p>
    <w:p w:rsidR="00ED4C64" w:rsidRPr="00F53C3D" w:rsidRDefault="00ED4C64" w:rsidP="00ED4C64">
      <w:pPr>
        <w:pStyle w:val="Ttulo4"/>
        <w:jc w:val="center"/>
        <w:rPr>
          <w:sz w:val="24"/>
        </w:rPr>
      </w:pPr>
      <w:bookmarkStart w:id="715" w:name="_Toc277170804"/>
      <w:r w:rsidRPr="00F53C3D">
        <w:rPr>
          <w:sz w:val="24"/>
        </w:rPr>
        <w:t>Fuente: Propia</w:t>
      </w:r>
      <w:bookmarkEnd w:id="715"/>
    </w:p>
    <w:p w:rsidR="00ED4C64" w:rsidRDefault="00ED4C64" w:rsidP="00ED4C64">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rsidR="00ED4C64" w:rsidRDefault="00ED4C64" w:rsidP="00ED4C64">
      <w:pPr>
        <w:pStyle w:val="Prrafodelista"/>
        <w:numPr>
          <w:ilvl w:val="0"/>
          <w:numId w:val="41"/>
        </w:numPr>
      </w:pPr>
      <w:proofErr w:type="spellStart"/>
      <w:r>
        <w:t>HostOnly</w:t>
      </w:r>
      <w:proofErr w:type="spellEnd"/>
      <w:r>
        <w:t>: Esta propiedad es establecida en el momento en que la variable de sesión es creada y en términos generales garantiza que tal valor va a ser compartido únicamente entre el cliente y el servidor específicos durante la negociación de contenido HTTP.</w:t>
      </w:r>
    </w:p>
    <w:p w:rsidR="00ED4C64" w:rsidRDefault="00ED4C64" w:rsidP="00ED4C64">
      <w:pPr>
        <w:pStyle w:val="Prrafodelista"/>
        <w:numPr>
          <w:ilvl w:val="0"/>
          <w:numId w:val="41"/>
        </w:numPr>
      </w:pPr>
      <w:proofErr w:type="spellStart"/>
      <w:r>
        <w:lastRenderedPageBreak/>
        <w:t>Session</w:t>
      </w:r>
      <w:proofErr w:type="spellEnd"/>
      <w:r>
        <w:t>: Indica si la variable definida es de sesión o no.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rsidR="00ED4C64" w:rsidRDefault="00ED4C64" w:rsidP="00ED4C64">
      <w:pPr>
        <w:pStyle w:val="Prrafodelista"/>
        <w:numPr>
          <w:ilvl w:val="0"/>
          <w:numId w:val="41"/>
        </w:numPr>
      </w:pPr>
      <w:proofErr w:type="spellStart"/>
      <w:r>
        <w:t>Secure</w:t>
      </w:r>
      <w:proofErr w:type="spellEnd"/>
      <w:r>
        <w:t>: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cifrado de datos en tránsito, tal variable no será transmitida.</w:t>
      </w:r>
    </w:p>
    <w:p w:rsidR="00ED4C64" w:rsidRDefault="00ED4C64" w:rsidP="00ED4C64">
      <w:pPr>
        <w:pStyle w:val="Prrafodelista"/>
        <w:numPr>
          <w:ilvl w:val="0"/>
          <w:numId w:val="41"/>
        </w:numPr>
      </w:pPr>
      <w:proofErr w:type="spellStart"/>
      <w:r>
        <w:t>HttpOnly</w:t>
      </w:r>
      <w:proofErr w:type="spellEnd"/>
      <w:r>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rsidR="00ED4C64" w:rsidRDefault="00ED4C64" w:rsidP="00ED4C64">
      <w:r>
        <w:tab/>
        <w:t xml:space="preserve">Como recomendación de seguridad, el componente desarrollado analizará las variables en sesión y verificará la existencia del atributo </w:t>
      </w:r>
      <w:proofErr w:type="spellStart"/>
      <w:r>
        <w:t>HttpOnly</w:t>
      </w:r>
      <w:proofErr w:type="spellEnd"/>
      <w:r>
        <w:t xml:space="preserve"> el cual tiene mucha relevancia en el momento de restringir que la variable pueda ser modificada y alterada por algún script o código del lado del cliente.</w:t>
      </w:r>
    </w:p>
    <w:p w:rsidR="00ED4C64" w:rsidRDefault="00ED4C64" w:rsidP="00ED4C64"/>
    <w:p w:rsidR="00ED4C64" w:rsidRDefault="00ED4C64" w:rsidP="00ED4C64"/>
    <w:p w:rsidR="00ED4C64" w:rsidRDefault="00ED4C64" w:rsidP="00ED4C64"/>
    <w:p w:rsidR="00ED4C64" w:rsidRPr="00DC7F7E" w:rsidRDefault="00640DA3" w:rsidP="00640DA3">
      <w:pPr>
        <w:pStyle w:val="Ttulo4"/>
      </w:pPr>
      <w:r>
        <w:lastRenderedPageBreak/>
        <w:t xml:space="preserve">1.3.4.7 </w:t>
      </w:r>
      <w:r w:rsidR="00ED4C64" w:rsidRPr="00DC7F7E">
        <w:t>Secuencia de Comandos en Sitios Cruzados (XSS)</w:t>
      </w:r>
    </w:p>
    <w:p w:rsidR="00ED4C64" w:rsidRDefault="00ED4C64" w:rsidP="00ED4C64">
      <w:r>
        <w:tab/>
        <w:t xml:space="preserve">Esta vulnerabilidad tiene sus raíces en las fuentes de información no confiables, es decir fuentes cuya identidad no puede ser verificada, tal es el caso en datos provenientes del usuario final. No se puede confiar en los datos proporcionados por el usuario ya que éste podría ser un atacante buscando robar información sensitiva. </w:t>
      </w:r>
    </w:p>
    <w:p w:rsidR="00ED4C64" w:rsidRDefault="00ED4C64" w:rsidP="00ED4C64">
      <w:r>
        <w:tab/>
        <w:t>En la imagen siguiente se aprecia el modelo de riesgo proporcionado por la fundación OWASP para los problemas de XSS.</w:t>
      </w:r>
    </w:p>
    <w:p w:rsidR="00ED4C64" w:rsidRPr="002F65EA" w:rsidRDefault="00ED4C64" w:rsidP="00ED4C64">
      <w:pPr>
        <w:pStyle w:val="Epgrafe"/>
        <w:keepNext/>
        <w:jc w:val="center"/>
        <w:rPr>
          <w:color w:val="auto"/>
          <w:sz w:val="24"/>
          <w:szCs w:val="24"/>
        </w:rPr>
      </w:pPr>
      <w:bookmarkStart w:id="716" w:name="_Toc277212306"/>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44</w:t>
      </w:r>
      <w:r w:rsidR="00ED2205" w:rsidRPr="002F65EA">
        <w:rPr>
          <w:color w:val="auto"/>
          <w:sz w:val="24"/>
          <w:szCs w:val="24"/>
        </w:rPr>
        <w:fldChar w:fldCharType="end"/>
      </w:r>
      <w:r w:rsidRPr="002F65EA">
        <w:rPr>
          <w:color w:val="auto"/>
          <w:sz w:val="24"/>
          <w:szCs w:val="24"/>
        </w:rPr>
        <w:t xml:space="preserve"> Secuencia de comandos en Sitios Cruzados Modelo de Riesgo</w:t>
      </w:r>
      <w:bookmarkEnd w:id="716"/>
    </w:p>
    <w:p w:rsidR="00ED4C64" w:rsidRDefault="00ED4C64" w:rsidP="00ED4C64">
      <w:r>
        <w:rPr>
          <w:noProof/>
          <w:lang w:val="en-US"/>
        </w:rPr>
        <w:drawing>
          <wp:inline distT="0" distB="0" distL="0" distR="0">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67330"/>
                    </a:xfrm>
                    <a:prstGeom prst="rect">
                      <a:avLst/>
                    </a:prstGeom>
                  </pic:spPr>
                </pic:pic>
              </a:graphicData>
            </a:graphic>
          </wp:inline>
        </w:drawing>
      </w:r>
    </w:p>
    <w:p w:rsidR="00ED4C64" w:rsidRPr="00F53C3D" w:rsidRDefault="00ED4C64" w:rsidP="00ED4C64">
      <w:pPr>
        <w:pStyle w:val="Ttulo4"/>
        <w:jc w:val="center"/>
        <w:rPr>
          <w:sz w:val="24"/>
        </w:rPr>
      </w:pPr>
      <w:bookmarkStart w:id="717" w:name="_Toc277170806"/>
      <w:r w:rsidRPr="00F53C3D">
        <w:rPr>
          <w:sz w:val="24"/>
        </w:rPr>
        <w:t>Fuente:</w:t>
      </w:r>
      <w:r w:rsidR="00F53C3D">
        <w:rPr>
          <w:sz w:val="24"/>
        </w:rPr>
        <w:t xml:space="preserve"> </w:t>
      </w:r>
      <w:r w:rsidRPr="00F53C3D">
        <w:rPr>
          <w:sz w:val="24"/>
        </w:rPr>
        <w:t>OWASP Top 10 Español</w:t>
      </w:r>
      <w:bookmarkEnd w:id="717"/>
    </w:p>
    <w:p w:rsidR="00ED4C64" w:rsidRDefault="00ED4C64" w:rsidP="00ED4C64">
      <w:r>
        <w:tab/>
        <w:t>En un ataque informático de Secuencia de Comandos en Sitios Cruzados, se identifican dos modalidades del ataque las cuales son almacenad</w:t>
      </w:r>
      <w:ins w:id="718" w:author="Laica" w:date="2014-11-13T22:09:00Z">
        <w:r w:rsidR="00CE03C7">
          <w:t>as</w:t>
        </w:r>
      </w:ins>
      <w:del w:id="719" w:author="Laica" w:date="2014-11-13T22:09:00Z">
        <w:r w:rsidDel="00CE03C7">
          <w:delText>o</w:delText>
        </w:r>
      </w:del>
      <w:r>
        <w:t xml:space="preserve"> y </w:t>
      </w:r>
      <w:del w:id="720" w:author="Laica" w:date="2014-11-13T22:09:00Z">
        <w:r w:rsidDel="00CE03C7">
          <w:delText>reflejado</w:delText>
        </w:r>
      </w:del>
      <w:ins w:id="721" w:author="Laica" w:date="2014-11-13T22:09:00Z">
        <w:r w:rsidR="00CE03C7">
          <w:t>reflejad</w:t>
        </w:r>
        <w:r w:rsidR="00CE03C7">
          <w:t>as</w:t>
        </w:r>
      </w:ins>
      <w:r>
        <w:t xml:space="preserve">. Como su nombre indica un código malicioso es ingresado por el usuario malicioso, dicho código fuente se </w:t>
      </w:r>
      <w:r>
        <w:lastRenderedPageBreak/>
        <w:t>almacena en el 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 el proceso utilizado por un atacante al ingresar código fuente dañino en un sitio Web confiable:</w:t>
      </w:r>
    </w:p>
    <w:p w:rsidR="00ED4C64" w:rsidRPr="002F65EA" w:rsidRDefault="00ED4C64" w:rsidP="00ED4C64">
      <w:pPr>
        <w:pStyle w:val="Epgrafe"/>
        <w:keepNext/>
        <w:jc w:val="center"/>
        <w:rPr>
          <w:color w:val="auto"/>
          <w:sz w:val="24"/>
          <w:szCs w:val="24"/>
        </w:rPr>
      </w:pPr>
      <w:bookmarkStart w:id="722" w:name="_Toc277212307"/>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45</w:t>
      </w:r>
      <w:r w:rsidR="00ED2205" w:rsidRPr="002F65EA">
        <w:rPr>
          <w:color w:val="auto"/>
          <w:sz w:val="24"/>
          <w:szCs w:val="24"/>
        </w:rPr>
        <w:fldChar w:fldCharType="end"/>
      </w:r>
      <w:r w:rsidRPr="002F65EA">
        <w:rPr>
          <w:color w:val="auto"/>
          <w:sz w:val="24"/>
          <w:szCs w:val="24"/>
        </w:rPr>
        <w:t xml:space="preserve"> Ingreso de datos no confiables</w:t>
      </w:r>
      <w:bookmarkEnd w:id="722"/>
    </w:p>
    <w:p w:rsidR="00ED4C64" w:rsidRDefault="00ED4C64" w:rsidP="00ED4C64">
      <w:r>
        <w:rPr>
          <w:noProof/>
          <w:lang w:val="en-US"/>
        </w:rPr>
        <w:drawing>
          <wp:inline distT="0" distB="0" distL="0" distR="0">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64030"/>
                    </a:xfrm>
                    <a:prstGeom prst="rect">
                      <a:avLst/>
                    </a:prstGeom>
                  </pic:spPr>
                </pic:pic>
              </a:graphicData>
            </a:graphic>
          </wp:inline>
        </w:drawing>
      </w:r>
    </w:p>
    <w:p w:rsidR="00ED4C64" w:rsidRPr="00F53C3D" w:rsidRDefault="00ED4C64" w:rsidP="00ED4C64">
      <w:pPr>
        <w:pStyle w:val="Ttulo4"/>
        <w:jc w:val="center"/>
        <w:rPr>
          <w:rStyle w:val="Ttulo4Car"/>
          <w:b/>
          <w:sz w:val="24"/>
        </w:rPr>
      </w:pPr>
      <w:r w:rsidRPr="00F53C3D">
        <w:rPr>
          <w:rStyle w:val="Ttulo4Car"/>
          <w:b/>
          <w:sz w:val="24"/>
        </w:rPr>
        <w:t>Fuente: Propia</w:t>
      </w:r>
    </w:p>
    <w:p w:rsidR="00ED4C64" w:rsidRDefault="00ED4C64" w:rsidP="00ED4C64">
      <w:r>
        <w:tab/>
        <w:t xml:space="preserve">En la imagen anterior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de ganar acceso en los sistemas</w:t>
      </w:r>
      <w:proofErr w:type="gramStart"/>
      <w:r>
        <w:t>..</w:t>
      </w:r>
      <w:proofErr w:type="gramEnd"/>
    </w:p>
    <w:p w:rsidR="00ED4C64" w:rsidRDefault="00ED4C64" w:rsidP="00ED4C64">
      <w:r>
        <w:tab/>
        <w:t xml:space="preserve">Por su parte los vectores de ataque de la Secuencia de Comandos en Sitios Cruzados (XSS) tienen un trasfondo en ataques de </w:t>
      </w:r>
      <w:proofErr w:type="spellStart"/>
      <w:r>
        <w:t>phishing</w:t>
      </w:r>
      <w:proofErr w:type="spellEnd"/>
      <w:r>
        <w:t>, puesto que el atacante utiliza la misma aplicación, con el mismo dominio para presentar algún elemento controlado como es el caso de un hipervínculo o cargando un formulario para realizar el cambio de contraseñas y de esta forma robar los credenciales.</w:t>
      </w:r>
    </w:p>
    <w:p w:rsidR="00ED4C64" w:rsidRDefault="00ED4C64" w:rsidP="00ED4C64">
      <w:r>
        <w:tab/>
        <w:t xml:space="preserve"> El usuario final no tendrá sospechas del ataque pues pareciera ser que los elementos reflejados forman parte de la aplicación. En la siguiente imagen se aprecia como se podría alterar una página con un formulario arbitrario para el robo de información. El atacante en el escenario propuesto ingresa en la caja de texto un formulario previamente desarrollado en el lenguaje HTML que una vez que es interpretado por el navegador</w:t>
      </w:r>
      <w:del w:id="723" w:author="Laica" w:date="2014-11-13T22:09:00Z">
        <w:r w:rsidDel="00CE03C7">
          <w:delText xml:space="preserve"> </w:delText>
        </w:r>
      </w:del>
      <w:r>
        <w:t xml:space="preserve">, se muestra ante el usuario final. Nótese que todo esto sucede dentro del mismo dominio de la aplicación, es decir cualquier persona supondría que el elemento desplegado o que el </w:t>
      </w:r>
      <w:r>
        <w:lastRenderedPageBreak/>
        <w:t>cambio de contraseña proviene de la misma entidad ya que parece que forma parte de la aplicación.</w:t>
      </w:r>
    </w:p>
    <w:p w:rsidR="00ED4C64" w:rsidRDefault="00ED4C64" w:rsidP="00ED4C64">
      <w:r>
        <w:tab/>
        <w:t xml:space="preserve"> En tal modelo se engaña al usuario con la intención de que éste se formule la idea que la aplicación le está ayudando a prevenir fraude al realizar el cambio de contraseña.</w:t>
      </w:r>
    </w:p>
    <w:p w:rsidR="00ED4C64" w:rsidRDefault="00ED4C64" w:rsidP="00ED4C64"/>
    <w:p w:rsidR="00ED4C64" w:rsidRPr="002F65EA" w:rsidRDefault="00ED4C64" w:rsidP="00ED4C64">
      <w:pPr>
        <w:pStyle w:val="Epgrafe"/>
        <w:keepNext/>
        <w:jc w:val="center"/>
        <w:rPr>
          <w:color w:val="auto"/>
          <w:sz w:val="24"/>
          <w:szCs w:val="24"/>
        </w:rPr>
      </w:pPr>
      <w:bookmarkStart w:id="724" w:name="_Toc277212308"/>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46</w:t>
      </w:r>
      <w:r w:rsidR="00ED2205" w:rsidRPr="002F65EA">
        <w:rPr>
          <w:color w:val="auto"/>
          <w:sz w:val="24"/>
          <w:szCs w:val="24"/>
        </w:rPr>
        <w:fldChar w:fldCharType="end"/>
      </w:r>
      <w:r w:rsidRPr="002F65EA">
        <w:rPr>
          <w:color w:val="auto"/>
          <w:sz w:val="24"/>
          <w:szCs w:val="24"/>
        </w:rPr>
        <w:t xml:space="preserve"> Alteración de una página Web por medio de XSS</w:t>
      </w:r>
      <w:bookmarkEnd w:id="724"/>
    </w:p>
    <w:p w:rsidR="00ED4C64" w:rsidRPr="002F65EA" w:rsidRDefault="00ED4C64" w:rsidP="00ED4C64">
      <w:pPr>
        <w:jc w:val="center"/>
        <w:rPr>
          <w:rStyle w:val="Ttulo4Car"/>
        </w:rPr>
      </w:pPr>
      <w:r>
        <w:rPr>
          <w:noProof/>
          <w:lang w:val="en-US"/>
        </w:rPr>
        <w:drawing>
          <wp:inline distT="0" distB="0" distL="0" distR="0">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sz w:val="24"/>
        </w:rPr>
        <w:t>Fuente: Propia</w:t>
      </w:r>
    </w:p>
    <w:p w:rsidR="00ED4C64" w:rsidRDefault="00ED4C64" w:rsidP="00ED4C64"/>
    <w:p w:rsidR="00ED4C64" w:rsidRDefault="00ED4C64" w:rsidP="00ED4C64">
      <w:r>
        <w:tab/>
        <w:t xml:space="preserve">En la imagen mostrada anteriormente se pude llegar a la conclusión en que todo texto incluido por el usuario en la caja de texto respectiva es </w:t>
      </w:r>
      <w:del w:id="725" w:author="Laica" w:date="2014-11-13T22:09:00Z">
        <w:r w:rsidDel="00CE03C7">
          <w:delText xml:space="preserve">enviada </w:delText>
        </w:r>
      </w:del>
      <w:ins w:id="726" w:author="Laica" w:date="2014-11-13T22:09:00Z">
        <w:r w:rsidR="00CE03C7">
          <w:t>enviad</w:t>
        </w:r>
        <w:r w:rsidR="00CE03C7">
          <w:t>o</w:t>
        </w:r>
        <w:r w:rsidR="00CE03C7">
          <w:t xml:space="preserve"> </w:t>
        </w:r>
      </w:ins>
      <w:r>
        <w:t xml:space="preserve">al navegador e </w:t>
      </w:r>
      <w:del w:id="727" w:author="Laica" w:date="2014-11-13T22:16:00Z">
        <w:r w:rsidDel="00E336AC">
          <w:delText xml:space="preserve">interpretada </w:delText>
        </w:r>
      </w:del>
      <w:ins w:id="728" w:author="Laica" w:date="2014-11-13T22:16:00Z">
        <w:r w:rsidR="00E336AC">
          <w:t>interpretad</w:t>
        </w:r>
        <w:r w:rsidR="00E336AC">
          <w:t>o</w:t>
        </w:r>
        <w:r w:rsidR="00E336AC">
          <w:t xml:space="preserve"> </w:t>
        </w:r>
      </w:ins>
      <w:r>
        <w:t>por el mismo. Esto quiere decir por ejemplo que si el usuario en lugar de enviar el nombre envía una etiqueta en HTML, ésta será mostrada en el navegador. Tenemos aquí un claro ejemplo de la falta de validación de datos de entrada.</w:t>
      </w:r>
    </w:p>
    <w:p w:rsidR="00ED4C64" w:rsidRDefault="00ED4C64" w:rsidP="00ED4C64">
      <w:r>
        <w:tab/>
        <w:t xml:space="preserve">Tal falencia de validación queda plasmada en la imagen siguiente, nótese que el segmento de código mostrado procesa un parámetro </w:t>
      </w:r>
      <w:r>
        <w:lastRenderedPageBreak/>
        <w:t>denominado Id, el cual luego es asignado a un control etiqueta (</w:t>
      </w:r>
      <w:proofErr w:type="spellStart"/>
      <w:r>
        <w:t>label</w:t>
      </w:r>
      <w:proofErr w:type="spellEnd"/>
      <w:r>
        <w:t>) el cual se encarga de mostrarlo en pantalla.</w:t>
      </w:r>
    </w:p>
    <w:p w:rsidR="00ED4C64" w:rsidRDefault="00ED4C64" w:rsidP="00ED4C64">
      <w:pPr>
        <w:pStyle w:val="Epgrafe"/>
        <w:keepNext/>
        <w:jc w:val="center"/>
        <w:rPr>
          <w:color w:val="auto"/>
          <w:sz w:val="24"/>
          <w:szCs w:val="24"/>
        </w:rPr>
      </w:pPr>
      <w:bookmarkStart w:id="729" w:name="_Toc277212309"/>
      <w:r w:rsidRPr="002F65EA">
        <w:rPr>
          <w:color w:val="auto"/>
          <w:sz w:val="24"/>
          <w:szCs w:val="24"/>
        </w:rPr>
        <w:t xml:space="preserve">Figura </w:t>
      </w:r>
      <w:r w:rsidR="00ED2205" w:rsidRPr="002F65EA">
        <w:rPr>
          <w:color w:val="auto"/>
          <w:sz w:val="24"/>
          <w:szCs w:val="24"/>
        </w:rPr>
        <w:fldChar w:fldCharType="begin"/>
      </w:r>
      <w:r w:rsidRPr="002F65EA">
        <w:rPr>
          <w:color w:val="auto"/>
          <w:sz w:val="24"/>
          <w:szCs w:val="24"/>
        </w:rPr>
        <w:instrText xml:space="preserve"> SEQ Figura \* ARABIC </w:instrText>
      </w:r>
      <w:r w:rsidR="00ED2205" w:rsidRPr="002F65EA">
        <w:rPr>
          <w:color w:val="auto"/>
          <w:sz w:val="24"/>
          <w:szCs w:val="24"/>
        </w:rPr>
        <w:fldChar w:fldCharType="separate"/>
      </w:r>
      <w:r w:rsidR="00E35F55">
        <w:rPr>
          <w:noProof/>
          <w:color w:val="auto"/>
          <w:sz w:val="24"/>
          <w:szCs w:val="24"/>
        </w:rPr>
        <w:t>47</w:t>
      </w:r>
      <w:r w:rsidR="00ED2205" w:rsidRPr="002F65EA">
        <w:rPr>
          <w:color w:val="auto"/>
          <w:sz w:val="24"/>
          <w:szCs w:val="24"/>
        </w:rPr>
        <w:fldChar w:fldCharType="end"/>
      </w:r>
      <w:r w:rsidRPr="002F65EA">
        <w:rPr>
          <w:color w:val="auto"/>
          <w:sz w:val="24"/>
          <w:szCs w:val="24"/>
        </w:rPr>
        <w:t xml:space="preserve"> Código fuente vulnerable a XSS</w:t>
      </w:r>
      <w:bookmarkEnd w:id="729"/>
    </w:p>
    <w:p w:rsidR="00ED4C64" w:rsidRPr="002F65EA" w:rsidRDefault="00ED4C64" w:rsidP="00ED4C64"/>
    <w:p w:rsidR="00ED4C64" w:rsidRDefault="00ED4C64" w:rsidP="00ED4C64">
      <w:r>
        <w:rPr>
          <w:noProof/>
          <w:lang w:val="en-US"/>
        </w:rPr>
        <w:drawing>
          <wp:inline distT="0" distB="0" distL="0" distR="0">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482090"/>
                    </a:xfrm>
                    <a:prstGeom prst="rect">
                      <a:avLst/>
                    </a:prstGeom>
                  </pic:spPr>
                </pic:pic>
              </a:graphicData>
            </a:graphic>
          </wp:inline>
        </w:drawing>
      </w:r>
    </w:p>
    <w:p w:rsidR="00ED4C64" w:rsidRPr="00F53C3D" w:rsidRDefault="00ED4C64" w:rsidP="00ED4C64">
      <w:pPr>
        <w:pStyle w:val="Ttulo4"/>
        <w:jc w:val="center"/>
        <w:rPr>
          <w:rStyle w:val="Ttulo4Car"/>
          <w:b/>
          <w:sz w:val="24"/>
        </w:rPr>
      </w:pPr>
      <w:bookmarkStart w:id="730" w:name="_Toc277170810"/>
      <w:r w:rsidRPr="00F53C3D">
        <w:rPr>
          <w:rStyle w:val="Ttulo4Car"/>
          <w:b/>
          <w:sz w:val="24"/>
        </w:rPr>
        <w:t>Fuente: http://goo.gl/VbgDnv</w:t>
      </w:r>
      <w:bookmarkEnd w:id="730"/>
    </w:p>
    <w:p w:rsidR="00ED4C64" w:rsidRDefault="00ED4C64" w:rsidP="00ED4C64"/>
    <w:p w:rsidR="00ED4C64" w:rsidRDefault="00ED4C64" w:rsidP="00ED4C64">
      <w:r>
        <w:t xml:space="preserve">Esto significa por ejemplo que un potencial usuario malicioso altera, de forma arbitraria, el parámetro que está siendo enviado, a fin de determinar si es posible que la etiqueta enviada </w:t>
      </w:r>
      <w:del w:id="731" w:author="Laica" w:date="2014-11-13T22:09:00Z">
        <w:r w:rsidDel="00CE03C7">
          <w:delText xml:space="preserve">puede </w:delText>
        </w:r>
      </w:del>
      <w:ins w:id="732" w:author="Laica" w:date="2014-11-13T22:09:00Z">
        <w:r w:rsidR="00CE03C7">
          <w:t>pued</w:t>
        </w:r>
        <w:r w:rsidR="00CE03C7">
          <w:t>a</w:t>
        </w:r>
        <w:r w:rsidR="00CE03C7">
          <w:t xml:space="preserve"> </w:t>
        </w:r>
      </w:ins>
      <w:r>
        <w:t>ser interpretada. En la imagen siguiente es posible ver que el atacante envía un texto que al ser interpretado en el navegador, y debido a las etiquetas HTML que contiene, mostrará un título de tercer orden denominado h1.</w:t>
      </w:r>
    </w:p>
    <w:p w:rsidR="00ED4C64" w:rsidRDefault="00ED4C64" w:rsidP="00ED4C64"/>
    <w:p w:rsidR="00ED4C64" w:rsidRPr="00312314" w:rsidRDefault="00ED4C64" w:rsidP="00ED4C64">
      <w:pPr>
        <w:pStyle w:val="Epgrafe"/>
        <w:keepNext/>
        <w:jc w:val="center"/>
        <w:rPr>
          <w:color w:val="auto"/>
          <w:sz w:val="24"/>
          <w:szCs w:val="24"/>
        </w:rPr>
      </w:pPr>
      <w:bookmarkStart w:id="733" w:name="_Toc277212310"/>
      <w:r w:rsidRPr="00312314">
        <w:rPr>
          <w:color w:val="auto"/>
          <w:sz w:val="24"/>
          <w:szCs w:val="24"/>
        </w:rPr>
        <w:lastRenderedPageBreak/>
        <w:t xml:space="preserve">Figura </w:t>
      </w:r>
      <w:r w:rsidR="00ED2205" w:rsidRPr="00312314">
        <w:rPr>
          <w:color w:val="auto"/>
          <w:sz w:val="24"/>
          <w:szCs w:val="24"/>
        </w:rPr>
        <w:fldChar w:fldCharType="begin"/>
      </w:r>
      <w:r w:rsidRPr="00312314">
        <w:rPr>
          <w:color w:val="auto"/>
          <w:sz w:val="24"/>
          <w:szCs w:val="24"/>
        </w:rPr>
        <w:instrText xml:space="preserve"> SEQ Figura \* ARABIC </w:instrText>
      </w:r>
      <w:r w:rsidR="00ED2205" w:rsidRPr="00312314">
        <w:rPr>
          <w:color w:val="auto"/>
          <w:sz w:val="24"/>
          <w:szCs w:val="24"/>
        </w:rPr>
        <w:fldChar w:fldCharType="separate"/>
      </w:r>
      <w:r w:rsidR="00E35F55">
        <w:rPr>
          <w:noProof/>
          <w:color w:val="auto"/>
          <w:sz w:val="24"/>
          <w:szCs w:val="24"/>
        </w:rPr>
        <w:t>48</w:t>
      </w:r>
      <w:r w:rsidR="00ED2205" w:rsidRPr="00312314">
        <w:rPr>
          <w:color w:val="auto"/>
          <w:sz w:val="24"/>
          <w:szCs w:val="24"/>
        </w:rPr>
        <w:fldChar w:fldCharType="end"/>
      </w:r>
      <w:r w:rsidRPr="00312314">
        <w:rPr>
          <w:color w:val="auto"/>
          <w:sz w:val="24"/>
          <w:szCs w:val="24"/>
        </w:rPr>
        <w:t xml:space="preserve"> Materialización de un ataque de Secuencia de Comandos entre Páginas</w:t>
      </w:r>
      <w:bookmarkEnd w:id="733"/>
    </w:p>
    <w:p w:rsidR="00ED4C64" w:rsidRPr="00E9651C" w:rsidRDefault="00ED4C64" w:rsidP="00522D96">
      <w:pPr>
        <w:pStyle w:val="Ttulo4"/>
        <w:jc w:val="center"/>
        <w:rPr>
          <w:rStyle w:val="Ttulo4Car"/>
          <w:b/>
          <w:sz w:val="24"/>
        </w:rPr>
      </w:pPr>
      <w:r>
        <w:rPr>
          <w:noProof/>
          <w:lang w:val="en-US"/>
        </w:rPr>
        <w:drawing>
          <wp:inline distT="0" distB="0" distL="0" distR="0">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938655"/>
                    </a:xfrm>
                    <a:prstGeom prst="rect">
                      <a:avLst/>
                    </a:prstGeom>
                  </pic:spPr>
                </pic:pic>
              </a:graphicData>
            </a:graphic>
          </wp:inline>
        </w:drawing>
      </w:r>
      <w:bookmarkStart w:id="734" w:name="_Toc277170812"/>
      <w:r w:rsidRPr="00E9651C">
        <w:rPr>
          <w:rStyle w:val="Ttulo4Car"/>
          <w:b/>
          <w:sz w:val="24"/>
        </w:rPr>
        <w:t>Fuente: http://goo.gl/VbgDnv</w:t>
      </w:r>
      <w:bookmarkEnd w:id="734"/>
    </w:p>
    <w:p w:rsidR="00ED4C64" w:rsidRDefault="00ED4C64" w:rsidP="00ED4C64">
      <w:r>
        <w:tab/>
        <w:t xml:space="preserve">Una vez que el atacante es capaz de confirmar que la aplicación no valida los datos de entrada sino que los envía al navegador tal cual fueron introducidos, éste podrá entonces enviar un tipo de texto potencialmente dañino, en el sentido de que contiene código JavaScript arbitrario, el cual puede </w:t>
      </w:r>
      <w:proofErr w:type="spellStart"/>
      <w:r>
        <w:t>redireccionar</w:t>
      </w:r>
      <w:proofErr w:type="spellEnd"/>
      <w:r>
        <w:t xml:space="preserve"> al usuario a un dominio dañino, provocar la descarga de algún virus informático, provocar la actualización involuntaria de algún estado en la aplicación y cambiar en sí toda la estructura de la página.</w:t>
      </w:r>
    </w:p>
    <w:p w:rsidR="00ED4C64" w:rsidRDefault="00ED4C64" w:rsidP="00ED4C64">
      <w:r>
        <w:tab/>
        <w:t>Tomando como base el mismo ejemplo, el atacante entonces envía código que se procesa del lado del cliente (formalmente JavaScript) mismo que será ejecutado en el navegador. En principio la mayoría de navegadores modernos presentan soporte nativo a JavaScript como lenguaje estándar, esto facilita ampliamente la difusión del problema.</w:t>
      </w:r>
    </w:p>
    <w:p w:rsidR="00ED4C64" w:rsidRDefault="00ED4C64" w:rsidP="00ED4C64"/>
    <w:p w:rsidR="00ED4C64" w:rsidRDefault="00ED4C64" w:rsidP="00ED4C64"/>
    <w:p w:rsidR="00ED4C64" w:rsidRDefault="00ED4C64" w:rsidP="00ED4C64">
      <w:pPr>
        <w:pStyle w:val="Epgrafe"/>
        <w:keepNext/>
        <w:jc w:val="center"/>
        <w:rPr>
          <w:color w:val="auto"/>
          <w:sz w:val="28"/>
          <w:szCs w:val="28"/>
        </w:rPr>
      </w:pPr>
      <w:bookmarkStart w:id="735" w:name="_Toc277212311"/>
      <w:r w:rsidRPr="00312314">
        <w:rPr>
          <w:color w:val="auto"/>
          <w:sz w:val="28"/>
          <w:szCs w:val="28"/>
        </w:rPr>
        <w:lastRenderedPageBreak/>
        <w:t xml:space="preserve">Figura </w:t>
      </w:r>
      <w:r w:rsidR="00ED2205" w:rsidRPr="00312314">
        <w:rPr>
          <w:color w:val="auto"/>
          <w:sz w:val="28"/>
          <w:szCs w:val="28"/>
        </w:rPr>
        <w:fldChar w:fldCharType="begin"/>
      </w:r>
      <w:r w:rsidRPr="00312314">
        <w:rPr>
          <w:color w:val="auto"/>
          <w:sz w:val="28"/>
          <w:szCs w:val="28"/>
        </w:rPr>
        <w:instrText xml:space="preserve"> SEQ Figura \* ARABIC </w:instrText>
      </w:r>
      <w:r w:rsidR="00ED2205" w:rsidRPr="00312314">
        <w:rPr>
          <w:color w:val="auto"/>
          <w:sz w:val="28"/>
          <w:szCs w:val="28"/>
        </w:rPr>
        <w:fldChar w:fldCharType="separate"/>
      </w:r>
      <w:r w:rsidR="00E35F55">
        <w:rPr>
          <w:noProof/>
          <w:color w:val="auto"/>
          <w:sz w:val="28"/>
          <w:szCs w:val="28"/>
        </w:rPr>
        <w:t>49</w:t>
      </w:r>
      <w:r w:rsidR="00ED2205" w:rsidRPr="00312314">
        <w:rPr>
          <w:color w:val="auto"/>
          <w:sz w:val="28"/>
          <w:szCs w:val="28"/>
        </w:rPr>
        <w:fldChar w:fldCharType="end"/>
      </w:r>
      <w:r w:rsidRPr="00312314">
        <w:rPr>
          <w:color w:val="auto"/>
          <w:sz w:val="28"/>
          <w:szCs w:val="28"/>
        </w:rPr>
        <w:t xml:space="preserve"> Envío de código JavaScript en la aplicación</w:t>
      </w:r>
      <w:bookmarkEnd w:id="735"/>
    </w:p>
    <w:p w:rsidR="00ED4C64" w:rsidRPr="00312314" w:rsidRDefault="00ED4C64" w:rsidP="00ED4C64"/>
    <w:p w:rsidR="00ED4C64" w:rsidRDefault="00ED4C64" w:rsidP="00ED4C64">
      <w:r>
        <w:rPr>
          <w:noProof/>
          <w:lang w:val="en-US"/>
        </w:rPr>
        <w:drawing>
          <wp:inline distT="0" distB="0" distL="0" distR="0">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381500" cy="3327400"/>
                    </a:xfrm>
                    <a:prstGeom prst="rect">
                      <a:avLst/>
                    </a:prstGeom>
                  </pic:spPr>
                </pic:pic>
              </a:graphicData>
            </a:graphic>
          </wp:inline>
        </w:drawing>
      </w:r>
    </w:p>
    <w:p w:rsidR="00ED4C64" w:rsidRPr="002C0086" w:rsidRDefault="00ED4C64" w:rsidP="00ED4C64">
      <w:pPr>
        <w:pStyle w:val="Ttulo4"/>
        <w:jc w:val="center"/>
        <w:rPr>
          <w:rStyle w:val="Ttulo4Car"/>
          <w:b/>
          <w:sz w:val="24"/>
        </w:rPr>
      </w:pPr>
      <w:bookmarkStart w:id="736" w:name="_Toc277170814"/>
      <w:r w:rsidRPr="002C0086">
        <w:rPr>
          <w:rStyle w:val="Ttulo4Car"/>
          <w:b/>
          <w:sz w:val="24"/>
        </w:rPr>
        <w:t>Fuente: http://goo.gl/VbgDnv</w:t>
      </w:r>
      <w:bookmarkEnd w:id="736"/>
    </w:p>
    <w:p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información al respecto. Dicho vínculo apunta a la plataforma TEAM Mentor de la empresa Security Innovation, lo que además permite que clientes potenciales accedan a los demás productos.</w:t>
      </w:r>
    </w:p>
    <w:p w:rsidR="00ED4C64" w:rsidRPr="00312314" w:rsidRDefault="00ED4C64" w:rsidP="00ED4C64">
      <w:pPr>
        <w:pStyle w:val="Epgrafe"/>
        <w:keepNext/>
        <w:jc w:val="center"/>
        <w:rPr>
          <w:color w:val="auto"/>
          <w:sz w:val="24"/>
          <w:szCs w:val="24"/>
        </w:rPr>
      </w:pPr>
      <w:bookmarkStart w:id="737" w:name="_Toc277212312"/>
      <w:r w:rsidRPr="00312314">
        <w:rPr>
          <w:color w:val="auto"/>
          <w:sz w:val="24"/>
          <w:szCs w:val="24"/>
        </w:rPr>
        <w:t xml:space="preserve">Figura </w:t>
      </w:r>
      <w:r w:rsidR="00ED2205" w:rsidRPr="00312314">
        <w:rPr>
          <w:color w:val="auto"/>
          <w:sz w:val="24"/>
          <w:szCs w:val="24"/>
        </w:rPr>
        <w:fldChar w:fldCharType="begin"/>
      </w:r>
      <w:r w:rsidRPr="00312314">
        <w:rPr>
          <w:color w:val="auto"/>
          <w:sz w:val="24"/>
          <w:szCs w:val="24"/>
        </w:rPr>
        <w:instrText xml:space="preserve"> SEQ Figura \* ARABIC </w:instrText>
      </w:r>
      <w:r w:rsidR="00ED2205" w:rsidRPr="00312314">
        <w:rPr>
          <w:color w:val="auto"/>
          <w:sz w:val="24"/>
          <w:szCs w:val="24"/>
        </w:rPr>
        <w:fldChar w:fldCharType="separate"/>
      </w:r>
      <w:r w:rsidR="00E35F55">
        <w:rPr>
          <w:noProof/>
          <w:color w:val="auto"/>
          <w:sz w:val="24"/>
          <w:szCs w:val="24"/>
        </w:rPr>
        <w:t>50</w:t>
      </w:r>
      <w:r w:rsidR="00ED2205" w:rsidRPr="00312314">
        <w:rPr>
          <w:color w:val="auto"/>
          <w:sz w:val="24"/>
          <w:szCs w:val="24"/>
        </w:rPr>
        <w:fldChar w:fldCharType="end"/>
      </w:r>
      <w:r w:rsidRPr="00312314">
        <w:rPr>
          <w:color w:val="auto"/>
          <w:sz w:val="24"/>
          <w:szCs w:val="24"/>
        </w:rPr>
        <w:t xml:space="preserve"> Detección de código fuente vulnerable por medio del Plugín</w:t>
      </w:r>
      <w:bookmarkEnd w:id="737"/>
    </w:p>
    <w:p w:rsidR="00ED4C64" w:rsidRDefault="00ED4C64" w:rsidP="00ED4C64">
      <w:r>
        <w:rPr>
          <w:noProof/>
          <w:lang w:val="en-US"/>
        </w:rPr>
        <w:drawing>
          <wp:inline distT="0" distB="0" distL="0" distR="0">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033270"/>
                    </a:xfrm>
                    <a:prstGeom prst="rect">
                      <a:avLst/>
                    </a:prstGeom>
                  </pic:spPr>
                </pic:pic>
              </a:graphicData>
            </a:graphic>
          </wp:inline>
        </w:drawing>
      </w:r>
    </w:p>
    <w:p w:rsidR="00ED4C64" w:rsidRPr="00E9651C" w:rsidRDefault="00ED4C64" w:rsidP="00ED4C64">
      <w:pPr>
        <w:pStyle w:val="Ttulo4"/>
        <w:jc w:val="center"/>
        <w:rPr>
          <w:rStyle w:val="Ttulo4Car"/>
          <w:b/>
          <w:sz w:val="24"/>
        </w:rPr>
      </w:pPr>
      <w:bookmarkStart w:id="738" w:name="_Toc277170816"/>
      <w:r w:rsidRPr="00E9651C">
        <w:rPr>
          <w:rStyle w:val="Ttulo4Car"/>
          <w:b/>
          <w:sz w:val="24"/>
        </w:rPr>
        <w:t>Fuente: Propia</w:t>
      </w:r>
      <w:bookmarkEnd w:id="738"/>
    </w:p>
    <w:p w:rsidR="00ED4C64" w:rsidRDefault="00ED4C64" w:rsidP="00ED4C64">
      <w:r>
        <w:t>La retroalimentación dentro del IDE es un activo. En la detección de problemas de Secuencia de Comandos entre Páginas se muestra una opción donde el desarrollador puede corregir el problema:</w:t>
      </w:r>
    </w:p>
    <w:p w:rsidR="00ED4C64" w:rsidRDefault="00ED4C64" w:rsidP="00ED4C64">
      <w:r>
        <w:tab/>
        <w:t xml:space="preserve">Nótese como al presionar en la linterna amarilla (el ícono con forma de bombillo), aparece una ventana modal donde se muestra en forma de vista previa como quedaría el cambio luego de aceptar la recomendación de seguridad. En este caso se aplica la función </w:t>
      </w:r>
      <w:proofErr w:type="spellStart"/>
      <w:r>
        <w:t>HtmlEncode</w:t>
      </w:r>
      <w:proofErr w:type="spellEnd"/>
      <w:r>
        <w:t xml:space="preserve"> con el objetivo de hacer una limpieza de los datos de entrada y remover caracteres especiales que tiene un significado en HTML (Codificación de HTML). El hipervínculo mostrado muestra otras recomendaciones más robustas en el momento de resolver el problema.</w:t>
      </w:r>
    </w:p>
    <w:p w:rsidR="00ED4C64" w:rsidRPr="00EC2D37" w:rsidRDefault="00ED4C64" w:rsidP="00ED4C64">
      <w:pPr>
        <w:pStyle w:val="Epgrafe"/>
        <w:keepNext/>
        <w:jc w:val="center"/>
        <w:rPr>
          <w:color w:val="auto"/>
          <w:sz w:val="24"/>
          <w:szCs w:val="24"/>
        </w:rPr>
      </w:pPr>
      <w:bookmarkStart w:id="739" w:name="_Toc277212313"/>
      <w:r w:rsidRPr="00EC2D37">
        <w:rPr>
          <w:color w:val="auto"/>
          <w:sz w:val="24"/>
          <w:szCs w:val="24"/>
        </w:rPr>
        <w:lastRenderedPageBreak/>
        <w:t xml:space="preserve">Figura </w:t>
      </w:r>
      <w:r w:rsidR="00ED2205" w:rsidRPr="00EC2D37">
        <w:rPr>
          <w:color w:val="auto"/>
          <w:sz w:val="24"/>
          <w:szCs w:val="24"/>
        </w:rPr>
        <w:fldChar w:fldCharType="begin"/>
      </w:r>
      <w:r w:rsidRPr="00EC2D37">
        <w:rPr>
          <w:color w:val="auto"/>
          <w:sz w:val="24"/>
          <w:szCs w:val="24"/>
        </w:rPr>
        <w:instrText xml:space="preserve"> SEQ Figura \* ARABIC </w:instrText>
      </w:r>
      <w:r w:rsidR="00ED2205" w:rsidRPr="00EC2D37">
        <w:rPr>
          <w:color w:val="auto"/>
          <w:sz w:val="24"/>
          <w:szCs w:val="24"/>
        </w:rPr>
        <w:fldChar w:fldCharType="separate"/>
      </w:r>
      <w:r w:rsidR="00E35F55">
        <w:rPr>
          <w:noProof/>
          <w:color w:val="auto"/>
          <w:sz w:val="24"/>
          <w:szCs w:val="24"/>
        </w:rPr>
        <w:t>51</w:t>
      </w:r>
      <w:r w:rsidR="00ED2205" w:rsidRPr="00EC2D37">
        <w:rPr>
          <w:color w:val="auto"/>
          <w:sz w:val="24"/>
          <w:szCs w:val="24"/>
        </w:rPr>
        <w:fldChar w:fldCharType="end"/>
      </w:r>
      <w:r w:rsidRPr="00EC2D37">
        <w:rPr>
          <w:color w:val="auto"/>
          <w:sz w:val="24"/>
          <w:szCs w:val="24"/>
        </w:rPr>
        <w:t xml:space="preserve"> Vista Previa de la corrección del problema de XSS</w:t>
      </w:r>
      <w:bookmarkEnd w:id="739"/>
    </w:p>
    <w:p w:rsidR="00ED4C64" w:rsidRDefault="00ED4C64" w:rsidP="00ED4C64">
      <w:r>
        <w:rPr>
          <w:noProof/>
          <w:lang w:val="en-US"/>
        </w:rPr>
        <w:drawing>
          <wp:inline distT="0" distB="0" distL="0" distR="0">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474470"/>
                    </a:xfrm>
                    <a:prstGeom prst="rect">
                      <a:avLst/>
                    </a:prstGeom>
                  </pic:spPr>
                </pic:pic>
              </a:graphicData>
            </a:graphic>
          </wp:inline>
        </w:drawing>
      </w:r>
    </w:p>
    <w:p w:rsidR="00ED4C64" w:rsidRPr="00E9651C" w:rsidRDefault="00ED4C64" w:rsidP="00ED4C64">
      <w:pPr>
        <w:pStyle w:val="Ttulo4"/>
        <w:jc w:val="center"/>
        <w:rPr>
          <w:rStyle w:val="Ttulo4Car"/>
          <w:b/>
          <w:sz w:val="24"/>
        </w:rPr>
      </w:pPr>
      <w:bookmarkStart w:id="740" w:name="_Toc277170818"/>
      <w:r w:rsidRPr="00E9651C">
        <w:rPr>
          <w:rStyle w:val="Ttulo4Car"/>
          <w:b/>
          <w:sz w:val="24"/>
        </w:rPr>
        <w:t>Fuente: Propia</w:t>
      </w:r>
      <w:bookmarkEnd w:id="740"/>
    </w:p>
    <w:p w:rsidR="00ED4C64" w:rsidRDefault="00ED4C64" w:rsidP="00ED4C64">
      <w:r>
        <w:tab/>
        <w:t>En el momento preciso de aceptar la recomendación brindada por el plugin, presionando la opción del menú que dice Solucionar Problema de seguridad, la recomendación quedará en firme y el segmento de código será corregido de forma transparente para el desarrollador.</w:t>
      </w:r>
    </w:p>
    <w:p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rsidR="00ED4C64" w:rsidRPr="00633FDB" w:rsidRDefault="00ED4C64" w:rsidP="00ED4C64">
      <w:pPr>
        <w:pStyle w:val="Epgrafe"/>
        <w:keepNext/>
        <w:jc w:val="center"/>
        <w:rPr>
          <w:color w:val="auto"/>
          <w:sz w:val="24"/>
          <w:szCs w:val="24"/>
        </w:rPr>
      </w:pPr>
      <w:bookmarkStart w:id="741" w:name="_Toc277212314"/>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52</w:t>
      </w:r>
      <w:r w:rsidR="00ED2205" w:rsidRPr="00633FDB">
        <w:rPr>
          <w:color w:val="auto"/>
          <w:sz w:val="24"/>
          <w:szCs w:val="24"/>
        </w:rPr>
        <w:fldChar w:fldCharType="end"/>
      </w:r>
      <w:r w:rsidRPr="00633FDB">
        <w:rPr>
          <w:color w:val="auto"/>
          <w:sz w:val="24"/>
          <w:szCs w:val="24"/>
        </w:rPr>
        <w:t xml:space="preserve"> Corrección del problema de seguridad en el código fuente</w:t>
      </w:r>
      <w:bookmarkEnd w:id="741"/>
    </w:p>
    <w:p w:rsidR="00ED4C64" w:rsidRDefault="00ED4C64" w:rsidP="00ED4C64">
      <w:r>
        <w:rPr>
          <w:noProof/>
          <w:lang w:val="en-US"/>
        </w:rPr>
        <w:drawing>
          <wp:inline distT="0" distB="0" distL="0" distR="0">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537970"/>
                    </a:xfrm>
                    <a:prstGeom prst="rect">
                      <a:avLst/>
                    </a:prstGeom>
                  </pic:spPr>
                </pic:pic>
              </a:graphicData>
            </a:graphic>
          </wp:inline>
        </w:drawing>
      </w:r>
    </w:p>
    <w:p w:rsidR="00ED4C64" w:rsidRPr="00E9651C" w:rsidRDefault="00ED4C64" w:rsidP="00ED4C64">
      <w:pPr>
        <w:pStyle w:val="Ttulo4"/>
        <w:jc w:val="center"/>
        <w:rPr>
          <w:rStyle w:val="Ttulo4Car"/>
          <w:b/>
          <w:sz w:val="24"/>
        </w:rPr>
      </w:pPr>
      <w:bookmarkStart w:id="742" w:name="_Toc277170820"/>
      <w:r w:rsidRPr="00E9651C">
        <w:rPr>
          <w:rStyle w:val="Ttulo4Car"/>
          <w:b/>
          <w:sz w:val="24"/>
        </w:rPr>
        <w:t>Fuente: Propia</w:t>
      </w:r>
      <w:bookmarkEnd w:id="742"/>
    </w:p>
    <w:p w:rsidR="00ED4C64" w:rsidRDefault="00ED4C64" w:rsidP="00ED4C64"/>
    <w:p w:rsidR="00ED4C64" w:rsidRPr="00633FDB" w:rsidRDefault="00ED4C64" w:rsidP="00ED4C64"/>
    <w:p w:rsidR="00ED4C64" w:rsidRPr="00DC7F7E" w:rsidRDefault="00DE415B" w:rsidP="00DE415B">
      <w:pPr>
        <w:pStyle w:val="Ttulo4"/>
      </w:pPr>
      <w:r>
        <w:t xml:space="preserve">1.3.4.8 </w:t>
      </w:r>
      <w:r w:rsidR="00ED4C64" w:rsidRPr="00DC7F7E">
        <w:t>Configuración Incorrecta de seguridad</w:t>
      </w:r>
    </w:p>
    <w:p w:rsidR="00ED4C64" w:rsidRDefault="00ED4C64" w:rsidP="00ED4C64">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rsidR="00ED4C64" w:rsidRDefault="00ED4C64" w:rsidP="00ED4C64">
      <w:r>
        <w:tab/>
        <w:t>El hecho de que participen varios actores en el proceso del software aunado a complejidades innecesarias al implementar soluciones de software permite que alguno de los componentes tenga alguna configuración incorrecta de seguridad.</w:t>
      </w:r>
    </w:p>
    <w:p w:rsidR="00ED4C64" w:rsidRDefault="00ED4C64" w:rsidP="00ED4C64">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rsidR="00ED4C64" w:rsidRDefault="00ED4C64" w:rsidP="00ED4C64">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rsidR="00ED4C64" w:rsidRDefault="00ED4C64" w:rsidP="00ED4C64">
      <w:r>
        <w:lastRenderedPageBreak/>
        <w:tab/>
        <w:t>En la imagen siguiente se detalla el modelo de riesgo y el impacto para la organización en cuanto a las configuraciones incorrectas de seguridad. Se puede notar que la incidencia de esta vulnerabilidad es alta, gran número de aplicaciones transaccionales tienen alguna configuración incorrecta de seguridad la cual puede estar asociada a mensajes de error ricos en información técnica acerca de la tecnología subyacente.</w:t>
      </w:r>
    </w:p>
    <w:p w:rsidR="00ED4C64" w:rsidRPr="00633FDB" w:rsidRDefault="00ED4C64" w:rsidP="00ED4C64">
      <w:pPr>
        <w:pStyle w:val="Epgrafe"/>
        <w:keepNext/>
        <w:jc w:val="center"/>
        <w:rPr>
          <w:color w:val="auto"/>
          <w:sz w:val="24"/>
          <w:szCs w:val="24"/>
        </w:rPr>
      </w:pPr>
      <w:bookmarkStart w:id="743" w:name="_Toc277212315"/>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53</w:t>
      </w:r>
      <w:r w:rsidR="00ED2205"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743"/>
    </w:p>
    <w:p w:rsidR="00ED4C64" w:rsidRDefault="00ED4C64" w:rsidP="00ED4C64">
      <w:r>
        <w:rPr>
          <w:noProof/>
          <w:lang w:val="en-US"/>
        </w:rPr>
        <w:drawing>
          <wp:inline distT="0" distB="0" distL="0" distR="0">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67965"/>
                    </a:xfrm>
                    <a:prstGeom prst="rect">
                      <a:avLst/>
                    </a:prstGeom>
                  </pic:spPr>
                </pic:pic>
              </a:graphicData>
            </a:graphic>
          </wp:inline>
        </w:drawing>
      </w:r>
    </w:p>
    <w:p w:rsidR="00ED4C64" w:rsidRPr="00E9651C" w:rsidRDefault="00ED4C64" w:rsidP="00ED4C64">
      <w:pPr>
        <w:pStyle w:val="Ttulo4"/>
        <w:jc w:val="center"/>
        <w:rPr>
          <w:rStyle w:val="Ttulo4Car"/>
          <w:b/>
          <w:sz w:val="24"/>
        </w:rPr>
      </w:pPr>
      <w:bookmarkStart w:id="744" w:name="_Toc277170822"/>
      <w:r w:rsidRPr="00E9651C">
        <w:rPr>
          <w:rStyle w:val="Ttulo4Car"/>
          <w:b/>
          <w:sz w:val="24"/>
        </w:rPr>
        <w:t>Fuente:</w:t>
      </w:r>
      <w:r w:rsidR="00E9651C" w:rsidRPr="00E9651C">
        <w:rPr>
          <w:rStyle w:val="Ttulo4Car"/>
          <w:b/>
          <w:sz w:val="24"/>
        </w:rPr>
        <w:t xml:space="preserve"> </w:t>
      </w:r>
      <w:r w:rsidRPr="00E9651C">
        <w:rPr>
          <w:rStyle w:val="Ttulo4Car"/>
          <w:b/>
          <w:sz w:val="24"/>
        </w:rPr>
        <w:t>OWASP Top 10 Español</w:t>
      </w:r>
      <w:bookmarkEnd w:id="744"/>
    </w:p>
    <w:p w:rsidR="00ED4C64" w:rsidRDefault="00ED4C64" w:rsidP="00ED4C64">
      <w:r>
        <w:tab/>
        <w:t xml:space="preserve">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información relevante para un usuario malicioso y le de así herramientas para </w:t>
      </w:r>
      <w:r>
        <w:lastRenderedPageBreak/>
        <w:t>comprometer el sistema. Tales errores involucran información acerca del motor de base de datos adyacente así como indicarle que otros ataque informáticos pueden ser perpetrados.</w:t>
      </w:r>
    </w:p>
    <w:p w:rsidR="00ED4C64" w:rsidRDefault="00ED4C64" w:rsidP="00ED4C64">
      <w:r>
        <w:tab/>
        <w:t>En la siguiente ilustración se muestra un mensaje de error emitido por la aplicación Web, misma que en el detalle del error, tal como se aprecia, brinda información acerca de la base de datos, el servidor Web y la versión donde dicha aplicación está siendo hospedada.</w:t>
      </w:r>
    </w:p>
    <w:p w:rsidR="00ED4C64" w:rsidRPr="00633FDB" w:rsidRDefault="00ED4C64" w:rsidP="00ED4C64">
      <w:pPr>
        <w:pStyle w:val="Epgrafe"/>
        <w:keepNext/>
        <w:jc w:val="center"/>
        <w:rPr>
          <w:color w:val="auto"/>
          <w:sz w:val="24"/>
          <w:szCs w:val="24"/>
        </w:rPr>
      </w:pPr>
      <w:bookmarkStart w:id="745" w:name="_Toc277212316"/>
      <w:bookmarkStart w:id="746" w:name="_Toc277170824"/>
      <w:r w:rsidRPr="00633FDB">
        <w:rPr>
          <w:color w:val="auto"/>
          <w:sz w:val="24"/>
          <w:szCs w:val="24"/>
        </w:rPr>
        <w:t xml:space="preserve">Figura </w:t>
      </w:r>
      <w:r w:rsidR="00ED2205" w:rsidRPr="00633FDB">
        <w:rPr>
          <w:color w:val="auto"/>
          <w:sz w:val="24"/>
          <w:szCs w:val="24"/>
        </w:rPr>
        <w:fldChar w:fldCharType="begin"/>
      </w:r>
      <w:r w:rsidRPr="00633FDB">
        <w:rPr>
          <w:color w:val="auto"/>
          <w:sz w:val="24"/>
          <w:szCs w:val="24"/>
        </w:rPr>
        <w:instrText xml:space="preserve"> SEQ Figura \* ARABIC </w:instrText>
      </w:r>
      <w:r w:rsidR="00ED2205" w:rsidRPr="00633FDB">
        <w:rPr>
          <w:color w:val="auto"/>
          <w:sz w:val="24"/>
          <w:szCs w:val="24"/>
        </w:rPr>
        <w:fldChar w:fldCharType="separate"/>
      </w:r>
      <w:r w:rsidR="00E35F55">
        <w:rPr>
          <w:noProof/>
          <w:color w:val="auto"/>
          <w:sz w:val="24"/>
          <w:szCs w:val="24"/>
        </w:rPr>
        <w:t>54</w:t>
      </w:r>
      <w:r w:rsidR="00ED2205" w:rsidRPr="00633FDB">
        <w:rPr>
          <w:color w:val="auto"/>
          <w:sz w:val="24"/>
          <w:szCs w:val="24"/>
        </w:rPr>
        <w:fldChar w:fldCharType="end"/>
      </w:r>
      <w:r w:rsidRPr="00633FDB">
        <w:rPr>
          <w:color w:val="auto"/>
          <w:sz w:val="24"/>
          <w:szCs w:val="24"/>
        </w:rPr>
        <w:t xml:space="preserve"> Configuración de seguridad incorrecta por medio de mensajes de error</w:t>
      </w:r>
      <w:bookmarkEnd w:id="745"/>
    </w:p>
    <w:p w:rsidR="00ED4C64" w:rsidRPr="00E9651C" w:rsidRDefault="00ED4C64" w:rsidP="00ED4C64">
      <w:pPr>
        <w:pStyle w:val="Ttulo3"/>
        <w:jc w:val="center"/>
      </w:pPr>
      <w:bookmarkStart w:id="747" w:name="_Toc277342742"/>
      <w:r>
        <w:rPr>
          <w:noProof/>
          <w:lang w:val="en-US"/>
        </w:rPr>
        <w:drawing>
          <wp:inline distT="0" distB="0" distL="0" distR="0">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314575"/>
                    </a:xfrm>
                    <a:prstGeom prst="rect">
                      <a:avLst/>
                    </a:prstGeom>
                  </pic:spPr>
                </pic:pic>
              </a:graphicData>
            </a:graphic>
          </wp:inline>
        </w:drawing>
      </w:r>
      <w:r w:rsidRPr="00E9651C">
        <w:rPr>
          <w:rStyle w:val="Ttulo4Car"/>
          <w:sz w:val="24"/>
        </w:rPr>
        <w:t>Fuente: Propia</w:t>
      </w:r>
      <w:bookmarkEnd w:id="746"/>
      <w:bookmarkEnd w:id="747"/>
    </w:p>
    <w:p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 El detalle del error además muestra las versiones del servidor Web y de la plataforma usada por el sistema.</w:t>
      </w:r>
    </w:p>
    <w:p w:rsidR="00ED4C64" w:rsidRDefault="00ED4C64" w:rsidP="00ED4C64">
      <w:r>
        <w:lastRenderedPageBreak/>
        <w:tab/>
        <w:t>Un manejo eficiente de mensajes de error así como evitar mostrar detalles técnicos de las excepciones en tiempo de ejecución ayudan sustancialmente a mitigar que se muestre algún dato relevante.</w:t>
      </w:r>
    </w:p>
    <w:p w:rsidR="00ED4C64" w:rsidRPr="00DC7F7E" w:rsidRDefault="00DE415B" w:rsidP="00DE415B">
      <w:pPr>
        <w:pStyle w:val="Ttulo4"/>
      </w:pPr>
      <w:r>
        <w:t xml:space="preserve">1.3.4.9 </w:t>
      </w:r>
      <w:r w:rsidR="00ED4C64" w:rsidRPr="00DC7F7E">
        <w:t>Exposición de datos sensibles</w:t>
      </w:r>
    </w:p>
    <w:p w:rsidR="00ED4C64" w:rsidRDefault="00ED4C64" w:rsidP="00ED4C64">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rsidR="00ED4C64" w:rsidRDefault="00ED4C64" w:rsidP="00ED4C64">
      <w:r>
        <w:tab/>
        <w:t>Se hace importante identificar cuales son estos datos sensibles para la empresa y poder definir si los controles aplicados actualmente son necesarios para protegerlos o si por el contrario se hace necesario implementar nuevos controles.</w:t>
      </w:r>
    </w:p>
    <w:p w:rsidR="00ED4C64" w:rsidRDefault="00ED4C64" w:rsidP="00ED4C6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rsidR="00ED4C64" w:rsidRDefault="00ED4C64" w:rsidP="00ED4C64">
      <w:r>
        <w:lastRenderedPageBreak/>
        <w:tab/>
        <w:t>En la imagen siguiente se pude observar el modelo de riesgo desarrollado por la fundación OWASP y donde se puede apreciar el vector de ataque y el impacto para la organización.</w:t>
      </w:r>
    </w:p>
    <w:p w:rsidR="00ED4C64" w:rsidRPr="00F77FF4" w:rsidRDefault="00ED4C64" w:rsidP="00ED4C64">
      <w:pPr>
        <w:pStyle w:val="Epgrafe"/>
        <w:keepNext/>
        <w:jc w:val="center"/>
        <w:rPr>
          <w:color w:val="auto"/>
          <w:sz w:val="24"/>
          <w:szCs w:val="24"/>
        </w:rPr>
      </w:pPr>
      <w:bookmarkStart w:id="748" w:name="_Toc277212317"/>
      <w:r w:rsidRPr="00F77FF4">
        <w:rPr>
          <w:color w:val="auto"/>
          <w:sz w:val="24"/>
          <w:szCs w:val="24"/>
        </w:rPr>
        <w:t xml:space="preserve">Figura </w:t>
      </w:r>
      <w:r w:rsidR="00ED2205" w:rsidRPr="00F77FF4">
        <w:rPr>
          <w:color w:val="auto"/>
          <w:sz w:val="24"/>
          <w:szCs w:val="24"/>
        </w:rPr>
        <w:fldChar w:fldCharType="begin"/>
      </w:r>
      <w:r w:rsidRPr="00F77FF4">
        <w:rPr>
          <w:color w:val="auto"/>
          <w:sz w:val="24"/>
          <w:szCs w:val="24"/>
        </w:rPr>
        <w:instrText xml:space="preserve"> SEQ Figura \* ARABIC </w:instrText>
      </w:r>
      <w:r w:rsidR="00ED2205" w:rsidRPr="00F77FF4">
        <w:rPr>
          <w:color w:val="auto"/>
          <w:sz w:val="24"/>
          <w:szCs w:val="24"/>
        </w:rPr>
        <w:fldChar w:fldCharType="separate"/>
      </w:r>
      <w:r w:rsidR="00E35F55">
        <w:rPr>
          <w:noProof/>
          <w:color w:val="auto"/>
          <w:sz w:val="24"/>
          <w:szCs w:val="24"/>
        </w:rPr>
        <w:t>55</w:t>
      </w:r>
      <w:r w:rsidR="00ED2205" w:rsidRPr="00F77FF4">
        <w:rPr>
          <w:color w:val="auto"/>
          <w:sz w:val="24"/>
          <w:szCs w:val="24"/>
        </w:rPr>
        <w:fldChar w:fldCharType="end"/>
      </w:r>
      <w:r w:rsidRPr="00F77FF4">
        <w:rPr>
          <w:color w:val="auto"/>
          <w:sz w:val="24"/>
          <w:szCs w:val="24"/>
        </w:rPr>
        <w:t xml:space="preserve"> Exposición de datos sensibles Modelo de Riesgo</w:t>
      </w:r>
      <w:bookmarkEnd w:id="748"/>
    </w:p>
    <w:p w:rsidR="00ED4C64" w:rsidRDefault="00ED4C64" w:rsidP="00ED4C64">
      <w:r>
        <w:rPr>
          <w:noProof/>
          <w:lang w:val="en-US"/>
        </w:rPr>
        <w:drawing>
          <wp:inline distT="0" distB="0" distL="0" distR="0">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83205"/>
                    </a:xfrm>
                    <a:prstGeom prst="rect">
                      <a:avLst/>
                    </a:prstGeom>
                  </pic:spPr>
                </pic:pic>
              </a:graphicData>
            </a:graphic>
          </wp:inline>
        </w:drawing>
      </w:r>
    </w:p>
    <w:p w:rsidR="00ED4C64" w:rsidRDefault="00ED4C64" w:rsidP="00ED4C64">
      <w:pPr>
        <w:pStyle w:val="Ttulo4"/>
        <w:jc w:val="center"/>
      </w:pPr>
      <w:bookmarkStart w:id="749" w:name="_Toc277170826"/>
      <w:r>
        <w:t>Fuente: OWASP Top 10 2013 Español.</w:t>
      </w:r>
      <w:bookmarkEnd w:id="749"/>
    </w:p>
    <w:p w:rsidR="00ED4C64" w:rsidRDefault="00ED4C64" w:rsidP="00ED4C64">
      <w:r>
        <w:t xml:space="preserve">Microsoft (2010) en un documento titulado Quick Security </w:t>
      </w:r>
      <w:proofErr w:type="spellStart"/>
      <w:r>
        <w:t>Reference</w:t>
      </w:r>
      <w:proofErr w:type="spellEnd"/>
      <w:r>
        <w:t xml:space="preserve">: </w:t>
      </w:r>
      <w:proofErr w:type="spellStart"/>
      <w:r>
        <w:t>Exposure</w:t>
      </w:r>
      <w:proofErr w:type="spellEnd"/>
      <w:r>
        <w:t xml:space="preserve"> of </w:t>
      </w:r>
      <w:proofErr w:type="spellStart"/>
      <w:r>
        <w:t>Sensitive</w:t>
      </w:r>
      <w:proofErr w:type="spellEnd"/>
      <w:r>
        <w:t xml:space="preserve"> </w:t>
      </w:r>
      <w:proofErr w:type="spellStart"/>
      <w:r>
        <w:t>Information</w:t>
      </w:r>
      <w:proofErr w:type="spellEnd"/>
      <w:r>
        <w:t xml:space="preserve"> publicado el 05 de Noviembre de 2010 establece que:</w:t>
      </w:r>
    </w:p>
    <w:p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rsidR="00ED4C64" w:rsidRPr="005A102B" w:rsidRDefault="00ED4C64" w:rsidP="00ED4C64">
      <w:pPr>
        <w:spacing w:line="360" w:lineRule="auto"/>
      </w:pPr>
    </w:p>
    <w:p w:rsidR="00ED4C64" w:rsidRDefault="00ED4C64" w:rsidP="00ED4C64">
      <w:r>
        <w:lastRenderedPageBreak/>
        <w:t>En dicho artículo Microsoft se muestra el siguiente diagrama donde a su vez encuentran los diferentes lugares donde se encuentra información sensible la cual puede ser explotada por un usuario malicioso.</w:t>
      </w:r>
    </w:p>
    <w:p w:rsidR="00ED4C64" w:rsidRDefault="00ED4C64" w:rsidP="00ED4C64"/>
    <w:p w:rsidR="00ED4C64" w:rsidRPr="00F77FF4" w:rsidRDefault="00ED4C64" w:rsidP="00ED4C64">
      <w:pPr>
        <w:pStyle w:val="Epgrafe"/>
        <w:keepNext/>
        <w:jc w:val="center"/>
        <w:rPr>
          <w:color w:val="auto"/>
          <w:sz w:val="24"/>
          <w:szCs w:val="24"/>
        </w:rPr>
      </w:pPr>
      <w:bookmarkStart w:id="750" w:name="_Toc277212318"/>
      <w:r w:rsidRPr="00F77FF4">
        <w:rPr>
          <w:color w:val="auto"/>
          <w:sz w:val="24"/>
          <w:szCs w:val="24"/>
        </w:rPr>
        <w:t xml:space="preserve">Figura </w:t>
      </w:r>
      <w:r w:rsidR="00ED2205" w:rsidRPr="00F77FF4">
        <w:rPr>
          <w:color w:val="auto"/>
          <w:sz w:val="24"/>
          <w:szCs w:val="24"/>
        </w:rPr>
        <w:fldChar w:fldCharType="begin"/>
      </w:r>
      <w:r w:rsidRPr="00F77FF4">
        <w:rPr>
          <w:color w:val="auto"/>
          <w:sz w:val="24"/>
          <w:szCs w:val="24"/>
        </w:rPr>
        <w:instrText xml:space="preserve"> SEQ Figura \* ARABIC </w:instrText>
      </w:r>
      <w:r w:rsidR="00ED2205" w:rsidRPr="00F77FF4">
        <w:rPr>
          <w:color w:val="auto"/>
          <w:sz w:val="24"/>
          <w:szCs w:val="24"/>
        </w:rPr>
        <w:fldChar w:fldCharType="separate"/>
      </w:r>
      <w:r w:rsidR="00E35F55">
        <w:rPr>
          <w:noProof/>
          <w:color w:val="auto"/>
          <w:sz w:val="24"/>
          <w:szCs w:val="24"/>
        </w:rPr>
        <w:t>56</w:t>
      </w:r>
      <w:r w:rsidR="00ED2205" w:rsidRPr="00F77FF4">
        <w:rPr>
          <w:color w:val="auto"/>
          <w:sz w:val="24"/>
          <w:szCs w:val="24"/>
        </w:rPr>
        <w:fldChar w:fldCharType="end"/>
      </w:r>
      <w:r w:rsidRPr="00F77FF4">
        <w:rPr>
          <w:color w:val="auto"/>
          <w:sz w:val="24"/>
          <w:szCs w:val="24"/>
        </w:rPr>
        <w:t xml:space="preserve"> Diagrama de exposición de datos sensibles</w:t>
      </w:r>
      <w:bookmarkEnd w:id="750"/>
    </w:p>
    <w:p w:rsidR="00ED4C64" w:rsidRDefault="00ED4C64" w:rsidP="00ED4C64">
      <w:r w:rsidRPr="00FB1F56">
        <w:rPr>
          <w:rFonts w:eastAsia="MS Mincho" w:cs="Segoe UI"/>
          <w:i/>
          <w:noProof/>
          <w:color w:val="000000"/>
          <w:lang w:val="en-US"/>
        </w:rPr>
        <w:drawing>
          <wp:inline distT="0" distB="0" distL="0" distR="0">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24475" cy="3542771"/>
                    </a:xfrm>
                    <a:prstGeom prst="rect">
                      <a:avLst/>
                    </a:prstGeom>
                    <a:noFill/>
                    <a:ln>
                      <a:noFill/>
                    </a:ln>
                  </pic:spPr>
                </pic:pic>
              </a:graphicData>
            </a:graphic>
          </wp:inline>
        </w:drawing>
      </w:r>
    </w:p>
    <w:p w:rsidR="00ED4C64" w:rsidRDefault="00ED4C64" w:rsidP="00ED4C64">
      <w:pPr>
        <w:pStyle w:val="Ttulo4"/>
        <w:jc w:val="center"/>
      </w:pPr>
      <w:bookmarkStart w:id="751" w:name="_Toc277170828"/>
      <w:r>
        <w:t xml:space="preserve">Fuente: </w:t>
      </w:r>
      <w:r w:rsidRPr="00876933">
        <w:t>http://goo.gl/lONvSK</w:t>
      </w:r>
      <w:bookmarkEnd w:id="751"/>
    </w:p>
    <w:p w:rsidR="00ED4C64" w:rsidRDefault="00ED4C64" w:rsidP="00ED4C64">
      <w:r>
        <w:tab/>
        <w:t>En este diagrama de arquitectura 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rsidR="00DC7F7E" w:rsidRDefault="00DC7F7E" w:rsidP="00AE318E"/>
    <w:p w:rsidR="000727D9" w:rsidRDefault="00BC3744" w:rsidP="00BC3744">
      <w:pPr>
        <w:pStyle w:val="Ttulo2"/>
      </w:pPr>
      <w:r>
        <w:lastRenderedPageBreak/>
        <w:t>1</w:t>
      </w:r>
      <w:r w:rsidR="000727D9">
        <w:t xml:space="preserve">.4 </w:t>
      </w:r>
      <w:r w:rsidR="00DC7F7E">
        <w:t>Pruebas</w:t>
      </w:r>
    </w:p>
    <w:p w:rsidR="004E5EDB" w:rsidRDefault="00740BB9" w:rsidP="004E5EDB">
      <w:r>
        <w:tab/>
        <w:t>Las pruebas en el software son un elemento fundamental porque contribuyen activamente en el mejoramiento de la calidad de las aplicaciones que son implementadas. Realizar pruebas en el software permite encontrar errores en una etapa temprana antes que el sistema sea colocado en un ambiente de producción donde</w:t>
      </w:r>
      <w:r w:rsidR="00E7348C">
        <w:t xml:space="preserve"> será más costoso su direccionamiento.</w:t>
      </w:r>
    </w:p>
    <w:p w:rsidR="004E5EDB" w:rsidRDefault="008227CB" w:rsidP="004E5EDB">
      <w:r>
        <w:t>Sommerville</w:t>
      </w:r>
      <w:r w:rsidR="005C17A3">
        <w:t xml:space="preserve"> </w:t>
      </w:r>
      <w:r>
        <w:t>(2011) acota:</w:t>
      </w:r>
    </w:p>
    <w:p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software,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rsidR="008227CB" w:rsidRDefault="008227CB" w:rsidP="009B0550">
      <w:pPr>
        <w:spacing w:line="360" w:lineRule="auto"/>
      </w:pPr>
      <w:r>
        <w:tab/>
        <w:t xml:space="preserve">El proceso de prueba tiene dos metas </w:t>
      </w:r>
      <w:r w:rsidR="009B0550">
        <w:t>distintas</w:t>
      </w:r>
      <w:r>
        <w:t>:</w:t>
      </w:r>
    </w:p>
    <w:p w:rsidR="008227CB" w:rsidRDefault="008227CB" w:rsidP="009B0550">
      <w:pPr>
        <w:pStyle w:val="Prrafodelista"/>
        <w:numPr>
          <w:ilvl w:val="0"/>
          <w:numId w:val="43"/>
        </w:numPr>
        <w:spacing w:line="360" w:lineRule="auto"/>
      </w:pPr>
      <w:r>
        <w:t>Demostrar al desarrollador y al cliente que el software cumple con los requerimientos. En el caso del software personalizado, significa que en el documento de requerimientos</w:t>
      </w:r>
      <w:r w:rsidR="009B0550">
        <w:t xml:space="preserve"> debe haber, por lo menos, una prueba por cada requerimiento.</w:t>
      </w:r>
    </w:p>
    <w:p w:rsidR="00AC22B7" w:rsidRDefault="009B0550" w:rsidP="00AC22B7">
      <w:pPr>
        <w:pStyle w:val="Prrafodelista"/>
        <w:numPr>
          <w:ilvl w:val="0"/>
          <w:numId w:val="43"/>
        </w:numPr>
        <w:spacing w:line="360" w:lineRule="auto"/>
      </w:pPr>
      <w:r>
        <w:t>Encontrar situaciones donde el comportamiento del software sea incorrecto, indeseable o no esté de acuerdo con su especificación. Tales situaciones son consecuencia de defectos en el software. La prueba de defectos tiene la finalidad de erradicar el comportamiento indeseable del sistema, como caídas del sistema, interacciones indeseadas con otros sistemas, cálculos incorrectos y corrupción de datos. (p. 206).</w:t>
      </w:r>
    </w:p>
    <w:p w:rsidR="00AC22B7" w:rsidRDefault="00AC22B7" w:rsidP="00AC22B7"/>
    <w:p w:rsidR="00AC22B7" w:rsidRDefault="00AC22B7" w:rsidP="00AC22B7">
      <w:r>
        <w:lastRenderedPageBreak/>
        <w:t xml:space="preserve">Esposito &amp; </w:t>
      </w:r>
      <w:proofErr w:type="spellStart"/>
      <w:r>
        <w:t>Saltarello</w:t>
      </w:r>
      <w:proofErr w:type="spellEnd"/>
      <w:r>
        <w:t xml:space="preserve"> (2009) también brindan su punto de vista acerca de las pruebas de software al afirmar que:</w:t>
      </w:r>
    </w:p>
    <w:p w:rsidR="00AC22B7" w:rsidRDefault="00AC22B7" w:rsidP="00AC22B7">
      <w:pPr>
        <w:spacing w:line="360" w:lineRule="auto"/>
      </w:pPr>
      <w:r>
        <w:tab/>
        <w:t xml:space="preserve">Las pruebas ocurren en varios niveles. Usted tiene pruebas de unidad </w:t>
      </w:r>
      <w:r>
        <w:tab/>
        <w:t xml:space="preserve">para determinar que los componentes individuales del software </w:t>
      </w:r>
      <w:r>
        <w:tab/>
        <w:t xml:space="preserve">cumplen con los requerimientos funcionales. Usted tiene pruebas de </w:t>
      </w:r>
      <w:r>
        <w:tab/>
        <w:t xml:space="preserve">integración para determinar que el software se acopla en el ambiente y </w:t>
      </w:r>
      <w:r>
        <w:tab/>
        <w:t>en la infraestructura y cuando dos  o más componentes trabajan bien j</w:t>
      </w:r>
      <w:r>
        <w:tab/>
        <w:t xml:space="preserve">untos. Finalmente usted tiene pruebas de aceptación para determinar </w:t>
      </w:r>
      <w:r>
        <w:tab/>
        <w:t>cuando el sistema terminado cumple con los requerimientos del cliente.</w:t>
      </w:r>
    </w:p>
    <w:p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rsidR="00FD4296" w:rsidRPr="00BC3744" w:rsidRDefault="00BC3744" w:rsidP="00BC3744">
      <w:pPr>
        <w:pStyle w:val="Ttulo3"/>
        <w:rPr>
          <w:b/>
        </w:rPr>
      </w:pPr>
      <w:r>
        <w:rPr>
          <w:b/>
        </w:rPr>
        <w:t>1</w:t>
      </w:r>
      <w:r w:rsidR="00BA13B5" w:rsidRPr="00BC3744">
        <w:rPr>
          <w:b/>
        </w:rPr>
        <w:t>.4.1 Pruebas Unitarias</w:t>
      </w:r>
    </w:p>
    <w:p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rsidR="00BA13B5" w:rsidRDefault="00BA13B5" w:rsidP="00BA13B5">
      <w:r>
        <w:t xml:space="preserve">Sommerville (2011) refiriéndose a las </w:t>
      </w:r>
      <w:r w:rsidR="00AC22B7">
        <w:t>pruebas</w:t>
      </w:r>
      <w:r>
        <w:t xml:space="preserve"> unitarias indica que:</w:t>
      </w:r>
    </w:p>
    <w:p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rsidR="0028452B" w:rsidRDefault="0028452B" w:rsidP="00BA13B5"/>
    <w:p w:rsidR="0028452B" w:rsidRDefault="0028452B" w:rsidP="00BA13B5">
      <w:r>
        <w:tab/>
        <w:t xml:space="preserve">De forma complementaria los autores Esposito &amp; </w:t>
      </w:r>
      <w:proofErr w:type="spellStart"/>
      <w:r>
        <w:t>Saltarello</w:t>
      </w:r>
      <w:proofErr w:type="spellEnd"/>
      <w:r>
        <w:t xml:space="preserve"> (2009) brindan un enfoque acerca de las pruebas de unidad al indicar que:</w:t>
      </w:r>
    </w:p>
    <w:p w:rsidR="0028452B" w:rsidRDefault="0028452B" w:rsidP="0028452B">
      <w:pPr>
        <w:spacing w:line="360" w:lineRule="auto"/>
      </w:pPr>
      <w:r>
        <w:lastRenderedPageBreak/>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rsidR="0028452B" w:rsidRPr="00BC3744" w:rsidRDefault="00BC3744" w:rsidP="00BC3744">
      <w:pPr>
        <w:pStyle w:val="Ttulo3"/>
        <w:rPr>
          <w:b/>
        </w:rPr>
      </w:pPr>
      <w:r w:rsidRPr="00BC3744">
        <w:rPr>
          <w:b/>
        </w:rPr>
        <w:t>1</w:t>
      </w:r>
      <w:r w:rsidR="0028452B" w:rsidRPr="00BC3744">
        <w:rPr>
          <w:b/>
        </w:rPr>
        <w:t>.</w:t>
      </w:r>
      <w:r w:rsidRPr="00BC3744">
        <w:rPr>
          <w:b/>
        </w:rPr>
        <w:t>4</w:t>
      </w:r>
      <w:r w:rsidR="0028452B" w:rsidRPr="00BC3744">
        <w:rPr>
          <w:b/>
        </w:rPr>
        <w:t>.2 Pruebas Unitarias para el Prototipo</w:t>
      </w:r>
    </w:p>
    <w:p w:rsidR="0028452B" w:rsidRDefault="0028452B" w:rsidP="0028452B">
      <w:r>
        <w:tab/>
        <w:t>Para el prototipo funcional propuesto se han definido pruebas unitarias para verificar que los métodos extendidos funcionen de forma correcta.</w:t>
      </w:r>
    </w:p>
    <w:p w:rsidR="00F27FCE" w:rsidRDefault="00F27FCE" w:rsidP="0028452B">
      <w:r>
        <w:t>En la siguiente imagen se ilustra el proyecto de pruebas unitarias creado para verificar que los métodos implementados no contienen errores de lógica.</w:t>
      </w:r>
    </w:p>
    <w:p w:rsidR="00F27FCE" w:rsidRPr="00F27FCE" w:rsidRDefault="00F27FCE" w:rsidP="00F27FCE">
      <w:pPr>
        <w:pStyle w:val="Epgrafe"/>
        <w:keepNext/>
        <w:jc w:val="center"/>
        <w:rPr>
          <w:color w:val="auto"/>
          <w:sz w:val="24"/>
          <w:szCs w:val="24"/>
        </w:rPr>
      </w:pPr>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57</w:t>
      </w:r>
      <w:r w:rsidR="00ED2205" w:rsidRPr="00F27FCE">
        <w:rPr>
          <w:color w:val="auto"/>
          <w:sz w:val="24"/>
          <w:szCs w:val="24"/>
        </w:rPr>
        <w:fldChar w:fldCharType="end"/>
      </w:r>
      <w:r w:rsidRPr="00F27FCE">
        <w:rPr>
          <w:color w:val="auto"/>
          <w:sz w:val="24"/>
          <w:szCs w:val="24"/>
        </w:rPr>
        <w:t xml:space="preserve"> Proyecto de Pruebas Unitarias</w:t>
      </w:r>
    </w:p>
    <w:p w:rsidR="00F27FCE" w:rsidRDefault="00F27FCE" w:rsidP="00F27FCE">
      <w:pPr>
        <w:jc w:val="center"/>
      </w:pPr>
      <w:r>
        <w:rPr>
          <w:noProof/>
          <w:lang w:val="en-US"/>
        </w:rPr>
        <w:drawing>
          <wp:inline distT="0" distB="0" distL="0" distR="0">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826000" cy="3568700"/>
                    </a:xfrm>
                    <a:prstGeom prst="rect">
                      <a:avLst/>
                    </a:prstGeom>
                  </pic:spPr>
                </pic:pic>
              </a:graphicData>
            </a:graphic>
          </wp:inline>
        </w:drawing>
      </w:r>
      <w:r>
        <w:t>Fuente: Propia</w:t>
      </w:r>
    </w:p>
    <w:p w:rsidR="00F27FCE" w:rsidRDefault="00F27FCE" w:rsidP="00F27FCE">
      <w:r>
        <w:t xml:space="preserve">Seguidamente se muestra un escenario de pruebas unitarias desarrollado para realizar las pruebas respectivas a los métodos extendidos </w:t>
      </w:r>
      <w:r>
        <w:lastRenderedPageBreak/>
        <w:t>implementados y que facilitan la lectura del código fuente y la programación del mismo.</w:t>
      </w:r>
    </w:p>
    <w:p w:rsidR="00F27FCE" w:rsidRPr="00F27FCE" w:rsidRDefault="00F27FCE" w:rsidP="00F27FCE">
      <w:pPr>
        <w:pStyle w:val="Epgrafe"/>
        <w:keepNext/>
        <w:jc w:val="center"/>
        <w:rPr>
          <w:color w:val="auto"/>
          <w:sz w:val="24"/>
          <w:szCs w:val="24"/>
        </w:rPr>
      </w:pPr>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58</w:t>
      </w:r>
      <w:r w:rsidR="00ED2205" w:rsidRPr="00F27FCE">
        <w:rPr>
          <w:color w:val="auto"/>
          <w:sz w:val="24"/>
          <w:szCs w:val="24"/>
        </w:rPr>
        <w:fldChar w:fldCharType="end"/>
      </w:r>
      <w:r w:rsidRPr="00F27FCE">
        <w:rPr>
          <w:color w:val="auto"/>
          <w:sz w:val="24"/>
          <w:szCs w:val="24"/>
        </w:rPr>
        <w:t xml:space="preserve"> Escenario de Prueba de Unidad</w:t>
      </w:r>
    </w:p>
    <w:p w:rsidR="00F27FCE" w:rsidRDefault="00F27FCE" w:rsidP="00F27FCE">
      <w:pPr>
        <w:jc w:val="center"/>
      </w:pPr>
      <w:r>
        <w:rPr>
          <w:noProof/>
          <w:lang w:val="en-US"/>
        </w:rPr>
        <w:drawing>
          <wp:inline distT="0" distB="0" distL="0" distR="0">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6129655"/>
                    </a:xfrm>
                    <a:prstGeom prst="rect">
                      <a:avLst/>
                    </a:prstGeom>
                  </pic:spPr>
                </pic:pic>
              </a:graphicData>
            </a:graphic>
          </wp:inline>
        </w:drawing>
      </w:r>
      <w:r>
        <w:t>Fuente: Propia</w:t>
      </w:r>
    </w:p>
    <w:p w:rsidR="00F27FCE" w:rsidRDefault="00F27FCE" w:rsidP="00F27FCE">
      <w:r>
        <w:tab/>
        <w:t xml:space="preserve">En el momento de ejecutar las pruebas de unidad dentro del ambiente integrado se puede observar que los métodos implementados no contienen </w:t>
      </w:r>
      <w:r>
        <w:lastRenderedPageBreak/>
        <w:t xml:space="preserve">errores puesto que las pruebas de unidad previamente desarrolladas has sido </w:t>
      </w:r>
      <w:proofErr w:type="gramStart"/>
      <w:r>
        <w:t>ejecutadas</w:t>
      </w:r>
      <w:proofErr w:type="gramEnd"/>
      <w:r>
        <w:t xml:space="preserve"> de forma exitosa. El color verde significa que las pruebas de unidad se han ejecutado sin errores.</w:t>
      </w:r>
    </w:p>
    <w:p w:rsidR="00F27FCE" w:rsidRPr="00F27FCE" w:rsidRDefault="00F27FCE" w:rsidP="00F27FCE">
      <w:pPr>
        <w:pStyle w:val="Epgrafe"/>
        <w:keepNext/>
        <w:jc w:val="center"/>
        <w:rPr>
          <w:color w:val="auto"/>
          <w:sz w:val="24"/>
          <w:szCs w:val="24"/>
        </w:rPr>
      </w:pPr>
      <w:r w:rsidRPr="00F27FCE">
        <w:rPr>
          <w:color w:val="auto"/>
          <w:sz w:val="24"/>
          <w:szCs w:val="24"/>
        </w:rPr>
        <w:t xml:space="preserve">Figura </w:t>
      </w:r>
      <w:r w:rsidR="00ED2205" w:rsidRPr="00F27FCE">
        <w:rPr>
          <w:color w:val="auto"/>
          <w:sz w:val="24"/>
          <w:szCs w:val="24"/>
        </w:rPr>
        <w:fldChar w:fldCharType="begin"/>
      </w:r>
      <w:r w:rsidRPr="00F27FCE">
        <w:rPr>
          <w:color w:val="auto"/>
          <w:sz w:val="24"/>
          <w:szCs w:val="24"/>
        </w:rPr>
        <w:instrText xml:space="preserve"> SEQ Figura \* ARABIC </w:instrText>
      </w:r>
      <w:r w:rsidR="00ED2205" w:rsidRPr="00F27FCE">
        <w:rPr>
          <w:color w:val="auto"/>
          <w:sz w:val="24"/>
          <w:szCs w:val="24"/>
        </w:rPr>
        <w:fldChar w:fldCharType="separate"/>
      </w:r>
      <w:r w:rsidR="00E35F55">
        <w:rPr>
          <w:noProof/>
          <w:color w:val="auto"/>
          <w:sz w:val="24"/>
          <w:szCs w:val="24"/>
        </w:rPr>
        <w:t>59</w:t>
      </w:r>
      <w:r w:rsidR="00ED2205" w:rsidRPr="00F27FCE">
        <w:rPr>
          <w:color w:val="auto"/>
          <w:sz w:val="24"/>
          <w:szCs w:val="24"/>
        </w:rPr>
        <w:fldChar w:fldCharType="end"/>
      </w:r>
      <w:r w:rsidRPr="00F27FCE">
        <w:rPr>
          <w:color w:val="auto"/>
          <w:sz w:val="24"/>
          <w:szCs w:val="24"/>
        </w:rPr>
        <w:t xml:space="preserve"> Pruebas unitarias ejecutadas</w:t>
      </w:r>
    </w:p>
    <w:p w:rsidR="00F27FCE" w:rsidRDefault="00F27FCE" w:rsidP="00F27FCE">
      <w:r>
        <w:rPr>
          <w:noProof/>
          <w:lang w:val="en-US"/>
        </w:rPr>
        <w:drawing>
          <wp:inline distT="0" distB="0" distL="0" distR="0">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179830"/>
                    </a:xfrm>
                    <a:prstGeom prst="rect">
                      <a:avLst/>
                    </a:prstGeom>
                  </pic:spPr>
                </pic:pic>
              </a:graphicData>
            </a:graphic>
          </wp:inline>
        </w:drawing>
      </w:r>
    </w:p>
    <w:p w:rsidR="00F27FCE" w:rsidRDefault="00F27FCE" w:rsidP="00F27FCE">
      <w:pPr>
        <w:jc w:val="center"/>
      </w:pPr>
      <w:r>
        <w:t>Fuente: Propia</w:t>
      </w:r>
    </w:p>
    <w:p w:rsidR="00F8205C" w:rsidRDefault="00F8205C" w:rsidP="00F27FCE">
      <w:pPr>
        <w:jc w:val="center"/>
      </w:pPr>
    </w:p>
    <w:p w:rsidR="00F8205C" w:rsidRPr="00BC3744" w:rsidRDefault="00BC3744" w:rsidP="00BC3744">
      <w:pPr>
        <w:pStyle w:val="Ttulo3"/>
        <w:rPr>
          <w:b/>
        </w:rPr>
      </w:pPr>
      <w:r w:rsidRPr="00BC3744">
        <w:rPr>
          <w:b/>
        </w:rPr>
        <w:t>1</w:t>
      </w:r>
      <w:r w:rsidR="00F8205C" w:rsidRPr="00BC3744">
        <w:rPr>
          <w:b/>
        </w:rPr>
        <w:t>.4.</w:t>
      </w:r>
      <w:r w:rsidRPr="00BC3744">
        <w:rPr>
          <w:b/>
        </w:rPr>
        <w:t>3</w:t>
      </w:r>
      <w:r w:rsidR="00F8205C" w:rsidRPr="00BC3744">
        <w:rPr>
          <w:b/>
        </w:rPr>
        <w:t xml:space="preserve"> Pruebas Funcionales del Prototipo</w:t>
      </w:r>
    </w:p>
    <w:p w:rsidR="009A4B65" w:rsidRDefault="00A95AE3" w:rsidP="009A4B65">
      <w:r>
        <w:tab/>
        <w:t>En esta sección se presentan las pruebas funcionales que han sido aplicadas al prototipo con el objetivo de validar que los módulos funcionan tal como fueron definidos.</w:t>
      </w:r>
    </w:p>
    <w:p w:rsidR="009A4B65" w:rsidRPr="00A95AE3" w:rsidRDefault="00BC3744" w:rsidP="00BC3744">
      <w:pPr>
        <w:pStyle w:val="Ttulo4"/>
      </w:pPr>
      <w:r w:rsidRPr="00BC3744">
        <w:t>1.4.3</w:t>
      </w:r>
      <w:r>
        <w:t>.1</w:t>
      </w:r>
      <w:r w:rsidRPr="00BC3744">
        <w:t xml:space="preserve"> </w:t>
      </w:r>
      <w:r w:rsidR="00E8703E">
        <w:t>Instalación del componente dentro de Visual Studio.NET</w:t>
      </w:r>
    </w:p>
    <w:p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 se muestra el escenario de pruebas propuesto.</w:t>
      </w:r>
    </w:p>
    <w:p w:rsidR="00E8703E" w:rsidRPr="00E8703E" w:rsidRDefault="00E8703E" w:rsidP="00E8703E">
      <w:pPr>
        <w:pStyle w:val="Epgrafe"/>
        <w:keepNext/>
        <w:jc w:val="center"/>
        <w:rPr>
          <w:color w:val="auto"/>
          <w:sz w:val="24"/>
          <w:szCs w:val="24"/>
        </w:rPr>
      </w:pPr>
      <w:r w:rsidRPr="00E8703E">
        <w:rPr>
          <w:color w:val="auto"/>
          <w:sz w:val="24"/>
          <w:szCs w:val="24"/>
        </w:rPr>
        <w:lastRenderedPageBreak/>
        <w:t xml:space="preserve">Cuadro </w:t>
      </w:r>
      <w:r w:rsidR="00ED2205" w:rsidRPr="00E8703E">
        <w:rPr>
          <w:color w:val="auto"/>
          <w:sz w:val="24"/>
          <w:szCs w:val="24"/>
        </w:rPr>
        <w:fldChar w:fldCharType="begin"/>
      </w:r>
      <w:r w:rsidRPr="00E8703E">
        <w:rPr>
          <w:color w:val="auto"/>
          <w:sz w:val="24"/>
          <w:szCs w:val="24"/>
        </w:rPr>
        <w:instrText xml:space="preserve"> SEQ Cuadro \* ARABIC </w:instrText>
      </w:r>
      <w:r w:rsidR="00ED2205" w:rsidRPr="00E8703E">
        <w:rPr>
          <w:color w:val="auto"/>
          <w:sz w:val="24"/>
          <w:szCs w:val="24"/>
        </w:rPr>
        <w:fldChar w:fldCharType="separate"/>
      </w:r>
      <w:r w:rsidR="00544AA2">
        <w:rPr>
          <w:noProof/>
          <w:color w:val="auto"/>
          <w:sz w:val="24"/>
          <w:szCs w:val="24"/>
        </w:rPr>
        <w:t>3</w:t>
      </w:r>
      <w:r w:rsidR="00ED2205" w:rsidRPr="00E8703E">
        <w:rPr>
          <w:color w:val="auto"/>
          <w:sz w:val="24"/>
          <w:szCs w:val="24"/>
        </w:rPr>
        <w:fldChar w:fldCharType="end"/>
      </w:r>
      <w:r w:rsidRPr="00E8703E">
        <w:rPr>
          <w:color w:val="auto"/>
          <w:sz w:val="24"/>
          <w:szCs w:val="24"/>
        </w:rPr>
        <w:t xml:space="preserve"> Instalación del componente en Visual Studio.NET</w:t>
      </w:r>
    </w:p>
    <w:p w:rsidR="009A4B65" w:rsidRDefault="00E8703E" w:rsidP="009A4B65">
      <w:r>
        <w:rPr>
          <w:noProof/>
          <w:lang w:val="en-US"/>
        </w:rPr>
        <w:drawing>
          <wp:inline distT="0" distB="0" distL="0" distR="0">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60090"/>
                    </a:xfrm>
                    <a:prstGeom prst="rect">
                      <a:avLst/>
                    </a:prstGeom>
                  </pic:spPr>
                </pic:pic>
              </a:graphicData>
            </a:graphic>
          </wp:inline>
        </w:drawing>
      </w:r>
    </w:p>
    <w:p w:rsidR="009A4B65" w:rsidRDefault="00E8703E" w:rsidP="00E8703E">
      <w:pPr>
        <w:jc w:val="center"/>
      </w:pPr>
      <w:r>
        <w:t>Fuente: Propia</w:t>
      </w:r>
    </w:p>
    <w:p w:rsidR="009A4B65" w:rsidRDefault="009A4B65" w:rsidP="009A4B65"/>
    <w:p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rsidR="009A4B65" w:rsidRDefault="00686F89" w:rsidP="009A4B65">
      <w:r>
        <w:tab/>
        <w:t>En este escenario de pruebas 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 se muestra el escenario de pruebas.</w:t>
      </w:r>
    </w:p>
    <w:p w:rsidR="00686F89" w:rsidRPr="00686F89" w:rsidRDefault="00686F89" w:rsidP="00686F89">
      <w:pPr>
        <w:pStyle w:val="Epgrafe"/>
        <w:keepNext/>
        <w:jc w:val="center"/>
        <w:rPr>
          <w:color w:val="auto"/>
          <w:sz w:val="24"/>
          <w:szCs w:val="24"/>
        </w:rPr>
      </w:pPr>
      <w:r w:rsidRPr="00686F89">
        <w:rPr>
          <w:color w:val="auto"/>
          <w:sz w:val="24"/>
          <w:szCs w:val="24"/>
        </w:rPr>
        <w:lastRenderedPageBreak/>
        <w:t xml:space="preserve">Cuadro </w:t>
      </w:r>
      <w:r w:rsidR="00ED2205" w:rsidRPr="00686F89">
        <w:rPr>
          <w:color w:val="auto"/>
          <w:sz w:val="24"/>
          <w:szCs w:val="24"/>
        </w:rPr>
        <w:fldChar w:fldCharType="begin"/>
      </w:r>
      <w:r w:rsidRPr="00686F89">
        <w:rPr>
          <w:color w:val="auto"/>
          <w:sz w:val="24"/>
          <w:szCs w:val="24"/>
        </w:rPr>
        <w:instrText xml:space="preserve"> SEQ Cuadro \* ARABIC </w:instrText>
      </w:r>
      <w:r w:rsidR="00ED2205" w:rsidRPr="00686F89">
        <w:rPr>
          <w:color w:val="auto"/>
          <w:sz w:val="24"/>
          <w:szCs w:val="24"/>
        </w:rPr>
        <w:fldChar w:fldCharType="separate"/>
      </w:r>
      <w:r w:rsidR="00544AA2">
        <w:rPr>
          <w:noProof/>
          <w:color w:val="auto"/>
          <w:sz w:val="24"/>
          <w:szCs w:val="24"/>
        </w:rPr>
        <w:t>4</w:t>
      </w:r>
      <w:r w:rsidR="00ED2205" w:rsidRPr="00686F89">
        <w:rPr>
          <w:color w:val="auto"/>
          <w:sz w:val="24"/>
          <w:szCs w:val="24"/>
        </w:rPr>
        <w:fldChar w:fldCharType="end"/>
      </w:r>
      <w:r w:rsidRPr="00686F89">
        <w:rPr>
          <w:color w:val="auto"/>
          <w:sz w:val="24"/>
          <w:szCs w:val="24"/>
        </w:rPr>
        <w:t xml:space="preserve"> Deshabilitar el componente dentro de Visual Studio.NET</w:t>
      </w:r>
    </w:p>
    <w:p w:rsidR="00686F89" w:rsidRDefault="00686F89" w:rsidP="009A4B65">
      <w:r>
        <w:rPr>
          <w:noProof/>
          <w:lang w:val="en-US"/>
        </w:rPr>
        <w:drawing>
          <wp:inline distT="0" distB="0" distL="0" distR="0">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40660"/>
                    </a:xfrm>
                    <a:prstGeom prst="rect">
                      <a:avLst/>
                    </a:prstGeom>
                  </pic:spPr>
                </pic:pic>
              </a:graphicData>
            </a:graphic>
          </wp:inline>
        </w:drawing>
      </w:r>
    </w:p>
    <w:p w:rsidR="00686F89" w:rsidRDefault="00130067" w:rsidP="00130067">
      <w:pPr>
        <w:jc w:val="center"/>
      </w:pPr>
      <w:r>
        <w:t>Fuente: Propia</w:t>
      </w:r>
    </w:p>
    <w:p w:rsidR="009A4B65" w:rsidRDefault="009A4B65" w:rsidP="009A4B65"/>
    <w:p w:rsidR="00130067" w:rsidRPr="00A95AE3" w:rsidRDefault="006D4BC6" w:rsidP="006D4BC6">
      <w:pPr>
        <w:pStyle w:val="Ttulo4"/>
      </w:pPr>
      <w:r w:rsidRPr="00BC3744">
        <w:t>1.4.3</w:t>
      </w:r>
      <w:r>
        <w:t>.3</w:t>
      </w:r>
      <w:r w:rsidRPr="00BC3744">
        <w:t xml:space="preserve"> </w:t>
      </w:r>
      <w:r w:rsidR="00130067">
        <w:t>Desinstalación del componente</w:t>
      </w:r>
    </w:p>
    <w:p w:rsidR="00130067" w:rsidRDefault="00130067" w:rsidP="009A4B65">
      <w:r>
        <w:tab/>
        <w:t>Dentro del entorno integrado, el desarrollador podrá desinstalar la extensión de seguridad y de esta forma dejar el ambiente como estaba antes de la instalación del mismo. La instalación y desinstalación de la extensión no tiene ningún efecto de lado, es decir si se han aceptado las recomendaciones propuestas y se desinstala el componente no habrá ningún error en tiempo de compilación ni ejecución. En el siguiente caso de pruebas se muestra la secuencia de pasos a seguir.</w:t>
      </w:r>
    </w:p>
    <w:p w:rsidR="00E34D05" w:rsidRDefault="00E34D05" w:rsidP="009A4B65"/>
    <w:p w:rsidR="00130067" w:rsidRPr="00130067" w:rsidRDefault="00130067" w:rsidP="00130067">
      <w:pPr>
        <w:pStyle w:val="Epgrafe"/>
        <w:keepNext/>
        <w:jc w:val="center"/>
        <w:rPr>
          <w:color w:val="auto"/>
          <w:sz w:val="24"/>
          <w:szCs w:val="24"/>
        </w:rPr>
      </w:pPr>
      <w:r w:rsidRPr="00130067">
        <w:rPr>
          <w:color w:val="auto"/>
          <w:sz w:val="24"/>
          <w:szCs w:val="24"/>
        </w:rPr>
        <w:lastRenderedPageBreak/>
        <w:t xml:space="preserve">Cuadro </w:t>
      </w:r>
      <w:r w:rsidR="00ED2205" w:rsidRPr="00130067">
        <w:rPr>
          <w:color w:val="auto"/>
          <w:sz w:val="24"/>
          <w:szCs w:val="24"/>
        </w:rPr>
        <w:fldChar w:fldCharType="begin"/>
      </w:r>
      <w:r w:rsidRPr="00130067">
        <w:rPr>
          <w:color w:val="auto"/>
          <w:sz w:val="24"/>
          <w:szCs w:val="24"/>
        </w:rPr>
        <w:instrText xml:space="preserve"> SEQ Cuadro \* ARABIC </w:instrText>
      </w:r>
      <w:r w:rsidR="00ED2205" w:rsidRPr="00130067">
        <w:rPr>
          <w:color w:val="auto"/>
          <w:sz w:val="24"/>
          <w:szCs w:val="24"/>
        </w:rPr>
        <w:fldChar w:fldCharType="separate"/>
      </w:r>
      <w:r w:rsidR="00544AA2">
        <w:rPr>
          <w:noProof/>
          <w:color w:val="auto"/>
          <w:sz w:val="24"/>
          <w:szCs w:val="24"/>
        </w:rPr>
        <w:t>5</w:t>
      </w:r>
      <w:r w:rsidR="00ED2205" w:rsidRPr="00130067">
        <w:rPr>
          <w:color w:val="auto"/>
          <w:sz w:val="24"/>
          <w:szCs w:val="24"/>
        </w:rPr>
        <w:fldChar w:fldCharType="end"/>
      </w:r>
      <w:r w:rsidRPr="00130067">
        <w:rPr>
          <w:color w:val="auto"/>
          <w:sz w:val="24"/>
          <w:szCs w:val="24"/>
        </w:rPr>
        <w:t xml:space="preserve"> Desinstalación del  componente</w:t>
      </w:r>
    </w:p>
    <w:p w:rsidR="00130067" w:rsidRDefault="00130067" w:rsidP="009A4B65">
      <w:r>
        <w:rPr>
          <w:noProof/>
          <w:lang w:val="en-US"/>
        </w:rPr>
        <w:drawing>
          <wp:inline distT="0" distB="0" distL="0" distR="0">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914650"/>
                    </a:xfrm>
                    <a:prstGeom prst="rect">
                      <a:avLst/>
                    </a:prstGeom>
                  </pic:spPr>
                </pic:pic>
              </a:graphicData>
            </a:graphic>
          </wp:inline>
        </w:drawing>
      </w:r>
    </w:p>
    <w:p w:rsidR="00E34D05" w:rsidRDefault="00130067" w:rsidP="00130067">
      <w:pPr>
        <w:jc w:val="center"/>
      </w:pPr>
      <w:r>
        <w:t>Fuente: Propia</w:t>
      </w:r>
    </w:p>
    <w:p w:rsidR="00E34D05" w:rsidRDefault="00E34D05" w:rsidP="009A4B65"/>
    <w:p w:rsidR="001C2F1C" w:rsidRDefault="00147A18" w:rsidP="001C2F1C">
      <w:pPr>
        <w:pStyle w:val="Ttulo3"/>
        <w:spacing w:line="240" w:lineRule="auto"/>
        <w:rPr>
          <w:b/>
        </w:rPr>
      </w:pPr>
      <w:r w:rsidRPr="00BC3744">
        <w:rPr>
          <w:b/>
        </w:rPr>
        <w:t>1.4.3</w:t>
      </w:r>
      <w:r>
        <w:rPr>
          <w:b/>
        </w:rPr>
        <w:t>.4</w:t>
      </w:r>
      <w:r w:rsidRPr="00BC3744">
        <w:rPr>
          <w:b/>
        </w:rPr>
        <w:t xml:space="preserve"> </w:t>
      </w:r>
      <w:r w:rsidR="001C2F1C">
        <w:rPr>
          <w:b/>
        </w:rPr>
        <w:t>Detección de Vulnerabilidades de Secuencia de Comandos entre Páginas</w:t>
      </w:r>
    </w:p>
    <w:p w:rsidR="004F155D" w:rsidRDefault="004F155D" w:rsidP="004F155D"/>
    <w:p w:rsidR="004F155D" w:rsidRPr="004F155D" w:rsidRDefault="004F155D" w:rsidP="004F155D">
      <w:r>
        <w:tab/>
        <w:t xml:space="preserve">En esta prueba se verifica que la extensión de seguridad pueda detectar problemas relacionados con Secuencia de Comandos entre Páginas (XSS). Es necesario identificar una aplicación Web vulnerable a este riesgo y proceder a </w:t>
      </w:r>
      <w:r w:rsidR="00EF484D">
        <w:t>abrir el proyecto con Visual Studio, el cual hará uso del plugin para realizar la detección del problema. El componente brindará de este modo una solución del código fuente con el objetivo de prevenir la vulnerabilidad.</w:t>
      </w:r>
    </w:p>
    <w:p w:rsidR="00EF484D" w:rsidRPr="00EF484D" w:rsidRDefault="00EF484D" w:rsidP="00EF484D">
      <w:pPr>
        <w:pStyle w:val="Epgrafe"/>
        <w:keepNext/>
        <w:jc w:val="center"/>
        <w:rPr>
          <w:color w:val="auto"/>
          <w:sz w:val="24"/>
          <w:szCs w:val="24"/>
        </w:rPr>
      </w:pPr>
      <w:r w:rsidRPr="00EF484D">
        <w:rPr>
          <w:color w:val="auto"/>
          <w:sz w:val="24"/>
          <w:szCs w:val="24"/>
        </w:rPr>
        <w:lastRenderedPageBreak/>
        <w:t xml:space="preserve">Cuadro </w:t>
      </w:r>
      <w:r w:rsidR="00ED2205" w:rsidRPr="00EF484D">
        <w:rPr>
          <w:color w:val="auto"/>
          <w:sz w:val="24"/>
          <w:szCs w:val="24"/>
        </w:rPr>
        <w:fldChar w:fldCharType="begin"/>
      </w:r>
      <w:r w:rsidRPr="00EF484D">
        <w:rPr>
          <w:color w:val="auto"/>
          <w:sz w:val="24"/>
          <w:szCs w:val="24"/>
        </w:rPr>
        <w:instrText xml:space="preserve"> SEQ Cuadro \* ARABIC </w:instrText>
      </w:r>
      <w:r w:rsidR="00ED2205" w:rsidRPr="00EF484D">
        <w:rPr>
          <w:color w:val="auto"/>
          <w:sz w:val="24"/>
          <w:szCs w:val="24"/>
        </w:rPr>
        <w:fldChar w:fldCharType="separate"/>
      </w:r>
      <w:r w:rsidR="00544AA2">
        <w:rPr>
          <w:noProof/>
          <w:color w:val="auto"/>
          <w:sz w:val="24"/>
          <w:szCs w:val="24"/>
        </w:rPr>
        <w:t>6</w:t>
      </w:r>
      <w:r w:rsidR="00ED2205" w:rsidRPr="00EF484D">
        <w:rPr>
          <w:color w:val="auto"/>
          <w:sz w:val="24"/>
          <w:szCs w:val="24"/>
        </w:rPr>
        <w:fldChar w:fldCharType="end"/>
      </w:r>
      <w:r w:rsidRPr="00EF484D">
        <w:rPr>
          <w:color w:val="auto"/>
          <w:sz w:val="24"/>
          <w:szCs w:val="24"/>
        </w:rPr>
        <w:t xml:space="preserve"> Prueba de detección de Secuencias de comandos entre páginas.</w:t>
      </w:r>
    </w:p>
    <w:p w:rsidR="00E34D05" w:rsidRDefault="001C2F1C" w:rsidP="009A4B65">
      <w:r>
        <w:rPr>
          <w:noProof/>
          <w:lang w:val="en-US"/>
        </w:rPr>
        <w:drawing>
          <wp:inline distT="0" distB="0" distL="0" distR="0">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507865"/>
                    </a:xfrm>
                    <a:prstGeom prst="rect">
                      <a:avLst/>
                    </a:prstGeom>
                  </pic:spPr>
                </pic:pic>
              </a:graphicData>
            </a:graphic>
          </wp:inline>
        </w:drawing>
      </w:r>
    </w:p>
    <w:p w:rsidR="00EF484D" w:rsidRDefault="00EF484D" w:rsidP="00EF484D">
      <w:pPr>
        <w:jc w:val="center"/>
      </w:pPr>
      <w:r>
        <w:t>Fuente: Propia</w:t>
      </w:r>
    </w:p>
    <w:p w:rsidR="001C2F1C" w:rsidRDefault="00147A18" w:rsidP="001C2F1C">
      <w:pPr>
        <w:pStyle w:val="Ttulo3"/>
        <w:spacing w:line="240" w:lineRule="auto"/>
        <w:rPr>
          <w:b/>
        </w:rPr>
      </w:pPr>
      <w:r w:rsidRPr="00BC3744">
        <w:rPr>
          <w:b/>
        </w:rPr>
        <w:t>1.4.3</w:t>
      </w:r>
      <w:r>
        <w:rPr>
          <w:b/>
        </w:rPr>
        <w:t>.5</w:t>
      </w:r>
      <w:r w:rsidRPr="00BC3744">
        <w:rPr>
          <w:b/>
        </w:rPr>
        <w:t xml:space="preserve"> </w:t>
      </w:r>
      <w:r w:rsidR="001C2F1C">
        <w:rPr>
          <w:b/>
        </w:rPr>
        <w:t>Detección de Vulnerabilidades de Inyección de SQL</w:t>
      </w:r>
    </w:p>
    <w:p w:rsidR="00EF484D" w:rsidRPr="00EF484D" w:rsidRDefault="00EF484D" w:rsidP="00EF484D"/>
    <w:p w:rsidR="00E34D05" w:rsidRDefault="00EF484D" w:rsidP="00EF484D">
      <w:r>
        <w:tab/>
        <w:t xml:space="preserve">Esta prueba tiene como objetivo la detección de vulnerabilidades de Inyección de SQL en una aplicación Web.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código, detecta los problemas de Inyección y muestra un mensaje informativo en conjunto con la solución del problema.</w:t>
      </w:r>
    </w:p>
    <w:p w:rsidR="00EF484D" w:rsidRDefault="00EF484D" w:rsidP="00EF484D">
      <w:r>
        <w:tab/>
        <w:t>En el siguiente cuadro se especifica el escenario de prueba:</w:t>
      </w:r>
    </w:p>
    <w:p w:rsidR="00E10F2E" w:rsidRPr="00E10F2E" w:rsidRDefault="00E10F2E" w:rsidP="00E10F2E">
      <w:pPr>
        <w:pStyle w:val="Epgrafe"/>
        <w:keepNext/>
        <w:jc w:val="center"/>
        <w:rPr>
          <w:color w:val="auto"/>
          <w:sz w:val="24"/>
          <w:szCs w:val="24"/>
        </w:rPr>
      </w:pPr>
      <w:r w:rsidRPr="00E10F2E">
        <w:rPr>
          <w:color w:val="auto"/>
          <w:sz w:val="24"/>
          <w:szCs w:val="24"/>
        </w:rPr>
        <w:t xml:space="preserve">Cuadro </w:t>
      </w:r>
      <w:r w:rsidR="00ED2205" w:rsidRPr="00E10F2E">
        <w:rPr>
          <w:color w:val="auto"/>
          <w:sz w:val="24"/>
          <w:szCs w:val="24"/>
        </w:rPr>
        <w:fldChar w:fldCharType="begin"/>
      </w:r>
      <w:r w:rsidRPr="00E10F2E">
        <w:rPr>
          <w:color w:val="auto"/>
          <w:sz w:val="24"/>
          <w:szCs w:val="24"/>
        </w:rPr>
        <w:instrText xml:space="preserve"> SEQ Cuadro \* ARABIC </w:instrText>
      </w:r>
      <w:r w:rsidR="00ED2205" w:rsidRPr="00E10F2E">
        <w:rPr>
          <w:color w:val="auto"/>
          <w:sz w:val="24"/>
          <w:szCs w:val="24"/>
        </w:rPr>
        <w:fldChar w:fldCharType="separate"/>
      </w:r>
      <w:r w:rsidR="00544AA2">
        <w:rPr>
          <w:noProof/>
          <w:color w:val="auto"/>
          <w:sz w:val="24"/>
          <w:szCs w:val="24"/>
        </w:rPr>
        <w:t>7</w:t>
      </w:r>
      <w:r w:rsidR="00ED2205" w:rsidRPr="00E10F2E">
        <w:rPr>
          <w:color w:val="auto"/>
          <w:sz w:val="24"/>
          <w:szCs w:val="24"/>
        </w:rPr>
        <w:fldChar w:fldCharType="end"/>
      </w:r>
      <w:r w:rsidRPr="00E10F2E">
        <w:rPr>
          <w:color w:val="auto"/>
          <w:sz w:val="24"/>
          <w:szCs w:val="24"/>
        </w:rPr>
        <w:t xml:space="preserve"> Detección de vulnerabilidades de Inyección de SQL</w:t>
      </w:r>
    </w:p>
    <w:p w:rsidR="00E34D05" w:rsidRDefault="00E10F2E" w:rsidP="009A4B65">
      <w:r>
        <w:rPr>
          <w:noProof/>
          <w:lang w:val="en-US"/>
        </w:rPr>
        <w:drawing>
          <wp:inline distT="0" distB="0" distL="0" distR="0">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496435"/>
                    </a:xfrm>
                    <a:prstGeom prst="rect">
                      <a:avLst/>
                    </a:prstGeom>
                  </pic:spPr>
                </pic:pic>
              </a:graphicData>
            </a:graphic>
          </wp:inline>
        </w:drawing>
      </w:r>
    </w:p>
    <w:p w:rsidR="00E10F2E" w:rsidRDefault="00E10F2E" w:rsidP="00E10F2E">
      <w:pPr>
        <w:jc w:val="center"/>
      </w:pPr>
      <w:r>
        <w:t>Fuente: Propia</w:t>
      </w:r>
    </w:p>
    <w:p w:rsidR="00E34D05" w:rsidRDefault="00E34D05" w:rsidP="009A4B65"/>
    <w:p w:rsidR="00E34D05" w:rsidRDefault="00E34D05" w:rsidP="009A4B65"/>
    <w:p w:rsidR="00E34D05" w:rsidRDefault="00E34D05" w:rsidP="009A4B65"/>
    <w:p w:rsidR="00E34D05" w:rsidRDefault="00E34D05" w:rsidP="009A4B65"/>
    <w:p w:rsidR="00E10F2E" w:rsidRDefault="00E10F2E" w:rsidP="009A4B65"/>
    <w:p w:rsidR="00D552FE" w:rsidRPr="00A95AE3" w:rsidRDefault="00147A18" w:rsidP="00D552FE">
      <w:pPr>
        <w:pStyle w:val="Ttulo3"/>
        <w:spacing w:line="240" w:lineRule="auto"/>
        <w:rPr>
          <w:b/>
        </w:rPr>
      </w:pPr>
      <w:r w:rsidRPr="00BC3744">
        <w:rPr>
          <w:b/>
        </w:rPr>
        <w:lastRenderedPageBreak/>
        <w:t>1.4.3</w:t>
      </w:r>
      <w:r>
        <w:rPr>
          <w:b/>
        </w:rPr>
        <w:t>.6</w:t>
      </w:r>
      <w:r w:rsidRPr="00BC3744">
        <w:rPr>
          <w:b/>
        </w:rPr>
        <w:t xml:space="preserve"> </w:t>
      </w:r>
      <w:r w:rsidR="00D552FE">
        <w:rPr>
          <w:b/>
        </w:rPr>
        <w:t>Detección de Vulnerabilidades de Autenticación Rota y Manejo de Sesiones</w:t>
      </w:r>
    </w:p>
    <w:p w:rsidR="00E34D05" w:rsidRDefault="00E34D05" w:rsidP="009A4B65"/>
    <w:p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xml:space="preserve">, el precio de algún artículo entre otros. </w:t>
      </w:r>
    </w:p>
    <w:p w:rsidR="00EF484D" w:rsidRDefault="001E44DE" w:rsidP="009A4B65">
      <w:r>
        <w:tab/>
      </w:r>
      <w:r w:rsidR="00FC004B">
        <w:t>El escenario de pruebas descrito permite identificar cuando las variables en sesión pueden ser accedidas por estos programas y alertar al usuario. En el siguiente cuadro se muestra el caso de pruebas propuesto:</w:t>
      </w:r>
    </w:p>
    <w:p w:rsidR="00023DD0" w:rsidRPr="00023DD0" w:rsidRDefault="00023DD0" w:rsidP="00023DD0">
      <w:pPr>
        <w:pStyle w:val="Epgrafe"/>
        <w:keepNext/>
        <w:jc w:val="center"/>
        <w:rPr>
          <w:color w:val="auto"/>
          <w:sz w:val="24"/>
          <w:szCs w:val="24"/>
        </w:rPr>
      </w:pPr>
      <w:r w:rsidRPr="00023DD0">
        <w:rPr>
          <w:color w:val="auto"/>
          <w:sz w:val="24"/>
          <w:szCs w:val="24"/>
        </w:rPr>
        <w:lastRenderedPageBreak/>
        <w:t xml:space="preserve">Cuadro </w:t>
      </w:r>
      <w:r w:rsidR="00ED2205" w:rsidRPr="00023DD0">
        <w:rPr>
          <w:color w:val="auto"/>
          <w:sz w:val="24"/>
          <w:szCs w:val="24"/>
        </w:rPr>
        <w:fldChar w:fldCharType="begin"/>
      </w:r>
      <w:r w:rsidRPr="00023DD0">
        <w:rPr>
          <w:color w:val="auto"/>
          <w:sz w:val="24"/>
          <w:szCs w:val="24"/>
        </w:rPr>
        <w:instrText xml:space="preserve"> SEQ Cuadro \* ARABIC </w:instrText>
      </w:r>
      <w:r w:rsidR="00ED2205" w:rsidRPr="00023DD0">
        <w:rPr>
          <w:color w:val="auto"/>
          <w:sz w:val="24"/>
          <w:szCs w:val="24"/>
        </w:rPr>
        <w:fldChar w:fldCharType="separate"/>
      </w:r>
      <w:r w:rsidR="00544AA2">
        <w:rPr>
          <w:noProof/>
          <w:color w:val="auto"/>
          <w:sz w:val="24"/>
          <w:szCs w:val="24"/>
        </w:rPr>
        <w:t>8</w:t>
      </w:r>
      <w:r w:rsidR="00ED2205" w:rsidRPr="00023DD0">
        <w:rPr>
          <w:color w:val="auto"/>
          <w:sz w:val="24"/>
          <w:szCs w:val="24"/>
        </w:rPr>
        <w:fldChar w:fldCharType="end"/>
      </w:r>
      <w:r w:rsidRPr="00023DD0">
        <w:rPr>
          <w:color w:val="auto"/>
          <w:sz w:val="24"/>
          <w:szCs w:val="24"/>
        </w:rPr>
        <w:t xml:space="preserve"> Detección de vulnerabilidades de autenticación rota</w:t>
      </w:r>
    </w:p>
    <w:p w:rsidR="00E34D05" w:rsidRDefault="00023DD0" w:rsidP="009A4B65">
      <w:r>
        <w:rPr>
          <w:noProof/>
          <w:lang w:val="en-US"/>
        </w:rPr>
        <w:drawing>
          <wp:inline distT="0" distB="0" distL="0" distR="0">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324475"/>
                    </a:xfrm>
                    <a:prstGeom prst="rect">
                      <a:avLst/>
                    </a:prstGeom>
                  </pic:spPr>
                </pic:pic>
              </a:graphicData>
            </a:graphic>
          </wp:inline>
        </w:drawing>
      </w:r>
    </w:p>
    <w:p w:rsidR="00E34D05" w:rsidRDefault="00023DD0" w:rsidP="00023DD0">
      <w:pPr>
        <w:jc w:val="center"/>
      </w:pPr>
      <w:r>
        <w:t>Fuente: Propia</w:t>
      </w:r>
    </w:p>
    <w:p w:rsidR="00E34D05" w:rsidRDefault="00E34D05" w:rsidP="009A4B65"/>
    <w:p w:rsidR="00023DD0" w:rsidRDefault="00023DD0" w:rsidP="009A4B65"/>
    <w:p w:rsidR="00023DD0" w:rsidRDefault="00023DD0" w:rsidP="009A4B65"/>
    <w:p w:rsidR="00FC004B" w:rsidRDefault="00FC004B" w:rsidP="009A4B65"/>
    <w:p w:rsidR="00FC004B" w:rsidRDefault="00FC004B" w:rsidP="009A4B65"/>
    <w:p w:rsidR="00D552FE" w:rsidRDefault="00147A18" w:rsidP="00D552FE">
      <w:pPr>
        <w:pStyle w:val="Ttulo3"/>
        <w:spacing w:line="240" w:lineRule="auto"/>
        <w:rPr>
          <w:b/>
        </w:rPr>
      </w:pPr>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p>
    <w:p w:rsidR="00023DD0" w:rsidRDefault="00023DD0" w:rsidP="00023DD0"/>
    <w:p w:rsidR="00DC36EF" w:rsidRPr="00023DD0" w:rsidRDefault="00DC36EF" w:rsidP="00023DD0">
      <w:r>
        <w:tab/>
        <w:t>En este escenario de prueba se pretende que la extensión de seguridad pueda identificar cuando se exponen datos sensibles en la aplicación. Una vez aceptada la solución propuesta por la extensión, el problema de seguridad debe haberse mitigado.</w:t>
      </w:r>
    </w:p>
    <w:p w:rsidR="00023DD0" w:rsidRPr="00023DD0" w:rsidRDefault="00023DD0" w:rsidP="00023DD0">
      <w:pPr>
        <w:pStyle w:val="Epgrafe"/>
        <w:keepNext/>
        <w:jc w:val="center"/>
        <w:rPr>
          <w:color w:val="auto"/>
          <w:sz w:val="24"/>
          <w:szCs w:val="24"/>
        </w:rPr>
      </w:pPr>
      <w:r w:rsidRPr="00023DD0">
        <w:rPr>
          <w:color w:val="auto"/>
          <w:sz w:val="24"/>
          <w:szCs w:val="24"/>
        </w:rPr>
        <w:t xml:space="preserve">Cuadro </w:t>
      </w:r>
      <w:r w:rsidR="00ED2205" w:rsidRPr="00023DD0">
        <w:rPr>
          <w:color w:val="auto"/>
          <w:sz w:val="24"/>
          <w:szCs w:val="24"/>
        </w:rPr>
        <w:fldChar w:fldCharType="begin"/>
      </w:r>
      <w:r w:rsidRPr="00023DD0">
        <w:rPr>
          <w:color w:val="auto"/>
          <w:sz w:val="24"/>
          <w:szCs w:val="24"/>
        </w:rPr>
        <w:instrText xml:space="preserve"> SEQ Cuadro \* ARABIC </w:instrText>
      </w:r>
      <w:r w:rsidR="00ED2205" w:rsidRPr="00023DD0">
        <w:rPr>
          <w:color w:val="auto"/>
          <w:sz w:val="24"/>
          <w:szCs w:val="24"/>
        </w:rPr>
        <w:fldChar w:fldCharType="separate"/>
      </w:r>
      <w:r w:rsidR="00544AA2">
        <w:rPr>
          <w:noProof/>
          <w:color w:val="auto"/>
          <w:sz w:val="24"/>
          <w:szCs w:val="24"/>
        </w:rPr>
        <w:t>9</w:t>
      </w:r>
      <w:r w:rsidR="00ED2205" w:rsidRPr="00023DD0">
        <w:rPr>
          <w:color w:val="auto"/>
          <w:sz w:val="24"/>
          <w:szCs w:val="24"/>
        </w:rPr>
        <w:fldChar w:fldCharType="end"/>
      </w:r>
      <w:r w:rsidRPr="00023DD0">
        <w:rPr>
          <w:color w:val="auto"/>
          <w:sz w:val="24"/>
          <w:szCs w:val="24"/>
        </w:rPr>
        <w:t xml:space="preserve"> Prueba Exposición de datos sensibles</w:t>
      </w:r>
    </w:p>
    <w:p w:rsidR="00D552FE" w:rsidRDefault="00023DD0" w:rsidP="00D552FE">
      <w:r>
        <w:rPr>
          <w:noProof/>
          <w:lang w:val="en-US"/>
        </w:rPr>
        <w:drawing>
          <wp:inline distT="0" distB="0" distL="0" distR="0">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151755"/>
                    </a:xfrm>
                    <a:prstGeom prst="rect">
                      <a:avLst/>
                    </a:prstGeom>
                  </pic:spPr>
                </pic:pic>
              </a:graphicData>
            </a:graphic>
          </wp:inline>
        </w:drawing>
      </w:r>
    </w:p>
    <w:p w:rsidR="00FC004B" w:rsidRDefault="00023DD0" w:rsidP="00023DD0">
      <w:pPr>
        <w:jc w:val="center"/>
      </w:pPr>
      <w:r>
        <w:t>Fuente: Propia</w:t>
      </w:r>
    </w:p>
    <w:p w:rsidR="00D552FE" w:rsidRDefault="00147A18" w:rsidP="00D552FE">
      <w:pPr>
        <w:pStyle w:val="Ttulo3"/>
        <w:spacing w:line="240" w:lineRule="auto"/>
        <w:rPr>
          <w:b/>
        </w:rPr>
      </w:pPr>
      <w:r w:rsidRPr="00BC3744">
        <w:rPr>
          <w:b/>
        </w:rPr>
        <w:lastRenderedPageBreak/>
        <w:t>1.4.3</w:t>
      </w:r>
      <w:r>
        <w:rPr>
          <w:b/>
        </w:rPr>
        <w:t>.8</w:t>
      </w:r>
      <w:r w:rsidRPr="00BC3744">
        <w:rPr>
          <w:b/>
        </w:rPr>
        <w:t xml:space="preserve"> </w:t>
      </w:r>
      <w:r w:rsidR="00D552FE">
        <w:rPr>
          <w:b/>
        </w:rPr>
        <w:t>Detección de Vulnerabilidades de Configuración Incorrecta de Seguridad.</w:t>
      </w:r>
    </w:p>
    <w:p w:rsidR="00E65DD0" w:rsidRPr="00E65DD0" w:rsidRDefault="00E65DD0" w:rsidP="00E65DD0"/>
    <w:p w:rsidR="00E65DD0" w:rsidRPr="00D552FE" w:rsidRDefault="00E65DD0" w:rsidP="00D552FE">
      <w:r>
        <w:tab/>
        <w:t>El objetivo de esta prueba es garantizar que la extensión de seguridad pueda encontrar configuraciones incorrectas de seguridad y reportarlas. Se tiene un sitio Web con tales configuraciones incorrectas</w:t>
      </w:r>
      <w:r w:rsidR="00A35B45">
        <w:t>, las herramientas de diagnóstico del componente detectan el problema el cual es presentado al desarrollador. Éste último atiende la recomendación y soluciona el problema.</w:t>
      </w:r>
      <w:r>
        <w:t xml:space="preserve"> </w:t>
      </w:r>
    </w:p>
    <w:p w:rsidR="00A35B45" w:rsidRPr="00A35B45" w:rsidRDefault="00A35B45" w:rsidP="00A35B45">
      <w:pPr>
        <w:pStyle w:val="Epgrafe"/>
        <w:keepNext/>
        <w:jc w:val="center"/>
        <w:rPr>
          <w:color w:val="auto"/>
          <w:sz w:val="24"/>
          <w:szCs w:val="24"/>
        </w:rPr>
      </w:pPr>
      <w:r w:rsidRPr="00A35B45">
        <w:rPr>
          <w:color w:val="auto"/>
          <w:sz w:val="24"/>
          <w:szCs w:val="24"/>
        </w:rPr>
        <w:lastRenderedPageBreak/>
        <w:t xml:space="preserve">Cuadro </w:t>
      </w:r>
      <w:r w:rsidR="00ED2205" w:rsidRPr="00A35B45">
        <w:rPr>
          <w:color w:val="auto"/>
          <w:sz w:val="24"/>
          <w:szCs w:val="24"/>
        </w:rPr>
        <w:fldChar w:fldCharType="begin"/>
      </w:r>
      <w:r w:rsidRPr="00A35B45">
        <w:rPr>
          <w:color w:val="auto"/>
          <w:sz w:val="24"/>
          <w:szCs w:val="24"/>
        </w:rPr>
        <w:instrText xml:space="preserve"> SEQ Cuadro \* ARABIC </w:instrText>
      </w:r>
      <w:r w:rsidR="00ED2205" w:rsidRPr="00A35B45">
        <w:rPr>
          <w:color w:val="auto"/>
          <w:sz w:val="24"/>
          <w:szCs w:val="24"/>
        </w:rPr>
        <w:fldChar w:fldCharType="separate"/>
      </w:r>
      <w:r w:rsidR="00544AA2">
        <w:rPr>
          <w:noProof/>
          <w:color w:val="auto"/>
          <w:sz w:val="24"/>
          <w:szCs w:val="24"/>
        </w:rPr>
        <w:t>10</w:t>
      </w:r>
      <w:r w:rsidR="00ED2205" w:rsidRPr="00A35B45">
        <w:rPr>
          <w:color w:val="auto"/>
          <w:sz w:val="24"/>
          <w:szCs w:val="24"/>
        </w:rPr>
        <w:fldChar w:fldCharType="end"/>
      </w:r>
      <w:r w:rsidRPr="00A35B45">
        <w:rPr>
          <w:color w:val="auto"/>
          <w:sz w:val="24"/>
          <w:szCs w:val="24"/>
        </w:rPr>
        <w:t xml:space="preserve"> Detección de configuraciones incorrectas de seguridad</w:t>
      </w:r>
    </w:p>
    <w:p w:rsidR="00E34D05" w:rsidRDefault="00F75B4A" w:rsidP="009A4B65">
      <w:r>
        <w:rPr>
          <w:noProof/>
          <w:lang w:val="en-US"/>
        </w:rPr>
        <w:drawing>
          <wp:inline distT="0" distB="0" distL="0" distR="0">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374005"/>
                    </a:xfrm>
                    <a:prstGeom prst="rect">
                      <a:avLst/>
                    </a:prstGeom>
                  </pic:spPr>
                </pic:pic>
              </a:graphicData>
            </a:graphic>
          </wp:inline>
        </w:drawing>
      </w:r>
    </w:p>
    <w:p w:rsidR="00E34D05" w:rsidRDefault="00DC36EF" w:rsidP="00DC36EF">
      <w:pPr>
        <w:jc w:val="center"/>
      </w:pPr>
      <w:r>
        <w:t>Fuente: Propia</w:t>
      </w:r>
    </w:p>
    <w:p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rsidR="009C374D" w:rsidRDefault="009C374D" w:rsidP="005B0C11">
      <w:pPr>
        <w:rPr>
          <w:lang w:val="es-ES"/>
        </w:rPr>
      </w:pPr>
    </w:p>
    <w:p w:rsidR="00130A04" w:rsidRDefault="009C374D" w:rsidP="00440CAF">
      <w:pPr>
        <w:pStyle w:val="Ttulo1"/>
      </w:pPr>
      <w:commentRangeStart w:id="752"/>
      <w:r>
        <w:lastRenderedPageBreak/>
        <w:t>2. INTERPRETACI</w:t>
      </w:r>
      <w:r w:rsidRPr="009C374D">
        <w:t>Ó</w:t>
      </w:r>
      <w:r>
        <w:t>N DE RESULTADOS</w:t>
      </w:r>
      <w:bookmarkStart w:id="753" w:name="_Toc277169337"/>
      <w:bookmarkStart w:id="754" w:name="_Toc277170829"/>
      <w:bookmarkStart w:id="755" w:name="_Toc277342743"/>
      <w:commentRangeEnd w:id="752"/>
      <w:r w:rsidR="00CE03C7">
        <w:rPr>
          <w:rStyle w:val="Refdecomentario"/>
          <w:rFonts w:eastAsiaTheme="minorEastAsia" w:cstheme="minorBidi"/>
          <w:b w:val="0"/>
          <w:bCs w:val="0"/>
          <w:color w:val="auto"/>
          <w:lang w:eastAsia="en-US"/>
        </w:rPr>
        <w:commentReference w:id="752"/>
      </w:r>
    </w:p>
    <w:p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han definido la observación y las encuestas realizadas a los miembros del equipo de ingeniería de la empresa Security Innovation</w:t>
      </w:r>
      <w:r w:rsidR="00A35B45">
        <w:t xml:space="preserve"> como instrumentos para la recolección de datos, los cuales brindan un curso de acción en la elaboración del prototipo funcional.</w:t>
      </w:r>
    </w:p>
    <w:p w:rsidR="00816A54" w:rsidRDefault="00816A54" w:rsidP="004146BC">
      <w:r>
        <w:tab/>
        <w:t>En este capítulo se analizan los resultados recopilados por medio de la utilización de éstos instrumentos.</w:t>
      </w:r>
    </w:p>
    <w:p w:rsidR="00E34D05" w:rsidRPr="009C374D" w:rsidRDefault="009C374D" w:rsidP="00440CAF">
      <w:pPr>
        <w:pStyle w:val="Ttulo2"/>
      </w:pPr>
      <w:r w:rsidRPr="009C374D">
        <w:t>2</w:t>
      </w:r>
      <w:r w:rsidR="001E1436" w:rsidRPr="009C374D">
        <w:t>.1</w:t>
      </w:r>
      <w:r w:rsidR="00816A54" w:rsidRPr="009C374D">
        <w:t xml:space="preserve"> Observación como instrumento de análisis</w:t>
      </w:r>
      <w:r w:rsidR="001E1436" w:rsidRPr="009C374D">
        <w:t>.</w:t>
      </w:r>
    </w:p>
    <w:p w:rsidR="003B4612" w:rsidRDefault="003B4612" w:rsidP="003B4612">
      <w:r>
        <w:tab/>
        <w:t>La empresa Security Innovation se encuentra bien posicionada en un mercado emergente: seguridad de aplicaciones. A lo largo de los años la empresa se ha enfocado en el tema de educación, proporcionando herramientas y mejores prácticas en la industria a fin de solventar esa necesidad recurrente de cambiar de enfoques para evitar ser víctima de algún incidente en seguridad informática.</w:t>
      </w:r>
    </w:p>
    <w:p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D67FC3">
        <w:t xml:space="preserve"> De esta forma se ha observado los diferentes productos que la empresa tiene para ofrecer y cómo estos productos son </w:t>
      </w:r>
      <w:r w:rsidR="004146BC">
        <w:t xml:space="preserve">comercializados </w:t>
      </w:r>
      <w:r w:rsidR="00D67FC3">
        <w:t>de manera conjunta con otras soluciones en la industria.</w:t>
      </w:r>
    </w:p>
    <w:p w:rsidR="00D67FC3" w:rsidRDefault="00D67FC3" w:rsidP="003B4612">
      <w:r>
        <w:lastRenderedPageBreak/>
        <w:tab/>
        <w:t>Desde la perspectiva del desarrollo del software, las empresas que buscan las soluciones de la empresa tienen un denominado</w:t>
      </w:r>
      <w:r w:rsidR="004146BC">
        <w:t>r</w:t>
      </w:r>
      <w:r>
        <w:t xml:space="preserve"> común: ellos tienen dentro de </w:t>
      </w:r>
      <w:del w:id="756" w:author="Laica" w:date="2014-11-13T22:12:00Z">
        <w:r w:rsidDel="00CE03C7">
          <w:delText>sus organizaciones alguna</w:delText>
        </w:r>
      </w:del>
      <w:ins w:id="757" w:author="Laica" w:date="2014-11-13T22:12:00Z">
        <w:r w:rsidR="00CE03C7">
          <w:t>su organización alguna</w:t>
        </w:r>
      </w:ins>
      <w:r>
        <w:t xml:space="preserve">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rsidR="00D67FC3" w:rsidRDefault="00D67FC3" w:rsidP="003B4612">
      <w:r>
        <w:tab/>
        <w:t xml:space="preserve">Así mismo una empresa pequeña que no puede optar por las herramientas de terceros, no podrán utilizar o consumir el contenido ni las mejores prácticas de forma integrada. Es aquí donde nace la necesidad de que la empresa cuente con </w:t>
      </w:r>
      <w:del w:id="758" w:author="Laica" w:date="2014-11-13T22:13:00Z">
        <w:r w:rsidDel="00CE03C7">
          <w:delText>su propia herramientas</w:delText>
        </w:r>
      </w:del>
      <w:ins w:id="759" w:author="Laica" w:date="2014-11-13T22:13:00Z">
        <w:r w:rsidR="00CE03C7">
          <w:t>su propia herramienta</w:t>
        </w:r>
      </w:ins>
      <w:r>
        <w:t xml:space="preserve"> que hace análisis estático de código.</w:t>
      </w:r>
    </w:p>
    <w:p w:rsidR="00D67FC3" w:rsidRDefault="00D67FC3" w:rsidP="003B4612">
      <w:r>
        <w:tab/>
        <w:t xml:space="preserve">En la siguiente imagen se ilustra como el contenido de TEAM Mentor, uno de los productos de la empresa Security Innovation, son mostrados dentro de Visual Studio .NET pero es necesario que la herramienta de terceros denominada </w:t>
      </w:r>
      <w:proofErr w:type="spellStart"/>
      <w:r>
        <w:t>Checkmarx</w:t>
      </w:r>
      <w:proofErr w:type="spellEnd"/>
      <w:r>
        <w:t>, que es la que hace el análisis estático de código, esté debidamente instalada y con la licencia respectiva.</w:t>
      </w:r>
    </w:p>
    <w:p w:rsidR="00E35F55" w:rsidRPr="00E35F55" w:rsidRDefault="00E35F55" w:rsidP="00E35F55">
      <w:pPr>
        <w:pStyle w:val="Epgrafe"/>
        <w:keepNext/>
        <w:jc w:val="center"/>
        <w:rPr>
          <w:color w:val="auto"/>
          <w:sz w:val="24"/>
          <w:szCs w:val="24"/>
        </w:rPr>
      </w:pPr>
      <w:r w:rsidRPr="00E35F55">
        <w:rPr>
          <w:color w:val="auto"/>
          <w:sz w:val="24"/>
          <w:szCs w:val="24"/>
        </w:rPr>
        <w:lastRenderedPageBreak/>
        <w:t xml:space="preserve">Figura </w:t>
      </w:r>
      <w:r w:rsidR="00ED2205" w:rsidRPr="00E35F55">
        <w:rPr>
          <w:color w:val="auto"/>
          <w:sz w:val="24"/>
          <w:szCs w:val="24"/>
        </w:rPr>
        <w:fldChar w:fldCharType="begin"/>
      </w:r>
      <w:r w:rsidRPr="00E35F55">
        <w:rPr>
          <w:color w:val="auto"/>
          <w:sz w:val="24"/>
          <w:szCs w:val="24"/>
        </w:rPr>
        <w:instrText xml:space="preserve"> SEQ Figura \* ARABIC </w:instrText>
      </w:r>
      <w:r w:rsidR="00ED2205" w:rsidRPr="00E35F55">
        <w:rPr>
          <w:color w:val="auto"/>
          <w:sz w:val="24"/>
          <w:szCs w:val="24"/>
        </w:rPr>
        <w:fldChar w:fldCharType="separate"/>
      </w:r>
      <w:r>
        <w:rPr>
          <w:noProof/>
          <w:color w:val="auto"/>
          <w:sz w:val="24"/>
          <w:szCs w:val="24"/>
        </w:rPr>
        <w:t>60</w:t>
      </w:r>
      <w:r w:rsidR="00ED2205" w:rsidRPr="00E35F55">
        <w:rPr>
          <w:color w:val="auto"/>
          <w:sz w:val="24"/>
          <w:szCs w:val="24"/>
        </w:rPr>
        <w:fldChar w:fldCharType="end"/>
      </w:r>
      <w:r w:rsidRPr="00E35F55">
        <w:rPr>
          <w:color w:val="auto"/>
          <w:sz w:val="24"/>
          <w:szCs w:val="24"/>
        </w:rPr>
        <w:t xml:space="preserve"> </w:t>
      </w:r>
      <w:proofErr w:type="spellStart"/>
      <w:r w:rsidRPr="00E35F55">
        <w:rPr>
          <w:color w:val="auto"/>
          <w:sz w:val="24"/>
          <w:szCs w:val="24"/>
        </w:rPr>
        <w:t>Checkmarx</w:t>
      </w:r>
      <w:proofErr w:type="spellEnd"/>
      <w:r w:rsidRPr="00E35F55">
        <w:rPr>
          <w:color w:val="auto"/>
          <w:sz w:val="24"/>
          <w:szCs w:val="24"/>
        </w:rPr>
        <w:t xml:space="preserve"> mostrando vulnerabilidades dentro de Visual Studio</w:t>
      </w:r>
    </w:p>
    <w:p w:rsidR="00D67FC3" w:rsidRDefault="00D67FC3" w:rsidP="003B4612">
      <w:r>
        <w:rPr>
          <w:noProof/>
          <w:lang w:val="en-US"/>
        </w:rPr>
        <w:drawing>
          <wp:inline distT="0" distB="0" distL="0" distR="0">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46600" cy="1930400"/>
                    </a:xfrm>
                    <a:prstGeom prst="rect">
                      <a:avLst/>
                    </a:prstGeom>
                  </pic:spPr>
                </pic:pic>
              </a:graphicData>
            </a:graphic>
          </wp:inline>
        </w:drawing>
      </w:r>
    </w:p>
    <w:p w:rsidR="00D67FC3" w:rsidRDefault="00D67FC3" w:rsidP="00E35F55">
      <w:pPr>
        <w:jc w:val="center"/>
      </w:pPr>
      <w:r>
        <w:t xml:space="preserve">Fuente: </w:t>
      </w:r>
      <w:hyperlink r:id="rId100" w:history="1">
        <w:r w:rsidR="00E35F55" w:rsidRPr="00CC798C">
          <w:rPr>
            <w:rStyle w:val="Hipervnculo"/>
          </w:rPr>
          <w:t>http://goo.gl/zdZg9u</w:t>
        </w:r>
      </w:hyperlink>
    </w:p>
    <w:p w:rsidR="00E35F55" w:rsidRDefault="00E35F55" w:rsidP="00E35F55">
      <w:pPr>
        <w:jc w:val="center"/>
      </w:pPr>
    </w:p>
    <w:p w:rsidR="00E35F55" w:rsidRDefault="00E35F55" w:rsidP="00E35F55">
      <w:r>
        <w:t xml:space="preserve">Como parte de la integración con la herramienta de terceros, una vez que se seleccione la opción Show </w:t>
      </w:r>
      <w:proofErr w:type="spellStart"/>
      <w:r>
        <w:t>Description</w:t>
      </w:r>
      <w:proofErr w:type="spellEnd"/>
      <w:r>
        <w:t>, una mejor práctica desarrollada por la empres es mostrada dentro del ambiente de desarrollo.</w:t>
      </w:r>
    </w:p>
    <w:p w:rsidR="00E35F55" w:rsidRPr="00E35F55" w:rsidRDefault="00E35F55" w:rsidP="00E35F55">
      <w:pPr>
        <w:pStyle w:val="Epgrafe"/>
        <w:keepNext/>
        <w:jc w:val="center"/>
        <w:rPr>
          <w:sz w:val="24"/>
          <w:szCs w:val="24"/>
        </w:rPr>
      </w:pPr>
      <w:r w:rsidRPr="00E35F55">
        <w:rPr>
          <w:sz w:val="24"/>
          <w:szCs w:val="24"/>
        </w:rPr>
        <w:t xml:space="preserve">Figura </w:t>
      </w:r>
      <w:r w:rsidR="00ED2205" w:rsidRPr="00E35F55">
        <w:rPr>
          <w:sz w:val="24"/>
          <w:szCs w:val="24"/>
        </w:rPr>
        <w:fldChar w:fldCharType="begin"/>
      </w:r>
      <w:r w:rsidRPr="00E35F55">
        <w:rPr>
          <w:sz w:val="24"/>
          <w:szCs w:val="24"/>
        </w:rPr>
        <w:instrText xml:space="preserve"> SEQ Figura \* ARABIC </w:instrText>
      </w:r>
      <w:r w:rsidR="00ED2205" w:rsidRPr="00E35F55">
        <w:rPr>
          <w:sz w:val="24"/>
          <w:szCs w:val="24"/>
        </w:rPr>
        <w:fldChar w:fldCharType="separate"/>
      </w:r>
      <w:r w:rsidRPr="00E35F55">
        <w:rPr>
          <w:noProof/>
          <w:sz w:val="24"/>
          <w:szCs w:val="24"/>
        </w:rPr>
        <w:t>61</w:t>
      </w:r>
      <w:r w:rsidR="00ED2205" w:rsidRPr="00E35F55">
        <w:rPr>
          <w:sz w:val="24"/>
          <w:szCs w:val="24"/>
        </w:rPr>
        <w:fldChar w:fldCharType="end"/>
      </w:r>
      <w:r w:rsidRPr="00E35F55">
        <w:rPr>
          <w:sz w:val="24"/>
          <w:szCs w:val="24"/>
        </w:rPr>
        <w:t xml:space="preserve"> Mostrando un artículo de TEAM Mentor dentro del IDE</w:t>
      </w:r>
    </w:p>
    <w:p w:rsidR="00E35F55" w:rsidRDefault="00E35F55" w:rsidP="00E35F55">
      <w:r>
        <w:rPr>
          <w:noProof/>
          <w:lang w:val="en-US"/>
        </w:rPr>
        <w:drawing>
          <wp:inline distT="0" distB="0" distL="0" distR="0">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02201" cy="2990904"/>
                    </a:xfrm>
                    <a:prstGeom prst="rect">
                      <a:avLst/>
                    </a:prstGeom>
                  </pic:spPr>
                </pic:pic>
              </a:graphicData>
            </a:graphic>
          </wp:inline>
        </w:drawing>
      </w:r>
    </w:p>
    <w:p w:rsidR="00E35F55" w:rsidRDefault="00E35F55" w:rsidP="00E35F55">
      <w:pPr>
        <w:jc w:val="center"/>
      </w:pPr>
      <w:r>
        <w:t xml:space="preserve">Fuente: </w:t>
      </w:r>
      <w:hyperlink r:id="rId102" w:history="1">
        <w:r w:rsidRPr="00CC798C">
          <w:rPr>
            <w:rStyle w:val="Hipervnculo"/>
          </w:rPr>
          <w:t>http://goo.gl/zdZg9u</w:t>
        </w:r>
      </w:hyperlink>
    </w:p>
    <w:p w:rsidR="00E35F55" w:rsidRDefault="00E35F55" w:rsidP="00E35F55">
      <w:r>
        <w:lastRenderedPageBreak/>
        <w:tab/>
        <w:t xml:space="preserve">Por medio del proceso de observación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w:t>
      </w:r>
      <w:ins w:id="760" w:author="Laica" w:date="2014-11-13T22:17:00Z">
        <w:r w:rsidR="00E336AC">
          <w:t>s</w:t>
        </w:r>
      </w:ins>
      <w:r>
        <w:t xml:space="preserve"> que ya tienen dentro de sus actividades diarias, herramientas de terceras partes para revisar la seguridad del código fuente.</w:t>
      </w:r>
    </w:p>
    <w:p w:rsidR="00E35F55" w:rsidRDefault="00E35F55" w:rsidP="00E35F55">
      <w:r>
        <w:tab/>
        <w:t>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links a mejores prácticas.</w:t>
      </w:r>
    </w:p>
    <w:p w:rsidR="00E35F55" w:rsidRPr="00440CAF" w:rsidRDefault="00440CAF" w:rsidP="00440CAF">
      <w:pPr>
        <w:pStyle w:val="Ttulo3"/>
        <w:rPr>
          <w:b/>
        </w:rPr>
      </w:pPr>
      <w:r w:rsidRPr="00440CAF">
        <w:rPr>
          <w:b/>
        </w:rPr>
        <w:t>2.</w:t>
      </w:r>
      <w:r>
        <w:rPr>
          <w:b/>
        </w:rPr>
        <w:t>1.1</w:t>
      </w:r>
      <w:r w:rsidR="00E35F55" w:rsidRPr="00440CAF">
        <w:rPr>
          <w:b/>
        </w:rPr>
        <w:t xml:space="preserve"> Observación del estado de la seguridad.</w:t>
      </w:r>
    </w:p>
    <w:p w:rsidR="00E35F55" w:rsidRDefault="00E35F55" w:rsidP="00E35F55">
      <w:r>
        <w:tab/>
        <w:t xml:space="preserve">Afortunadamente la empresa Security Innovation crea de forma conjunta con el Instituto </w:t>
      </w:r>
      <w:proofErr w:type="spellStart"/>
      <w:r>
        <w:t>Ponemon</w:t>
      </w:r>
      <w:proofErr w:type="spellEnd"/>
      <w:r>
        <w:t xml:space="preserve">, investigaciones para determinar la situación actual de seguridad en las organizaciones. </w:t>
      </w:r>
      <w:r w:rsidR="004146BC">
        <w:t>T</w:t>
      </w:r>
      <w:r>
        <w:t xml:space="preserve">ales reportes brinda un panorama muy claro acerca de las verdaderas necesidades en las organizaciones, se puede comprender cómo ataques informáticos comunes siguen afectando la </w:t>
      </w:r>
      <w:r w:rsidR="008C1F03">
        <w:t>infraestructura tecnológica actual.</w:t>
      </w:r>
    </w:p>
    <w:p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Borghello, publicada en el sitio SeguInfo.com y que lleva por nombre </w:t>
      </w:r>
      <w:r w:rsidR="00E65DD0">
        <w:t>“</w:t>
      </w:r>
      <w:r>
        <w:t>viagra.gob.ar: un asunto de seguridad nacional</w:t>
      </w:r>
      <w:r w:rsidR="00E65DD0">
        <w:t>”</w:t>
      </w:r>
      <w:r>
        <w:rPr>
          <w:rStyle w:val="Refdenotaalpie"/>
        </w:rPr>
        <w:footnoteReference w:id="11"/>
      </w:r>
      <w:r>
        <w:t>. En esta investigación se muestra como se ha podido incluir, en sitios gubernamentales, publicidad engañosa la cual puede pasar inadvertida para el usuario final. Esta modalidad de ataques aprovechan una debilidad existente en un sitio Web, el cual perfectamente puede ser gubernamental, con el objetivo de promocionar algún producto específico.</w:t>
      </w:r>
    </w:p>
    <w:p w:rsidR="008C1F03" w:rsidRDefault="008C1F03" w:rsidP="00E35F55">
      <w:r>
        <w:tab/>
        <w:t>Esta investigación, interesante por su naturaleza, ayuda a comprender que es necesario un enfoque para mejorar y poner en práctica la seguridad de las aplicaciones.</w:t>
      </w:r>
    </w:p>
    <w:p w:rsidR="00D720B7" w:rsidRDefault="00D720B7" w:rsidP="00E35F55">
      <w:r>
        <w:tab/>
        <w:t xml:space="preserve">De forma complementaria también se han consultado las investigaciones realizadas por el periodista norteamericano </w:t>
      </w:r>
      <w:r w:rsidR="004146BC">
        <w:t>Brian Krebs, el cual mantiene un sitio Web muy respetable en asuntos de seguridad informática que lleva por nombre KrebsonSecurity.</w:t>
      </w:r>
      <w:r w:rsidR="004146BC">
        <w:rPr>
          <w:rStyle w:val="Refdenotaalpie"/>
        </w:rPr>
        <w:footnoteReference w:id="12"/>
      </w:r>
    </w:p>
    <w:p w:rsidR="00E65DD0" w:rsidRDefault="00E65DD0" w:rsidP="00E35F55">
      <w:r>
        <w:tab/>
        <w:t>Las diversas investigaciones fidedignas proporcionadas por múltiples empresas ayudan considerablemente a comprender el fenómeno actual de la seguridad en el software.</w:t>
      </w:r>
    </w:p>
    <w:p w:rsidR="00800A1B" w:rsidRDefault="00800A1B" w:rsidP="00E35F55"/>
    <w:p w:rsidR="00800A1B" w:rsidRDefault="00800A1B" w:rsidP="00E35F55"/>
    <w:p w:rsidR="001E1436" w:rsidRPr="001E1436" w:rsidRDefault="00440CAF" w:rsidP="00440CAF">
      <w:pPr>
        <w:pStyle w:val="Ttulo2"/>
      </w:pPr>
      <w:r>
        <w:lastRenderedPageBreak/>
        <w:t>2.2</w:t>
      </w:r>
      <w:r w:rsidR="001E1436">
        <w:t xml:space="preserve"> Resultados de la encuesta</w:t>
      </w:r>
    </w:p>
    <w:p w:rsidR="00E34D05" w:rsidRDefault="00800A1B" w:rsidP="001E1436">
      <w:r>
        <w:tab/>
        <w:t>Los resultados que a continuación se presentan han sido recopilados a partir de la retroalimentación brindada por Roman Garber, líder del equipo de desarrollo y Dinis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w:t>
      </w:r>
      <w:del w:id="761" w:author="Laica" w:date="2014-11-13T22:18:00Z">
        <w:r w:rsidR="00152F3F" w:rsidDel="00E336AC">
          <w:delText xml:space="preserve">Inglés </w:delText>
        </w:r>
      </w:del>
      <w:ins w:id="762" w:author="Laica" w:date="2014-11-13T22:18:00Z">
        <w:r w:rsidR="00E336AC">
          <w:t>i</w:t>
        </w:r>
        <w:r w:rsidR="00E336AC">
          <w:t xml:space="preserve">nglés </w:t>
        </w:r>
      </w:ins>
      <w:r w:rsidR="00152F3F">
        <w:t>debido a que las personas encuestadas no hablan castellano.</w:t>
      </w:r>
    </w:p>
    <w:p w:rsidR="00E34D05" w:rsidRPr="00440CAF" w:rsidRDefault="00440CAF" w:rsidP="00440CAF">
      <w:pPr>
        <w:pStyle w:val="Ttulo3"/>
        <w:rPr>
          <w:b/>
        </w:rPr>
      </w:pPr>
      <w:r w:rsidRPr="00440CAF">
        <w:rPr>
          <w:b/>
        </w:rPr>
        <w:t>2</w:t>
      </w:r>
      <w:r w:rsidR="00152F3F" w:rsidRPr="00440CAF">
        <w:rPr>
          <w:b/>
        </w:rPr>
        <w:t>.</w:t>
      </w:r>
      <w:r w:rsidRPr="00440CAF">
        <w:rPr>
          <w:b/>
        </w:rPr>
        <w:t>2</w:t>
      </w:r>
      <w:r w:rsidR="00152F3F" w:rsidRPr="00440CAF">
        <w:rPr>
          <w:b/>
        </w:rPr>
        <w:t>.1 Pregunta 1</w:t>
      </w:r>
    </w:p>
    <w:p w:rsidR="00152F3F" w:rsidRDefault="00152F3F" w:rsidP="001814AC">
      <w:r>
        <w:t xml:space="preserve">¿Cuáles considera usted que son los beneficios para la empresa al contar con un </w:t>
      </w:r>
      <w:del w:id="763" w:author="Laica" w:date="2014-11-13T22:18:00Z">
        <w:r w:rsidDel="00E336AC">
          <w:delText xml:space="preserve">plugín </w:delText>
        </w:r>
      </w:del>
      <w:proofErr w:type="spellStart"/>
      <w:ins w:id="764" w:author="Laica" w:date="2014-11-13T22:18:00Z">
        <w:r w:rsidR="00E336AC">
          <w:t>plug</w:t>
        </w:r>
        <w:r w:rsidR="00E336AC">
          <w:t>i</w:t>
        </w:r>
        <w:r w:rsidR="00E336AC">
          <w:t>n</w:t>
        </w:r>
        <w:proofErr w:type="spellEnd"/>
        <w:r w:rsidR="00E336AC">
          <w:t xml:space="preserve"> </w:t>
        </w:r>
      </w:ins>
      <w:r>
        <w:t>para Visual Studio.NET que realice análisis estático de código y que brinde una solución en el código fuente?</w:t>
      </w:r>
    </w:p>
    <w:p w:rsidR="00152F3F" w:rsidRDefault="00152F3F" w:rsidP="001814AC">
      <w:r>
        <w:tab/>
        <w:t>Con esta pregunta se busca conocer, desde el punto de vista de los interesados, cuales son los beneficios que</w:t>
      </w:r>
      <w:r w:rsidR="009A4EA3">
        <w:t>, en base as</w:t>
      </w:r>
      <w:r>
        <w:t xml:space="preserve"> su criterio</w:t>
      </w:r>
      <w:r w:rsidR="009A4EA3">
        <w:t>,</w:t>
      </w:r>
      <w:r>
        <w:t xml:space="preserve"> tendría la empresa al contar con este software. Principalmente se trata de </w:t>
      </w:r>
      <w:r w:rsidR="001814AC">
        <w:t>conocer las opiniones de los miembros de la organización.</w:t>
      </w:r>
    </w:p>
    <w:p w:rsidR="00011963" w:rsidRDefault="009A4EA3" w:rsidP="001814AC">
      <w:r>
        <w:tab/>
        <w:t xml:space="preserve">Para la recolección de esta respuesta se ha presentado una caja de texto donde los encuestados brindan sus opiniones. Dentro de los datos recolectados se identifica que algunos de los beneficios para la organización </w:t>
      </w:r>
      <w:r w:rsidR="00FF77B7">
        <w:t>mostrados en el siguiente cuadro.</w:t>
      </w:r>
    </w:p>
    <w:p w:rsidR="00011963" w:rsidRDefault="00011963" w:rsidP="001814AC"/>
    <w:p w:rsidR="00011963" w:rsidRDefault="00011963" w:rsidP="00011963">
      <w:pPr>
        <w:pStyle w:val="Epgrafe"/>
        <w:keepNext/>
        <w:jc w:val="center"/>
        <w:rPr>
          <w:color w:val="auto"/>
          <w:sz w:val="24"/>
          <w:szCs w:val="24"/>
        </w:rPr>
      </w:pPr>
      <w:r w:rsidRPr="00011963">
        <w:rPr>
          <w:color w:val="auto"/>
          <w:sz w:val="24"/>
          <w:szCs w:val="24"/>
        </w:rPr>
        <w:lastRenderedPageBreak/>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544AA2">
        <w:rPr>
          <w:noProof/>
          <w:color w:val="auto"/>
          <w:sz w:val="24"/>
          <w:szCs w:val="24"/>
        </w:rPr>
        <w:t>11</w:t>
      </w:r>
      <w:r w:rsidR="00ED2205" w:rsidRPr="00011963">
        <w:rPr>
          <w:color w:val="auto"/>
          <w:sz w:val="24"/>
          <w:szCs w:val="24"/>
        </w:rPr>
        <w:fldChar w:fldCharType="end"/>
      </w:r>
      <w:r w:rsidRPr="00011963">
        <w:rPr>
          <w:color w:val="auto"/>
          <w:sz w:val="24"/>
          <w:szCs w:val="24"/>
        </w:rPr>
        <w:t xml:space="preserve"> Resultados de la pregunta 1</w:t>
      </w:r>
    </w:p>
    <w:p w:rsidR="00011963" w:rsidRPr="00011963" w:rsidRDefault="00011963" w:rsidP="00011963">
      <w:pPr>
        <w:spacing w:line="240" w:lineRule="auto"/>
      </w:pPr>
    </w:p>
    <w:p w:rsidR="009A4EA3" w:rsidRDefault="00011963" w:rsidP="001814AC">
      <w:r>
        <w:rPr>
          <w:noProof/>
          <w:lang w:val="en-US"/>
        </w:rPr>
        <w:drawing>
          <wp:inline distT="0" distB="0" distL="0" distR="0">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048385"/>
                    </a:xfrm>
                    <a:prstGeom prst="rect">
                      <a:avLst/>
                    </a:prstGeom>
                  </pic:spPr>
                </pic:pic>
              </a:graphicData>
            </a:graphic>
          </wp:inline>
        </w:drawing>
      </w:r>
    </w:p>
    <w:p w:rsidR="00011963" w:rsidRDefault="00011963" w:rsidP="00011963">
      <w:pPr>
        <w:pStyle w:val="Ttulo4"/>
        <w:spacing w:line="240" w:lineRule="auto"/>
        <w:jc w:val="center"/>
        <w:rPr>
          <w:sz w:val="24"/>
        </w:rPr>
      </w:pPr>
      <w:r w:rsidRPr="00855506">
        <w:rPr>
          <w:sz w:val="24"/>
        </w:rPr>
        <w:t>Fuente: Encuesta realizada a empleados de la empresa Security Innovation.</w:t>
      </w:r>
    </w:p>
    <w:p w:rsidR="007F28DE" w:rsidRDefault="007F28DE" w:rsidP="001814AC"/>
    <w:p w:rsidR="007F28DE" w:rsidRPr="00152F3F" w:rsidRDefault="007F28DE" w:rsidP="007F28DE">
      <w:r>
        <w:tab/>
        <w:t>En este caso se percibe que habría beneficios significativos para la empresa al contar con el plugin propuesto.</w:t>
      </w:r>
    </w:p>
    <w:p w:rsidR="00440CAF" w:rsidRPr="00440CAF" w:rsidRDefault="00440CAF" w:rsidP="00440CAF">
      <w:pPr>
        <w:pStyle w:val="Ttulo3"/>
        <w:rPr>
          <w:b/>
        </w:rPr>
      </w:pPr>
      <w:r w:rsidRPr="00440CAF">
        <w:rPr>
          <w:b/>
        </w:rPr>
        <w:t>2.2.</w:t>
      </w:r>
      <w:r>
        <w:rPr>
          <w:b/>
        </w:rPr>
        <w:t>2 Pregunta 2</w:t>
      </w:r>
    </w:p>
    <w:p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rsidR="00011963" w:rsidRDefault="001814AC" w:rsidP="001814AC">
      <w:r>
        <w:tab/>
        <w:t xml:space="preserve">Esta pregunta has sido elaborada para determinar si </w:t>
      </w:r>
      <w:r w:rsidR="00C4333E">
        <w:t>la empresa no ha podido aprovechar una ventaja competitiva e incrementar las ventas de los productos a raíz de no poder comercializar productos integrados</w:t>
      </w:r>
      <w:r w:rsidR="00786F7D">
        <w:t>. A continuación se presentan los datos recolectados:</w:t>
      </w:r>
    </w:p>
    <w:p w:rsidR="00786F7D" w:rsidRDefault="00786F7D" w:rsidP="001814AC"/>
    <w:p w:rsidR="00786F7D" w:rsidRDefault="00786F7D" w:rsidP="001814AC"/>
    <w:p w:rsidR="00786F7D" w:rsidRDefault="00786F7D" w:rsidP="001814AC"/>
    <w:p w:rsidR="00011963" w:rsidRDefault="00011963" w:rsidP="001814AC"/>
    <w:p w:rsidR="00855506" w:rsidRDefault="00855506" w:rsidP="00855506">
      <w:pPr>
        <w:pStyle w:val="Epgrafe"/>
        <w:keepNext/>
        <w:jc w:val="center"/>
        <w:rPr>
          <w:color w:val="auto"/>
          <w:sz w:val="24"/>
          <w:szCs w:val="24"/>
        </w:rPr>
      </w:pPr>
      <w:commentRangeStart w:id="765"/>
      <w:r w:rsidRPr="00855506">
        <w:rPr>
          <w:color w:val="auto"/>
          <w:sz w:val="24"/>
          <w:szCs w:val="24"/>
        </w:rPr>
        <w:lastRenderedPageBreak/>
        <w:t xml:space="preserve">Cuadro </w:t>
      </w:r>
      <w:r w:rsidR="00ED2205" w:rsidRPr="00855506">
        <w:rPr>
          <w:color w:val="auto"/>
          <w:sz w:val="24"/>
          <w:szCs w:val="24"/>
        </w:rPr>
        <w:fldChar w:fldCharType="begin"/>
      </w:r>
      <w:r w:rsidRPr="00855506">
        <w:rPr>
          <w:color w:val="auto"/>
          <w:sz w:val="24"/>
          <w:szCs w:val="24"/>
        </w:rPr>
        <w:instrText xml:space="preserve"> SEQ Cuadro \* ARABIC </w:instrText>
      </w:r>
      <w:r w:rsidR="00ED2205" w:rsidRPr="00855506">
        <w:rPr>
          <w:color w:val="auto"/>
          <w:sz w:val="24"/>
          <w:szCs w:val="24"/>
        </w:rPr>
        <w:fldChar w:fldCharType="separate"/>
      </w:r>
      <w:r w:rsidR="00544AA2">
        <w:rPr>
          <w:noProof/>
          <w:color w:val="auto"/>
          <w:sz w:val="24"/>
          <w:szCs w:val="24"/>
        </w:rPr>
        <w:t>12</w:t>
      </w:r>
      <w:r w:rsidR="00ED2205"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commentRangeEnd w:id="765"/>
      <w:r w:rsidR="00E336AC">
        <w:rPr>
          <w:rStyle w:val="Refdecomentario"/>
          <w:b w:val="0"/>
          <w:bCs w:val="0"/>
          <w:color w:val="auto"/>
        </w:rPr>
        <w:commentReference w:id="765"/>
      </w:r>
    </w:p>
    <w:p w:rsidR="00011963" w:rsidRPr="00011963" w:rsidRDefault="00011963" w:rsidP="00011963">
      <w:pPr>
        <w:spacing w:line="240" w:lineRule="auto"/>
      </w:pPr>
    </w:p>
    <w:p w:rsidR="00855506" w:rsidRDefault="00855506" w:rsidP="001814AC">
      <w:r>
        <w:rPr>
          <w:noProof/>
          <w:lang w:val="en-US"/>
        </w:rPr>
        <w:drawing>
          <wp:inline distT="0" distB="0" distL="0" distR="0">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832485"/>
                    </a:xfrm>
                    <a:prstGeom prst="rect">
                      <a:avLst/>
                    </a:prstGeom>
                  </pic:spPr>
                </pic:pic>
              </a:graphicData>
            </a:graphic>
          </wp:inline>
        </w:drawing>
      </w:r>
    </w:p>
    <w:p w:rsidR="00855506" w:rsidRDefault="00855506" w:rsidP="00855506">
      <w:pPr>
        <w:pStyle w:val="Ttulo4"/>
        <w:spacing w:line="240" w:lineRule="auto"/>
        <w:jc w:val="center"/>
        <w:rPr>
          <w:sz w:val="24"/>
        </w:rPr>
      </w:pPr>
      <w:r w:rsidRPr="00855506">
        <w:rPr>
          <w:sz w:val="24"/>
        </w:rPr>
        <w:t>Fuente: Encuesta realizada a empleados de la empresa Security Innovation.</w:t>
      </w:r>
    </w:p>
    <w:p w:rsidR="00855506" w:rsidRDefault="00855506" w:rsidP="00855506"/>
    <w:p w:rsidR="00855506" w:rsidRDefault="00855506" w:rsidP="00011963">
      <w:pPr>
        <w:pStyle w:val="Epgrafe"/>
        <w:keepNext/>
        <w:jc w:val="center"/>
        <w:rPr>
          <w:color w:val="auto"/>
          <w:sz w:val="24"/>
          <w:szCs w:val="24"/>
        </w:rPr>
      </w:pPr>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00011963">
        <w:rPr>
          <w:noProof/>
          <w:color w:val="auto"/>
          <w:sz w:val="24"/>
          <w:szCs w:val="24"/>
        </w:rPr>
        <w:t>3</w:t>
      </w:r>
      <w:r w:rsidR="00ED2205" w:rsidRPr="00011963">
        <w:rPr>
          <w:color w:val="auto"/>
          <w:sz w:val="24"/>
          <w:szCs w:val="24"/>
        </w:rPr>
        <w:fldChar w:fldCharType="end"/>
      </w:r>
      <w:r w:rsidRPr="00011963">
        <w:rPr>
          <w:color w:val="auto"/>
          <w:sz w:val="24"/>
          <w:szCs w:val="24"/>
        </w:rPr>
        <w:t xml:space="preserve"> Resultados de la pregunta número 2</w:t>
      </w:r>
    </w:p>
    <w:p w:rsidR="00011963" w:rsidRPr="00011963" w:rsidRDefault="00011963" w:rsidP="00011963">
      <w:pPr>
        <w:spacing w:line="240" w:lineRule="auto"/>
      </w:pPr>
    </w:p>
    <w:p w:rsidR="00855506" w:rsidRDefault="00855506" w:rsidP="00855506">
      <w:r>
        <w:rPr>
          <w:noProof/>
          <w:lang w:val="en-US"/>
        </w:rPr>
        <w:drawing>
          <wp:inline distT="0" distB="0" distL="0" distR="0">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43275"/>
                    </a:xfrm>
                    <a:prstGeom prst="rect">
                      <a:avLst/>
                    </a:prstGeom>
                  </pic:spPr>
                </pic:pic>
              </a:graphicData>
            </a:graphic>
          </wp:inline>
        </w:drawing>
      </w:r>
    </w:p>
    <w:p w:rsidR="00855506" w:rsidRDefault="00855506" w:rsidP="00855506">
      <w:pPr>
        <w:pStyle w:val="Ttulo4"/>
        <w:spacing w:line="240" w:lineRule="auto"/>
        <w:jc w:val="center"/>
        <w:rPr>
          <w:sz w:val="24"/>
        </w:rPr>
      </w:pPr>
      <w:r w:rsidRPr="00855506">
        <w:rPr>
          <w:sz w:val="24"/>
        </w:rPr>
        <w:t>Fuente: Encuesta realizada a empleados de la empresa Security Innovation.</w:t>
      </w:r>
    </w:p>
    <w:p w:rsidR="00855506" w:rsidRDefault="00855506" w:rsidP="00855506"/>
    <w:p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rsidR="00440CAF" w:rsidRPr="00440CAF" w:rsidRDefault="00440CAF" w:rsidP="00440CAF">
      <w:pPr>
        <w:pStyle w:val="Ttulo3"/>
        <w:rPr>
          <w:b/>
        </w:rPr>
      </w:pPr>
      <w:r w:rsidRPr="00440CAF">
        <w:rPr>
          <w:b/>
        </w:rPr>
        <w:t>2.2.</w:t>
      </w:r>
      <w:r>
        <w:rPr>
          <w:b/>
        </w:rPr>
        <w:t>3 Pregunta 3</w:t>
      </w:r>
    </w:p>
    <w:p w:rsidR="00152F3F" w:rsidRDefault="001814AC" w:rsidP="00152F3F">
      <w:pPr>
        <w:pStyle w:val="Ttulo3"/>
      </w:pPr>
      <w:r>
        <w:tab/>
        <w:t>¿Cómo considera usted que será el impacto en el área de ventas de los productos de la empresa cuando se disponga de un componente que realice análisis estático de código?</w:t>
      </w:r>
    </w:p>
    <w:p w:rsidR="001814AC" w:rsidRDefault="001814AC" w:rsidP="001814AC">
      <w:r>
        <w:tab/>
      </w:r>
      <w:r w:rsidR="00786F7D">
        <w:t>El propósito de ésta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rsidR="00786F7D" w:rsidRDefault="00786F7D" w:rsidP="001814AC">
      <w:r>
        <w:tab/>
        <w:t>A continuación se presentan los datos recolectados:</w:t>
      </w:r>
    </w:p>
    <w:p w:rsidR="003347DD" w:rsidRDefault="003347DD" w:rsidP="00011963">
      <w:pPr>
        <w:pStyle w:val="Epgrafe"/>
        <w:keepNext/>
        <w:jc w:val="center"/>
        <w:rPr>
          <w:color w:val="auto"/>
          <w:sz w:val="24"/>
          <w:szCs w:val="24"/>
        </w:rPr>
      </w:pPr>
      <w:r w:rsidRPr="00011963">
        <w:rPr>
          <w:color w:val="auto"/>
          <w:sz w:val="24"/>
          <w:szCs w:val="24"/>
        </w:rPr>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544AA2">
        <w:rPr>
          <w:noProof/>
          <w:color w:val="auto"/>
          <w:sz w:val="24"/>
          <w:szCs w:val="24"/>
        </w:rPr>
        <w:t>13</w:t>
      </w:r>
      <w:r w:rsidR="00ED2205" w:rsidRPr="00011963">
        <w:rPr>
          <w:color w:val="auto"/>
          <w:sz w:val="24"/>
          <w:szCs w:val="24"/>
        </w:rPr>
        <w:fldChar w:fldCharType="end"/>
      </w:r>
      <w:r w:rsidRPr="00011963">
        <w:rPr>
          <w:color w:val="auto"/>
          <w:sz w:val="24"/>
          <w:szCs w:val="24"/>
        </w:rPr>
        <w:t xml:space="preserve"> Resultado de la pregunta 3</w:t>
      </w:r>
    </w:p>
    <w:p w:rsidR="00011963" w:rsidRPr="00011963" w:rsidRDefault="00011963" w:rsidP="00011963">
      <w:pPr>
        <w:spacing w:line="240" w:lineRule="auto"/>
      </w:pPr>
    </w:p>
    <w:p w:rsidR="00A04C7E" w:rsidRDefault="003347DD" w:rsidP="001814AC">
      <w:r>
        <w:rPr>
          <w:noProof/>
          <w:lang w:val="en-US"/>
        </w:rPr>
        <w:drawing>
          <wp:inline distT="0" distB="0" distL="0" distR="0">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362710"/>
                    </a:xfrm>
                    <a:prstGeom prst="rect">
                      <a:avLst/>
                    </a:prstGeom>
                  </pic:spPr>
                </pic:pic>
              </a:graphicData>
            </a:graphic>
          </wp:inline>
        </w:drawing>
      </w:r>
    </w:p>
    <w:p w:rsidR="00011963" w:rsidRDefault="00011963" w:rsidP="00011963">
      <w:pPr>
        <w:pStyle w:val="Ttulo4"/>
        <w:spacing w:line="240" w:lineRule="auto"/>
        <w:jc w:val="center"/>
        <w:rPr>
          <w:sz w:val="24"/>
        </w:rPr>
      </w:pPr>
      <w:r w:rsidRPr="00855506">
        <w:rPr>
          <w:sz w:val="24"/>
        </w:rPr>
        <w:lastRenderedPageBreak/>
        <w:t>Fuente: Encuesta realizada a empleados de la empresa Security Innovation.</w:t>
      </w:r>
    </w:p>
    <w:p w:rsidR="00786F7D" w:rsidRDefault="00786F7D" w:rsidP="003347DD">
      <w:pPr>
        <w:pStyle w:val="Epgrafe"/>
        <w:keepNext/>
        <w:jc w:val="center"/>
        <w:rPr>
          <w:color w:val="auto"/>
          <w:sz w:val="24"/>
          <w:szCs w:val="24"/>
        </w:rPr>
      </w:pPr>
    </w:p>
    <w:p w:rsidR="00786F7D" w:rsidRPr="00786F7D" w:rsidRDefault="00786F7D" w:rsidP="00786F7D">
      <w:r>
        <w:t>A continuación se muestra la representación gráfica de estos resultados:</w:t>
      </w:r>
    </w:p>
    <w:p w:rsidR="00011963" w:rsidRDefault="00011963" w:rsidP="003347DD">
      <w:pPr>
        <w:pStyle w:val="Epgrafe"/>
        <w:keepNext/>
        <w:jc w:val="center"/>
        <w:rPr>
          <w:color w:val="auto"/>
          <w:sz w:val="24"/>
          <w:szCs w:val="24"/>
        </w:rPr>
      </w:pPr>
    </w:p>
    <w:p w:rsidR="003347DD" w:rsidRDefault="003347DD" w:rsidP="003347DD">
      <w:pPr>
        <w:pStyle w:val="Epgrafe"/>
        <w:keepNext/>
        <w:jc w:val="center"/>
        <w:rPr>
          <w:color w:val="auto"/>
          <w:sz w:val="24"/>
          <w:szCs w:val="24"/>
        </w:rPr>
      </w:pPr>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00011963">
        <w:rPr>
          <w:noProof/>
          <w:color w:val="auto"/>
          <w:sz w:val="24"/>
          <w:szCs w:val="24"/>
        </w:rPr>
        <w:t>4</w:t>
      </w:r>
      <w:r w:rsidR="00ED2205" w:rsidRPr="00011963">
        <w:rPr>
          <w:color w:val="auto"/>
          <w:sz w:val="24"/>
          <w:szCs w:val="24"/>
        </w:rPr>
        <w:fldChar w:fldCharType="end"/>
      </w:r>
      <w:r w:rsidRPr="00011963">
        <w:rPr>
          <w:color w:val="auto"/>
          <w:sz w:val="24"/>
          <w:szCs w:val="24"/>
        </w:rPr>
        <w:t xml:space="preserve"> Resultado de la pregunta 3</w:t>
      </w:r>
    </w:p>
    <w:p w:rsidR="00011963" w:rsidRPr="00011963" w:rsidRDefault="00011963" w:rsidP="00011963"/>
    <w:p w:rsidR="00A04C7E" w:rsidRDefault="003347DD" w:rsidP="001814AC">
      <w:r>
        <w:rPr>
          <w:noProof/>
          <w:lang w:val="en-US"/>
        </w:rPr>
        <w:drawing>
          <wp:inline distT="0" distB="0" distL="0" distR="0">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405505"/>
                    </a:xfrm>
                    <a:prstGeom prst="rect">
                      <a:avLst/>
                    </a:prstGeom>
                  </pic:spPr>
                </pic:pic>
              </a:graphicData>
            </a:graphic>
          </wp:inline>
        </w:drawing>
      </w:r>
    </w:p>
    <w:p w:rsidR="00011963" w:rsidRDefault="00011963" w:rsidP="00011963">
      <w:pPr>
        <w:pStyle w:val="Ttulo4"/>
        <w:spacing w:line="240" w:lineRule="auto"/>
        <w:jc w:val="center"/>
        <w:rPr>
          <w:sz w:val="24"/>
        </w:rPr>
      </w:pPr>
      <w:r w:rsidRPr="00855506">
        <w:rPr>
          <w:sz w:val="24"/>
        </w:rPr>
        <w:t>Fuente: Encuesta realizada a empleados de la empresa Security Innovation.</w:t>
      </w:r>
    </w:p>
    <w:p w:rsidR="00A04C7E" w:rsidRDefault="00A04C7E" w:rsidP="001814AC"/>
    <w:p w:rsidR="00786F7D" w:rsidRPr="001814AC" w:rsidRDefault="00786F7D" w:rsidP="001814AC">
      <w:r>
        <w:tab/>
        <w:t>Del gráfico y de los datos anteriores se comprende que las personas encuestadas consideran que el plugin para Visual Studio.NET propuesto, tiene un impacto en la comercialización de los demás productos, pese a que el 50% de los encuestados considera que el impacto sería bajo, son consientes de que existe tal impacto positivo.</w:t>
      </w:r>
    </w:p>
    <w:p w:rsidR="00440CAF" w:rsidRPr="00440CAF" w:rsidRDefault="00440CAF" w:rsidP="00440CAF">
      <w:pPr>
        <w:pStyle w:val="Ttulo3"/>
        <w:rPr>
          <w:b/>
        </w:rPr>
      </w:pPr>
      <w:r w:rsidRPr="00440CAF">
        <w:rPr>
          <w:b/>
        </w:rPr>
        <w:lastRenderedPageBreak/>
        <w:t>2.2</w:t>
      </w:r>
      <w:r>
        <w:rPr>
          <w:b/>
        </w:rPr>
        <w:t>.4 Pregunta 4</w:t>
      </w:r>
    </w:p>
    <w:p w:rsidR="00152F3F" w:rsidRDefault="001814AC" w:rsidP="00152F3F">
      <w:pPr>
        <w:pStyle w:val="Ttulo3"/>
      </w:pPr>
      <w:r>
        <w:tab/>
      </w:r>
      <w:r w:rsidR="00335EDB">
        <w:t>En términos de integración, ¿considera usted que sería fácil integrar el plugin de Visual Studio .NET con productos existentes tales como la plataforma TEAM Mentor?</w:t>
      </w:r>
    </w:p>
    <w:p w:rsidR="00A12DE2" w:rsidRDefault="00A12DE2" w:rsidP="00A12DE2">
      <w:r>
        <w:tab/>
        <w:t>En esta pregunta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rsidR="00A12DE2" w:rsidRPr="00A12DE2" w:rsidRDefault="00A12DE2" w:rsidP="00A12DE2">
      <w:r>
        <w:tab/>
        <w:t xml:space="preserve"> Esta pregunta consiste de dos opciones (SI/NO) y en vista de que el 100% de los encuestados considera que el plugin propuesto sería fácil de integrar con las soluciones que la empresa ofrece (es decir la respuesta fue afirmativa) por tal razón no se grafican los resultados.</w:t>
      </w:r>
    </w:p>
    <w:p w:rsidR="00440CAF" w:rsidRPr="00440CAF" w:rsidRDefault="00440CAF" w:rsidP="00440CAF">
      <w:pPr>
        <w:pStyle w:val="Ttulo3"/>
        <w:rPr>
          <w:b/>
        </w:rPr>
      </w:pPr>
      <w:r w:rsidRPr="00440CAF">
        <w:rPr>
          <w:b/>
        </w:rPr>
        <w:t>2.2</w:t>
      </w:r>
      <w:r>
        <w:rPr>
          <w:b/>
        </w:rPr>
        <w:t>.5 Pregunta 5</w:t>
      </w:r>
    </w:p>
    <w:p w:rsidR="00152F3F" w:rsidRDefault="00335EDB" w:rsidP="00152F3F">
      <w:pPr>
        <w:pStyle w:val="Ttulo3"/>
      </w:pPr>
      <w:r>
        <w:t xml:space="preserve"> </w:t>
      </w:r>
      <w:r>
        <w:tab/>
        <w:t>¿Cree usted que teniendo un plugin que realiza análisis estático de código y brinda</w:t>
      </w:r>
      <w:r w:rsidR="00A12DE2">
        <w:t>r</w:t>
      </w:r>
      <w:r>
        <w:t xml:space="preserve"> soluciones en el código fuente puede ayudar a reducir el número de vulnerabilidades en aplicaciones escritas en C#?</w:t>
      </w:r>
    </w:p>
    <w:p w:rsidR="00A12DE2" w:rsidRDefault="00A12DE2" w:rsidP="00A12DE2">
      <w:r>
        <w:tab/>
        <w:t xml:space="preserve">La pregunta anterior tiene su fundamento analizar si la seguridad en el código fuente de las aplicaciones Web desarrolladas en el lenguaje de programación C#, se vería mejorada, es decir si el plugin verdaderamente </w:t>
      </w:r>
      <w:r>
        <w:lastRenderedPageBreak/>
        <w:t>aporta una oportunidad de mejora en la mitigación de las vulnerabilidades en el código fuente.</w:t>
      </w:r>
    </w:p>
    <w:p w:rsidR="00A12DE2" w:rsidRPr="00A12DE2" w:rsidRDefault="00A12DE2" w:rsidP="00A12DE2">
      <w:r>
        <w:tab/>
        <w:t>En esta pregunta se han formulado dos opciones de respuesta (SI/NO) y en vista de que el 100% de los entrevistados considera que si habría una mejora en la reducción de vulnerabilidades en el código fuente no se ha presentado ningún gráfico que lo represente.</w:t>
      </w:r>
    </w:p>
    <w:p w:rsidR="00440CAF" w:rsidRPr="00440CAF" w:rsidRDefault="00440CAF" w:rsidP="00440CAF">
      <w:pPr>
        <w:pStyle w:val="Ttulo3"/>
        <w:rPr>
          <w:b/>
        </w:rPr>
      </w:pPr>
      <w:r w:rsidRPr="00440CAF">
        <w:rPr>
          <w:b/>
        </w:rPr>
        <w:t>2.2</w:t>
      </w:r>
      <w:r>
        <w:rPr>
          <w:b/>
        </w:rPr>
        <w:t>.6 Pregunta 6</w:t>
      </w:r>
    </w:p>
    <w:p w:rsidR="00152F3F" w:rsidRDefault="00335EDB" w:rsidP="00152F3F">
      <w:pPr>
        <w:pStyle w:val="Ttulo3"/>
      </w:pPr>
      <w:r>
        <w:tab/>
        <w:t>¿Cree usted que teniendo un plugin que realiza análisis estático de código y brinda soluciones en el código fuente puede ayudar a que los desarrolladores entiendan los riesgos de seguridad en el código?</w:t>
      </w:r>
    </w:p>
    <w:p w:rsidR="00A12DE2" w:rsidRDefault="00A12DE2" w:rsidP="00A12DE2">
      <w:r>
        <w:tab/>
        <w:t xml:space="preserve">Un enfoque educativo donde los desarrolladores de software comprendan </w:t>
      </w:r>
      <w:del w:id="766" w:author="Laica" w:date="2014-11-13T22:21:00Z">
        <w:r w:rsidDel="00E336AC">
          <w:delText xml:space="preserve">los </w:delText>
        </w:r>
      </w:del>
      <w:ins w:id="767" w:author="Laica" w:date="2014-11-13T22:21:00Z">
        <w:r w:rsidR="00E336AC">
          <w:t>l</w:t>
        </w:r>
        <w:r w:rsidR="00E336AC">
          <w:t>a</w:t>
        </w:r>
        <w:r w:rsidR="00E336AC">
          <w:t xml:space="preserve">s </w:t>
        </w:r>
      </w:ins>
      <w:r>
        <w:t>causas que hacen que el software sea inseguro es vital. Esta pregunta pretende determinar si el análisis estático de código fuente y la retroalimentación que el plugin le proporciona al desarrollador dentro del ambiente integrado de desarrollo</w:t>
      </w:r>
      <w:r w:rsidR="00544AA2">
        <w:t xml:space="preserve"> constituye el pilar para que ellos entiendan los riesgos en el código fuente.</w:t>
      </w:r>
    </w:p>
    <w:p w:rsidR="00544AA2" w:rsidRPr="00A12DE2" w:rsidRDefault="00544AA2" w:rsidP="00A12DE2">
      <w:r>
        <w:tab/>
        <w:t>Por tal razón, esta pregunta consta de dos respuestas (SI/NO). En este caso el 100% de las personas encuestadas indican que el plugin si les ayudaría a los desarrolladores a comprender los riesgos que constituyen el software inseguro y a entender las vulnerabilidades. En vista de que la respuesta fue afirmativa en un 100% de los resultados no se considera necesario mostrar una representación gráfica de tal comportamiento.</w:t>
      </w:r>
    </w:p>
    <w:p w:rsidR="00440CAF" w:rsidRPr="00440CAF" w:rsidRDefault="00440CAF" w:rsidP="00440CAF">
      <w:pPr>
        <w:pStyle w:val="Ttulo3"/>
        <w:rPr>
          <w:b/>
        </w:rPr>
      </w:pPr>
      <w:r w:rsidRPr="00440CAF">
        <w:rPr>
          <w:b/>
        </w:rPr>
        <w:lastRenderedPageBreak/>
        <w:t>2.2</w:t>
      </w:r>
      <w:r>
        <w:rPr>
          <w:b/>
        </w:rPr>
        <w:t>.7 Pregunta 7</w:t>
      </w:r>
    </w:p>
    <w:p w:rsidR="00335EDB" w:rsidRPr="00335EDB" w:rsidRDefault="00335EDB" w:rsidP="00335EDB">
      <w:r>
        <w:tab/>
        <w:t>¿Considera usted que el hecho de que las plataformas de desarrollo no presenten por defecto un mecanismo donde brindar retroalimentación en términos de seguridad tiene un impacto negativo en la seguridad del software?</w:t>
      </w:r>
    </w:p>
    <w:p w:rsidR="00440CAF" w:rsidRPr="00440CAF" w:rsidRDefault="00440CAF" w:rsidP="00440CAF">
      <w:pPr>
        <w:pStyle w:val="Ttulo3"/>
        <w:rPr>
          <w:b/>
        </w:rPr>
      </w:pPr>
      <w:r w:rsidRPr="00440CAF">
        <w:rPr>
          <w:b/>
        </w:rPr>
        <w:t>2.2</w:t>
      </w:r>
      <w:r>
        <w:rPr>
          <w:b/>
        </w:rPr>
        <w:t>.8 Pregunta 8</w:t>
      </w:r>
    </w:p>
    <w:p w:rsidR="00335EDB" w:rsidRDefault="00335EDB" w:rsidP="00335EDB">
      <w:r>
        <w:t>¿Cuáles considera usted que son los beneficios de una extensión para Visual Studio .NET que brinde diagnóstico a problemas de seguridad y solución a esos problema?</w:t>
      </w:r>
    </w:p>
    <w:p w:rsidR="00201C48" w:rsidRDefault="00201C48" w:rsidP="00335EDB">
      <w:r>
        <w:tab/>
        <w:t>Esta es una pregunta abierta donde se ha pretendido conocer, por parte de los encuestados, cuales consideran que son los beneficios o el valor agregado que el plugin que permita realizar un diagnóstico del código fuente y brindar seguidamente una solución</w:t>
      </w:r>
      <w:r w:rsidR="002476E8">
        <w:t xml:space="preserve"> al código fuente, es decir por medio de la reingeniería del código fuente.</w:t>
      </w:r>
    </w:p>
    <w:p w:rsidR="002476E8" w:rsidRDefault="002476E8" w:rsidP="00335EDB">
      <w:r>
        <w:tab/>
        <w:t>A continuación se muestran los resultados recolectados:</w:t>
      </w:r>
    </w:p>
    <w:p w:rsidR="00544AA2" w:rsidRDefault="00544AA2" w:rsidP="00544AA2">
      <w:pPr>
        <w:pStyle w:val="Epgrafe"/>
        <w:keepNext/>
        <w:jc w:val="center"/>
        <w:rPr>
          <w:color w:val="auto"/>
          <w:sz w:val="24"/>
          <w:szCs w:val="24"/>
        </w:rPr>
      </w:pPr>
      <w:r w:rsidRPr="00201C48">
        <w:rPr>
          <w:color w:val="auto"/>
          <w:sz w:val="24"/>
          <w:szCs w:val="24"/>
        </w:rPr>
        <w:t xml:space="preserve">Cuadro </w:t>
      </w:r>
      <w:r w:rsidR="00ED2205" w:rsidRPr="00201C48">
        <w:rPr>
          <w:color w:val="auto"/>
          <w:sz w:val="24"/>
          <w:szCs w:val="24"/>
        </w:rPr>
        <w:fldChar w:fldCharType="begin"/>
      </w:r>
      <w:r w:rsidRPr="00201C48">
        <w:rPr>
          <w:color w:val="auto"/>
          <w:sz w:val="24"/>
          <w:szCs w:val="24"/>
        </w:rPr>
        <w:instrText xml:space="preserve"> SEQ Cuadro \* ARABIC </w:instrText>
      </w:r>
      <w:r w:rsidR="00ED2205" w:rsidRPr="00201C48">
        <w:rPr>
          <w:color w:val="auto"/>
          <w:sz w:val="24"/>
          <w:szCs w:val="24"/>
        </w:rPr>
        <w:fldChar w:fldCharType="separate"/>
      </w:r>
      <w:r w:rsidRPr="00201C48">
        <w:rPr>
          <w:noProof/>
          <w:color w:val="auto"/>
          <w:sz w:val="24"/>
          <w:szCs w:val="24"/>
        </w:rPr>
        <w:t>14</w:t>
      </w:r>
      <w:r w:rsidR="00ED2205" w:rsidRPr="00201C48">
        <w:rPr>
          <w:color w:val="auto"/>
          <w:sz w:val="24"/>
          <w:szCs w:val="24"/>
        </w:rPr>
        <w:fldChar w:fldCharType="end"/>
      </w:r>
      <w:r w:rsidRPr="00201C48">
        <w:rPr>
          <w:color w:val="auto"/>
          <w:sz w:val="24"/>
          <w:szCs w:val="24"/>
        </w:rPr>
        <w:t xml:space="preserve"> Respuestas de la pregunta 8</w:t>
      </w:r>
    </w:p>
    <w:p w:rsidR="00201C48" w:rsidRPr="00201C48" w:rsidRDefault="00201C48" w:rsidP="00201C48">
      <w:pPr>
        <w:spacing w:line="240" w:lineRule="auto"/>
      </w:pPr>
    </w:p>
    <w:p w:rsidR="00544AA2" w:rsidRPr="00335EDB" w:rsidRDefault="00544AA2" w:rsidP="00335EDB">
      <w:r>
        <w:rPr>
          <w:noProof/>
          <w:lang w:val="en-US"/>
        </w:rPr>
        <w:drawing>
          <wp:inline distT="0" distB="0" distL="0" distR="0">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636270"/>
                    </a:xfrm>
                    <a:prstGeom prst="rect">
                      <a:avLst/>
                    </a:prstGeom>
                  </pic:spPr>
                </pic:pic>
              </a:graphicData>
            </a:graphic>
          </wp:inline>
        </w:drawing>
      </w:r>
    </w:p>
    <w:p w:rsidR="00201C48" w:rsidRDefault="00201C48" w:rsidP="00201C48">
      <w:pPr>
        <w:pStyle w:val="Ttulo4"/>
        <w:spacing w:line="240" w:lineRule="auto"/>
        <w:jc w:val="center"/>
        <w:rPr>
          <w:sz w:val="24"/>
        </w:rPr>
      </w:pPr>
      <w:r w:rsidRPr="00855506">
        <w:rPr>
          <w:sz w:val="24"/>
        </w:rPr>
        <w:t>Fuente: Encuesta realizada a empleados de la empresa Security Innovation.</w:t>
      </w:r>
    </w:p>
    <w:p w:rsidR="002476E8" w:rsidRPr="002476E8" w:rsidRDefault="002476E8" w:rsidP="002476E8"/>
    <w:p w:rsidR="00201C48" w:rsidRDefault="002476E8" w:rsidP="002476E8">
      <w:r>
        <w:lastRenderedPageBreak/>
        <w:tab/>
        <w:t>Tal como se puede apreciar, los encuestados reconocen que abrían beneficios sustanciales al implementar un componente con éstas características.</w:t>
      </w:r>
    </w:p>
    <w:p w:rsidR="00440CAF" w:rsidRPr="00440CAF" w:rsidRDefault="00440CAF" w:rsidP="00440CAF">
      <w:pPr>
        <w:pStyle w:val="Ttulo3"/>
        <w:rPr>
          <w:b/>
        </w:rPr>
      </w:pPr>
      <w:r w:rsidRPr="00440CAF">
        <w:rPr>
          <w:b/>
        </w:rPr>
        <w:t>2.2</w:t>
      </w:r>
      <w:r>
        <w:rPr>
          <w:b/>
        </w:rPr>
        <w:t>.9 Pregunta 9</w:t>
      </w:r>
    </w:p>
    <w:p w:rsidR="00201C48" w:rsidRDefault="00335EDB" w:rsidP="00291D0E">
      <w:r>
        <w:t xml:space="preserve">¿Qué </w:t>
      </w:r>
      <w:r w:rsidR="00291D0E">
        <w:t>atributos le gustaría a usted tener en un plugin de Visual Studio.NET en el momento de brindar retroalimentación dentro del IDE?</w:t>
      </w:r>
    </w:p>
    <w:p w:rsidR="00011963" w:rsidRDefault="002476E8" w:rsidP="00291D0E">
      <w:r>
        <w:tab/>
        <w:t>El interés fundamental de esta pregunta, radica en tomar ventaja del criterio experto de los encuestados a fin de identificar las características u atributos más importantes que debe tener una extensión de seguridad para que genere interés por parte de los desarrolladores.</w:t>
      </w:r>
    </w:p>
    <w:p w:rsidR="002476E8" w:rsidRDefault="002476E8" w:rsidP="00291D0E">
      <w:r>
        <w:tab/>
        <w:t>Así mismo se han enumerado algunas de las características más importantes con el fin de determinar cuales consideran los encuestados que son pertinentes. De igual forma se ha agregado la opción donde el encuestado pueda indicar si existe otra carac</w:t>
      </w:r>
      <w:r w:rsidR="002B26C4">
        <w:t>terística que considere atractiva.</w:t>
      </w:r>
    </w:p>
    <w:p w:rsidR="00011963" w:rsidRDefault="00011963" w:rsidP="00011963">
      <w:pPr>
        <w:pStyle w:val="Epgrafe"/>
        <w:keepNext/>
        <w:jc w:val="center"/>
        <w:rPr>
          <w:color w:val="auto"/>
          <w:sz w:val="24"/>
          <w:szCs w:val="24"/>
        </w:rPr>
      </w:pPr>
      <w:r w:rsidRPr="00011963">
        <w:rPr>
          <w:color w:val="auto"/>
          <w:sz w:val="24"/>
          <w:szCs w:val="24"/>
        </w:rPr>
        <w:t xml:space="preserve">Cuadro </w:t>
      </w:r>
      <w:r w:rsidR="00ED2205" w:rsidRPr="00011963">
        <w:rPr>
          <w:color w:val="auto"/>
          <w:sz w:val="24"/>
          <w:szCs w:val="24"/>
        </w:rPr>
        <w:fldChar w:fldCharType="begin"/>
      </w:r>
      <w:r w:rsidRPr="00011963">
        <w:rPr>
          <w:color w:val="auto"/>
          <w:sz w:val="24"/>
          <w:szCs w:val="24"/>
        </w:rPr>
        <w:instrText xml:space="preserve"> SEQ Cuadro \* ARABIC </w:instrText>
      </w:r>
      <w:r w:rsidR="00ED2205" w:rsidRPr="00011963">
        <w:rPr>
          <w:color w:val="auto"/>
          <w:sz w:val="24"/>
          <w:szCs w:val="24"/>
        </w:rPr>
        <w:fldChar w:fldCharType="separate"/>
      </w:r>
      <w:r w:rsidR="00544AA2">
        <w:rPr>
          <w:noProof/>
          <w:color w:val="auto"/>
          <w:sz w:val="24"/>
          <w:szCs w:val="24"/>
        </w:rPr>
        <w:t>15</w:t>
      </w:r>
      <w:r w:rsidR="00ED2205" w:rsidRPr="00011963">
        <w:rPr>
          <w:color w:val="auto"/>
          <w:sz w:val="24"/>
          <w:szCs w:val="24"/>
        </w:rPr>
        <w:fldChar w:fldCharType="end"/>
      </w:r>
      <w:r w:rsidRPr="00011963">
        <w:rPr>
          <w:color w:val="auto"/>
          <w:sz w:val="24"/>
          <w:szCs w:val="24"/>
        </w:rPr>
        <w:t xml:space="preserve"> Respuestas de la pregunta 9</w:t>
      </w:r>
    </w:p>
    <w:p w:rsidR="00011963" w:rsidRPr="00011963" w:rsidRDefault="00011963" w:rsidP="00011963">
      <w:pPr>
        <w:spacing w:line="240" w:lineRule="auto"/>
      </w:pPr>
    </w:p>
    <w:p w:rsidR="00D75A80" w:rsidRDefault="00D75A80" w:rsidP="00291D0E">
      <w:r>
        <w:rPr>
          <w:noProof/>
          <w:lang w:val="en-US"/>
        </w:rPr>
        <w:drawing>
          <wp:inline distT="0" distB="0" distL="0" distR="0">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049020"/>
                    </a:xfrm>
                    <a:prstGeom prst="rect">
                      <a:avLst/>
                    </a:prstGeom>
                  </pic:spPr>
                </pic:pic>
              </a:graphicData>
            </a:graphic>
          </wp:inline>
        </w:drawing>
      </w:r>
    </w:p>
    <w:p w:rsidR="00011963" w:rsidRDefault="00011963" w:rsidP="00011963">
      <w:pPr>
        <w:pStyle w:val="Ttulo4"/>
        <w:spacing w:line="240" w:lineRule="auto"/>
        <w:jc w:val="center"/>
        <w:rPr>
          <w:sz w:val="24"/>
        </w:rPr>
      </w:pPr>
      <w:r w:rsidRPr="00855506">
        <w:rPr>
          <w:sz w:val="24"/>
        </w:rPr>
        <w:t>Fuente: Encuesta realizada a empleados de la empresa Security Innovation.</w:t>
      </w:r>
    </w:p>
    <w:p w:rsidR="00D75A80" w:rsidRDefault="00D75A80" w:rsidP="00291D0E"/>
    <w:p w:rsidR="00011963" w:rsidRDefault="00011963" w:rsidP="00011963">
      <w:pPr>
        <w:pStyle w:val="Epgrafe"/>
        <w:keepNext/>
        <w:jc w:val="center"/>
        <w:rPr>
          <w:color w:val="auto"/>
          <w:sz w:val="24"/>
          <w:szCs w:val="24"/>
        </w:rPr>
      </w:pPr>
      <w:r w:rsidRPr="00011963">
        <w:rPr>
          <w:color w:val="auto"/>
          <w:sz w:val="24"/>
          <w:szCs w:val="24"/>
        </w:rPr>
        <w:t xml:space="preserve">Gráfico </w:t>
      </w:r>
      <w:r w:rsidR="00ED2205" w:rsidRPr="00011963">
        <w:rPr>
          <w:color w:val="auto"/>
          <w:sz w:val="24"/>
          <w:szCs w:val="24"/>
        </w:rPr>
        <w:fldChar w:fldCharType="begin"/>
      </w:r>
      <w:r w:rsidRPr="00011963">
        <w:rPr>
          <w:color w:val="auto"/>
          <w:sz w:val="24"/>
          <w:szCs w:val="24"/>
        </w:rPr>
        <w:instrText xml:space="preserve"> SEQ Gráfico \* ARABIC </w:instrText>
      </w:r>
      <w:r w:rsidR="00ED2205" w:rsidRPr="00011963">
        <w:rPr>
          <w:color w:val="auto"/>
          <w:sz w:val="24"/>
          <w:szCs w:val="24"/>
        </w:rPr>
        <w:fldChar w:fldCharType="separate"/>
      </w:r>
      <w:r w:rsidRPr="00011963">
        <w:rPr>
          <w:noProof/>
          <w:color w:val="auto"/>
          <w:sz w:val="24"/>
          <w:szCs w:val="24"/>
        </w:rPr>
        <w:t>5</w:t>
      </w:r>
      <w:r w:rsidR="00ED2205" w:rsidRPr="00011963">
        <w:rPr>
          <w:color w:val="auto"/>
          <w:sz w:val="24"/>
          <w:szCs w:val="24"/>
        </w:rPr>
        <w:fldChar w:fldCharType="end"/>
      </w:r>
      <w:r w:rsidRPr="00011963">
        <w:rPr>
          <w:color w:val="auto"/>
          <w:sz w:val="24"/>
          <w:szCs w:val="24"/>
        </w:rPr>
        <w:t xml:space="preserve"> Respuestas de la pregunta 5</w:t>
      </w:r>
    </w:p>
    <w:p w:rsidR="00DA6BD8" w:rsidRPr="00DA6BD8" w:rsidRDefault="00DA6BD8" w:rsidP="00DA6BD8"/>
    <w:p w:rsidR="00D75A80" w:rsidRDefault="00D75A80" w:rsidP="00291D0E">
      <w:r>
        <w:rPr>
          <w:noProof/>
          <w:lang w:val="en-US"/>
        </w:rPr>
        <w:lastRenderedPageBreak/>
        <w:drawing>
          <wp:inline distT="0" distB="0" distL="0" distR="0">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125470"/>
                    </a:xfrm>
                    <a:prstGeom prst="rect">
                      <a:avLst/>
                    </a:prstGeom>
                  </pic:spPr>
                </pic:pic>
              </a:graphicData>
            </a:graphic>
          </wp:inline>
        </w:drawing>
      </w:r>
    </w:p>
    <w:p w:rsidR="00DA6BD8" w:rsidRDefault="00DA6BD8" w:rsidP="00DA6BD8">
      <w:pPr>
        <w:pStyle w:val="Ttulo4"/>
        <w:spacing w:line="240" w:lineRule="auto"/>
        <w:jc w:val="center"/>
        <w:rPr>
          <w:sz w:val="24"/>
        </w:rPr>
      </w:pPr>
      <w:r w:rsidRPr="00855506">
        <w:rPr>
          <w:sz w:val="24"/>
        </w:rPr>
        <w:t>Fuente: Encuesta realizada a empleados de la empresa Security Innovation.</w:t>
      </w:r>
    </w:p>
    <w:p w:rsidR="00DA6BD8" w:rsidRDefault="00DA6BD8" w:rsidP="00291D0E"/>
    <w:p w:rsidR="00DA6BD8" w:rsidRDefault="002B26C4" w:rsidP="00291D0E">
      <w:r>
        <w:tab/>
        <w:t>En el gráfico anterior se muestra que el 100% considera que tanto mostrar un link con más información acerca del problema de seguridad como proveer reingeniería en el código fuente son bastante importantes.</w:t>
      </w:r>
    </w:p>
    <w:p w:rsidR="00DA6BD8" w:rsidRDefault="002B26C4" w:rsidP="00291D0E">
      <w:r>
        <w:tab/>
        <w:t>De igual forma se puede observar que el hecho de mostrar mensajes informa</w:t>
      </w:r>
      <w:r w:rsidR="00FF6FD7">
        <w:t>tivos en el ambiente integrado de desarrollo es importante. Por el 50% de los encuestados indica que poder mostrar dentro del ambiente integrado de desarrollo el contenido de la plataforma en línea TEAM Mentor sería un candidato importante.</w:t>
      </w:r>
    </w:p>
    <w:p w:rsidR="00FF6FD7" w:rsidRDefault="00FF6FD7" w:rsidP="00291D0E"/>
    <w:p w:rsidR="00FF6FD7" w:rsidRPr="00335EDB" w:rsidRDefault="00FF6FD7" w:rsidP="00291D0E"/>
    <w:p w:rsidR="00440CAF" w:rsidRPr="00440CAF" w:rsidRDefault="00440CAF" w:rsidP="00440CAF">
      <w:pPr>
        <w:pStyle w:val="Ttulo3"/>
        <w:rPr>
          <w:b/>
        </w:rPr>
      </w:pPr>
      <w:r w:rsidRPr="00440CAF">
        <w:rPr>
          <w:b/>
        </w:rPr>
        <w:lastRenderedPageBreak/>
        <w:t>2.2.1</w:t>
      </w:r>
      <w:r>
        <w:rPr>
          <w:b/>
        </w:rPr>
        <w:t>0</w:t>
      </w:r>
      <w:r w:rsidRPr="00440CAF">
        <w:rPr>
          <w:b/>
        </w:rPr>
        <w:t xml:space="preserve"> Pregunta 1</w:t>
      </w:r>
      <w:r>
        <w:rPr>
          <w:b/>
        </w:rPr>
        <w:t>0</w:t>
      </w:r>
    </w:p>
    <w:p w:rsidR="00152F3F" w:rsidRPr="00152F3F" w:rsidRDefault="00291D0E" w:rsidP="00152F3F">
      <w:r>
        <w:t>En general, ¿considera usted que creando un plugin para Visual Studio.NET con diagnóstico y solución de código enfocado en seguridad tendrá buena aceptación en la comunidad del desarrollo del software?</w:t>
      </w:r>
    </w:p>
    <w:p w:rsidR="00E34D05" w:rsidRDefault="00FF6FD7" w:rsidP="001E1436">
      <w:r>
        <w:tab/>
        <w:t xml:space="preserve">Es importante considerar la aceptación de la comunidad desarrolladora de software, especialmente cuando se trata de herramientas que se instalan dentro del ambiente integrado de desarrollo. Esta pregunta trata de </w:t>
      </w:r>
      <w:proofErr w:type="spellStart"/>
      <w:r>
        <w:t>concer</w:t>
      </w:r>
      <w:proofErr w:type="spellEnd"/>
      <w:r>
        <w:t xml:space="preserve"> el criterio de los interesados sobre si abría o no una buena aceptación por parte de la comunidad desarrolladora de software en la utilización del plugin.</w:t>
      </w:r>
    </w:p>
    <w:p w:rsidR="00FF6FD7" w:rsidRDefault="00FF6FD7" w:rsidP="001E1436">
      <w:r>
        <w:tab/>
        <w:t>La pregunta ha sido formulada de forma tal que se presentan dos opciones mutuamente excluyentes con los valores de Si y No. Como resultado, el 100% de los entrevistados considera que si abría una buena aceptación por parte de la industria en la adopción y utilización de la extensión de seguridad.</w:t>
      </w:r>
    </w:p>
    <w:p w:rsidR="00E34D05" w:rsidRDefault="00FF6FD7" w:rsidP="001E1436">
      <w:r>
        <w:tab/>
        <w:t>Debido a que el 100% de los encuestados ha brindado una respuesta positiva no se ha ilustrado tal comportamiento.</w:t>
      </w:r>
    </w:p>
    <w:p w:rsidR="00E34D05" w:rsidRDefault="00E34D05" w:rsidP="001E1436"/>
    <w:p w:rsidR="00E34D05" w:rsidRDefault="00E34D05" w:rsidP="001E1436"/>
    <w:p w:rsidR="00E34D05" w:rsidRDefault="00E34D05" w:rsidP="001E1436"/>
    <w:p w:rsidR="00FF6FD7" w:rsidRDefault="00FF6FD7" w:rsidP="001E1436"/>
    <w:p w:rsidR="00E34D05" w:rsidRDefault="00440CAF" w:rsidP="00440CAF">
      <w:pPr>
        <w:pStyle w:val="Ttulo1"/>
      </w:pPr>
      <w:r>
        <w:lastRenderedPageBreak/>
        <w:t>3. Aportes</w:t>
      </w:r>
    </w:p>
    <w:p w:rsidR="00E34D05" w:rsidRDefault="00E34D05" w:rsidP="001E1436"/>
    <w:p w:rsidR="00E34D05" w:rsidRDefault="00E34D05" w:rsidP="001E1436"/>
    <w:p w:rsidR="00E34D05" w:rsidRDefault="00E34D05" w:rsidP="001E1436"/>
    <w:p w:rsidR="00E34D05" w:rsidRDefault="00E34D05" w:rsidP="001E1436"/>
    <w:p w:rsidR="00E34D05" w:rsidRDefault="00E34D05" w:rsidP="001E1436"/>
    <w:p w:rsidR="00E34D05" w:rsidRDefault="00E34D05" w:rsidP="001E1436"/>
    <w:p w:rsidR="00E34D05" w:rsidRDefault="00E34D05"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F4711E" w:rsidRDefault="00F4711E" w:rsidP="001E1436">
      <w:pPr>
        <w:pStyle w:val="Ttulo1"/>
        <w:jc w:val="right"/>
      </w:pPr>
    </w:p>
    <w:p w:rsidR="00F4711E" w:rsidRDefault="00F4711E" w:rsidP="00F4711E"/>
    <w:p w:rsidR="001E1436" w:rsidRDefault="00617FF7" w:rsidP="00F4711E">
      <w:pPr>
        <w:pStyle w:val="Ttulo1"/>
      </w:pPr>
      <w:r>
        <w:lastRenderedPageBreak/>
        <w:t>CONCLUSIONES</w:t>
      </w:r>
    </w:p>
    <w:p w:rsidR="001E1436" w:rsidRDefault="001E1436"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A71EF5" w:rsidRDefault="00A71EF5" w:rsidP="001E1436"/>
    <w:p w:rsidR="00617FF7" w:rsidRDefault="00617FF7" w:rsidP="003B729D">
      <w:pPr>
        <w:pStyle w:val="Ttulo1"/>
      </w:pPr>
      <w:r>
        <w:lastRenderedPageBreak/>
        <w:t>RECOMENDACIONES</w:t>
      </w:r>
    </w:p>
    <w:p w:rsidR="00617FF7" w:rsidRDefault="00617FF7" w:rsidP="001E1436"/>
    <w:p w:rsidR="00CC0798" w:rsidRDefault="00CC0798"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bookmarkEnd w:id="609"/>
    <w:bookmarkEnd w:id="753"/>
    <w:bookmarkEnd w:id="754"/>
    <w:bookmarkEnd w:id="755"/>
    <w:p w:rsidR="00D5114F" w:rsidRPr="009874A9" w:rsidRDefault="003B729D" w:rsidP="009874A9">
      <w:pPr>
        <w:pStyle w:val="Ttulo1"/>
      </w:pPr>
      <w:r>
        <w:lastRenderedPageBreak/>
        <w:t>BIBLIOGRAF</w:t>
      </w:r>
      <w:r w:rsidR="00773D68" w:rsidRPr="00773D68">
        <w:t>Í</w:t>
      </w:r>
      <w:r w:rsidR="00773D68">
        <w:t>A Y OTRAS FUENTES</w:t>
      </w:r>
    </w:p>
    <w:p w:rsidR="00934FD2" w:rsidRPr="00C565E1" w:rsidRDefault="00934FD2" w:rsidP="0091526D">
      <w:pPr>
        <w:spacing w:line="360" w:lineRule="auto"/>
        <w:ind w:firstLine="720"/>
        <w:rPr>
          <w:lang w:val="es-CR"/>
        </w:rPr>
      </w:pPr>
      <w:r w:rsidRPr="001E13AB">
        <w:rPr>
          <w:lang w:val="en-US"/>
        </w:rPr>
        <w:t>Adams, Ed (</w:t>
      </w:r>
      <w:proofErr w:type="spellStart"/>
      <w:r w:rsidRPr="001E13AB">
        <w:rPr>
          <w:lang w:val="en-US"/>
        </w:rPr>
        <w:t>Marzo</w:t>
      </w:r>
      <w:proofErr w:type="spellEnd"/>
      <w:r w:rsidRPr="001E13AB">
        <w:rPr>
          <w:lang w:val="en-US"/>
        </w:rPr>
        <w:t xml:space="preserve"> 08, 2011). </w:t>
      </w:r>
      <w:proofErr w:type="gramStart"/>
      <w:r w:rsidRPr="00934FD2">
        <w:rPr>
          <w:lang w:val="en-US"/>
        </w:rPr>
        <w:t xml:space="preserve">Q&amp;A with Myself - Thoughts on Sony, DOD, RSA, </w:t>
      </w:r>
      <w:r w:rsidRPr="00934FD2">
        <w:rPr>
          <w:lang w:val="en-US"/>
        </w:rPr>
        <w:tab/>
        <w:t>IMF &amp; Lockheed Martin.</w:t>
      </w:r>
      <w:proofErr w:type="gramEnd"/>
      <w:r w:rsidRPr="00934FD2">
        <w:rPr>
          <w:lang w:val="en-US"/>
        </w:rPr>
        <w:t xml:space="preserve"> </w:t>
      </w:r>
      <w:r w:rsidRPr="00C565E1">
        <w:rPr>
          <w:lang w:val="es-CR"/>
        </w:rPr>
        <w:t xml:space="preserve">Recuperado el día 16 de Julio de 2014 de, </w:t>
      </w:r>
      <w:r w:rsidRPr="00C565E1">
        <w:rPr>
          <w:lang w:val="es-CR"/>
        </w:rPr>
        <w:tab/>
      </w:r>
      <w:hyperlink r:id="rId111" w:history="1">
        <w:r w:rsidRPr="00C565E1">
          <w:rPr>
            <w:lang w:val="es-CR"/>
          </w:rPr>
          <w:t>http://goo.gl/74QBtY</w:t>
        </w:r>
      </w:hyperlink>
    </w:p>
    <w:p w:rsidR="00934FD2" w:rsidRDefault="00934FD2" w:rsidP="0091526D">
      <w:pPr>
        <w:spacing w:line="360" w:lineRule="auto"/>
        <w:ind w:firstLine="720"/>
        <w:rPr>
          <w:lang w:val="es-CR"/>
        </w:rPr>
      </w:pPr>
    </w:p>
    <w:p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rsidR="009479DD" w:rsidRDefault="009479DD" w:rsidP="0091526D">
      <w:pPr>
        <w:spacing w:line="360" w:lineRule="auto"/>
        <w:ind w:firstLine="720"/>
        <w:rPr>
          <w:lang w:val="es-CR"/>
        </w:rPr>
      </w:pPr>
    </w:p>
    <w:p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rsidR="00A35A9F" w:rsidRPr="00C565E1" w:rsidRDefault="00A35A9F" w:rsidP="0091526D">
      <w:pPr>
        <w:spacing w:line="360" w:lineRule="auto"/>
        <w:ind w:firstLine="720"/>
        <w:rPr>
          <w:lang w:val="es-CR"/>
        </w:rPr>
      </w:pPr>
    </w:p>
    <w:p w:rsidR="00C25A02" w:rsidRPr="00C565E1" w:rsidRDefault="00C25A02" w:rsidP="0091526D">
      <w:pPr>
        <w:spacing w:line="360" w:lineRule="auto"/>
        <w:ind w:firstLine="720"/>
        <w:rPr>
          <w:lang w:val="es-CR"/>
        </w:rPr>
      </w:pPr>
      <w:r>
        <w:rPr>
          <w:lang w:val="en-US"/>
        </w:rPr>
        <w:t xml:space="preserve">Chaudhary, A. (2010). </w:t>
      </w:r>
      <w:r>
        <w:rPr>
          <w:i/>
          <w:lang w:val="en-US"/>
        </w:rPr>
        <w:t>What is a Community Technology Preview</w:t>
      </w:r>
      <w:proofErr w:type="gramStart"/>
      <w:r>
        <w:rPr>
          <w:i/>
          <w:lang w:val="en-US"/>
        </w:rPr>
        <w:t>?.</w:t>
      </w:r>
      <w:proofErr w:type="gramEnd"/>
      <w:r>
        <w:rPr>
          <w:lang w:val="en-US"/>
        </w:rPr>
        <w:t xml:space="preserve"> </w:t>
      </w:r>
      <w:r w:rsidRPr="00C565E1">
        <w:rPr>
          <w:lang w:val="es-CR"/>
        </w:rPr>
        <w:t>Recuperado el Lunes 06 de Octubre de 2014 de http://goo.gl/J5edZd.</w:t>
      </w:r>
    </w:p>
    <w:p w:rsidR="00C25A02" w:rsidRPr="00C565E1" w:rsidRDefault="00C25A02" w:rsidP="0091526D">
      <w:pPr>
        <w:spacing w:line="360" w:lineRule="auto"/>
        <w:ind w:firstLine="720"/>
        <w:rPr>
          <w:lang w:val="es-CR"/>
        </w:rPr>
      </w:pPr>
    </w:p>
    <w:p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112" w:history="1">
        <w:r w:rsidRPr="00C565E1">
          <w:rPr>
            <w:rStyle w:val="Hipervnculo"/>
            <w:lang w:val="es-CR"/>
          </w:rPr>
          <w:t>http://goo.gl/HYxggf</w:t>
        </w:r>
      </w:hyperlink>
      <w:r w:rsidRPr="00C565E1">
        <w:rPr>
          <w:lang w:val="es-CR"/>
        </w:rPr>
        <w:t>.</w:t>
      </w:r>
    </w:p>
    <w:p w:rsidR="00FA03CF" w:rsidRPr="00C565E1" w:rsidRDefault="00FA03CF" w:rsidP="0091526D">
      <w:pPr>
        <w:spacing w:line="360" w:lineRule="auto"/>
        <w:ind w:firstLine="720"/>
        <w:rPr>
          <w:lang w:val="es-CR"/>
        </w:rPr>
      </w:pPr>
    </w:p>
    <w:p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w:t>
      </w:r>
      <w:proofErr w:type="gramStart"/>
      <w:r w:rsidR="00D77424" w:rsidRPr="002A23A0">
        <w:rPr>
          <w:i/>
          <w:lang w:val="en-US"/>
        </w:rPr>
        <w:t>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proofErr w:type="gramEnd"/>
      <w:r w:rsidR="003B3E9F" w:rsidRPr="002A23A0">
        <w:rPr>
          <w:lang w:val="en-US"/>
        </w:rPr>
        <w:t xml:space="preserve">  Kindle Edition. Recuperado de Amazon.com</w:t>
      </w:r>
    </w:p>
    <w:p w:rsidR="00B13221" w:rsidRDefault="00B13221" w:rsidP="0091526D">
      <w:pPr>
        <w:spacing w:line="360" w:lineRule="auto"/>
        <w:ind w:firstLine="720"/>
        <w:rPr>
          <w:lang w:val="en-US"/>
        </w:rPr>
      </w:pPr>
    </w:p>
    <w:p w:rsidR="00D21F41" w:rsidRPr="00C565E1" w:rsidRDefault="00B13221" w:rsidP="0091526D">
      <w:pPr>
        <w:spacing w:line="360" w:lineRule="auto"/>
        <w:ind w:firstLine="720"/>
        <w:rPr>
          <w:lang w:val="es-CR"/>
        </w:rPr>
      </w:pPr>
      <w:proofErr w:type="gramStart"/>
      <w:r>
        <w:rPr>
          <w:lang w:val="en-US"/>
        </w:rPr>
        <w:t>Forbes (2014).</w:t>
      </w:r>
      <w:proofErr w:type="gramEnd"/>
      <w:r>
        <w:rPr>
          <w:lang w:val="en-US"/>
        </w:rPr>
        <w:t xml:space="preserve"> </w:t>
      </w:r>
      <w:proofErr w:type="gramStart"/>
      <w:r w:rsidRPr="00B13221">
        <w:rPr>
          <w:i/>
          <w:lang w:val="en-US"/>
        </w:rPr>
        <w:t>Hewlett-Packard on the Forbes Global 2000 List</w:t>
      </w:r>
      <w:r>
        <w:rPr>
          <w:lang w:val="en-US"/>
        </w:rPr>
        <w:t>.</w:t>
      </w:r>
      <w:proofErr w:type="gramEnd"/>
      <w:r>
        <w:rPr>
          <w:lang w:val="en-US"/>
        </w:rPr>
        <w:t xml:space="preserve"> </w:t>
      </w:r>
      <w:r w:rsidRPr="00C565E1">
        <w:rPr>
          <w:lang w:val="es-CR"/>
        </w:rPr>
        <w:t xml:space="preserve">Recuperado el Lunes 06 de Octubre de 2014 de </w:t>
      </w:r>
      <w:hyperlink r:id="rId113" w:history="1">
        <w:r w:rsidRPr="00C565E1">
          <w:rPr>
            <w:rStyle w:val="Hipervnculo"/>
            <w:lang w:val="es-CR"/>
          </w:rPr>
          <w:t>http://goo.gl/NEIiiZ</w:t>
        </w:r>
      </w:hyperlink>
      <w:r w:rsidRPr="00C565E1">
        <w:rPr>
          <w:lang w:val="es-CR"/>
        </w:rPr>
        <w:t>.</w:t>
      </w:r>
    </w:p>
    <w:p w:rsidR="00B13221" w:rsidRPr="00C565E1" w:rsidRDefault="00B13221" w:rsidP="0091526D">
      <w:pPr>
        <w:spacing w:line="360" w:lineRule="auto"/>
        <w:ind w:firstLine="720"/>
        <w:rPr>
          <w:lang w:val="es-CR"/>
        </w:rPr>
      </w:pPr>
    </w:p>
    <w:p w:rsidR="00DD0985" w:rsidRPr="00C565E1" w:rsidRDefault="00DD0985" w:rsidP="0091526D">
      <w:pPr>
        <w:spacing w:line="360" w:lineRule="auto"/>
        <w:ind w:firstLine="720"/>
        <w:rPr>
          <w:lang w:val="es-CR"/>
        </w:rPr>
      </w:pPr>
      <w:proofErr w:type="gramStart"/>
      <w:r>
        <w:rPr>
          <w:lang w:val="en-US"/>
        </w:rPr>
        <w:t>Forbes (2014).</w:t>
      </w:r>
      <w:proofErr w:type="gramEnd"/>
      <w:r w:rsidR="00D32ED4">
        <w:rPr>
          <w:lang w:val="en-US"/>
        </w:rPr>
        <w:t xml:space="preserve"> </w:t>
      </w:r>
      <w:proofErr w:type="gramStart"/>
      <w:r>
        <w:rPr>
          <w:i/>
          <w:lang w:val="en-US"/>
        </w:rPr>
        <w:t>Global 2000 Leading Companies.</w:t>
      </w:r>
      <w:proofErr w:type="gramEnd"/>
      <w:r>
        <w:rPr>
          <w:i/>
          <w:lang w:val="en-US"/>
        </w:rPr>
        <w:t xml:space="preserve"> </w:t>
      </w:r>
      <w:proofErr w:type="gramStart"/>
      <w:r>
        <w:rPr>
          <w:i/>
          <w:lang w:val="en-US"/>
        </w:rPr>
        <w:t>Microsoft</w:t>
      </w:r>
      <w:r>
        <w:rPr>
          <w:lang w:val="en-US"/>
        </w:rPr>
        <w:t>.</w:t>
      </w:r>
      <w:proofErr w:type="gramEnd"/>
      <w:r>
        <w:rPr>
          <w:lang w:val="en-US"/>
        </w:rPr>
        <w:t xml:space="preserve"> </w:t>
      </w:r>
      <w:r w:rsidRPr="00C565E1">
        <w:rPr>
          <w:lang w:val="es-CR"/>
        </w:rPr>
        <w:t>Recuperado el Lunes 06 de Octubre de 2014 de http://goo.gl/HOcYhk.</w:t>
      </w:r>
    </w:p>
    <w:p w:rsidR="00DD0985" w:rsidRPr="00C565E1" w:rsidRDefault="00DD0985" w:rsidP="0091526D">
      <w:pPr>
        <w:spacing w:line="360" w:lineRule="auto"/>
        <w:ind w:firstLine="720"/>
        <w:rPr>
          <w:lang w:val="es-CR"/>
        </w:rPr>
      </w:pPr>
    </w:p>
    <w:p w:rsidR="00AB4BFF" w:rsidRPr="00C565E1" w:rsidRDefault="00AB4BFF" w:rsidP="0091526D">
      <w:pPr>
        <w:spacing w:line="360" w:lineRule="auto"/>
        <w:ind w:firstLine="720"/>
        <w:rPr>
          <w:lang w:val="es-CR"/>
        </w:rPr>
      </w:pPr>
      <w:r w:rsidRPr="00C565E1">
        <w:rPr>
          <w:lang w:val="es-CR"/>
        </w:rPr>
        <w:lastRenderedPageBreak/>
        <w:t xml:space="preserve">Fortify Static Code Analyzer (2014). Recuperado el 06 de Octubre de 2014 de </w:t>
      </w:r>
      <w:hyperlink r:id="rId114" w:history="1">
        <w:r w:rsidRPr="00C565E1">
          <w:rPr>
            <w:rStyle w:val="Hipervnculo"/>
            <w:lang w:val="es-CR"/>
          </w:rPr>
          <w:t>http://goo.gl/P6m7Vf</w:t>
        </w:r>
      </w:hyperlink>
      <w:r w:rsidR="00DD0985" w:rsidRPr="00C565E1">
        <w:rPr>
          <w:lang w:val="es-CR"/>
        </w:rPr>
        <w:t>.</w:t>
      </w:r>
    </w:p>
    <w:p w:rsidR="00AB4BFF" w:rsidRPr="00C565E1" w:rsidRDefault="00AB4BFF" w:rsidP="0091526D">
      <w:pPr>
        <w:spacing w:line="360" w:lineRule="auto"/>
        <w:ind w:firstLine="720"/>
        <w:rPr>
          <w:lang w:val="es-CR"/>
        </w:rPr>
      </w:pPr>
    </w:p>
    <w:p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Pr="00C565E1">
        <w:rPr>
          <w:lang w:val="es-CR"/>
        </w:rPr>
        <w:t xml:space="preserve">Recuperado el Lunes 06 de Octubre de 2014 de </w:t>
      </w:r>
      <w:hyperlink r:id="rId115" w:history="1">
        <w:r w:rsidRPr="00C565E1">
          <w:rPr>
            <w:rStyle w:val="Hipervnculo"/>
            <w:lang w:val="es-CR"/>
          </w:rPr>
          <w:t>http://goo.gl/8BpzLM</w:t>
        </w:r>
      </w:hyperlink>
      <w:r w:rsidRPr="00C565E1">
        <w:rPr>
          <w:lang w:val="es-CR"/>
        </w:rPr>
        <w:t>.</w:t>
      </w:r>
    </w:p>
    <w:p w:rsidR="00055723" w:rsidRPr="00C565E1" w:rsidRDefault="00055723" w:rsidP="0091526D">
      <w:pPr>
        <w:spacing w:line="360" w:lineRule="auto"/>
        <w:ind w:firstLine="720"/>
        <w:rPr>
          <w:i/>
          <w:lang w:val="es-CR"/>
        </w:rPr>
      </w:pPr>
    </w:p>
    <w:p w:rsidR="00D21F41" w:rsidRPr="00C565E1" w:rsidRDefault="00D21F41" w:rsidP="0091526D">
      <w:pPr>
        <w:spacing w:line="360" w:lineRule="auto"/>
        <w:ind w:firstLine="720"/>
        <w:rPr>
          <w:lang w:val="es-CR"/>
        </w:rPr>
      </w:pPr>
      <w:r>
        <w:rPr>
          <w:lang w:val="en-US"/>
        </w:rPr>
        <w:t xml:space="preserve">Fundación Eclipse (2014). </w:t>
      </w:r>
      <w:proofErr w:type="gramStart"/>
      <w:r w:rsidRPr="00D21F41">
        <w:rPr>
          <w:i/>
          <w:lang w:val="en-US"/>
        </w:rPr>
        <w:t>About the Eclipse Foundation</w:t>
      </w:r>
      <w:r>
        <w:rPr>
          <w:lang w:val="en-US"/>
        </w:rPr>
        <w:t>.</w:t>
      </w:r>
      <w:proofErr w:type="gramEnd"/>
      <w:r>
        <w:rPr>
          <w:lang w:val="en-US"/>
        </w:rPr>
        <w:t xml:space="preserve"> </w:t>
      </w:r>
      <w:r w:rsidRPr="00C565E1">
        <w:rPr>
          <w:lang w:val="es-CR"/>
        </w:rPr>
        <w:t>Recuperado el Lunes 06 de Octubre de 2014.</w:t>
      </w:r>
    </w:p>
    <w:p w:rsidR="00594BDA" w:rsidRDefault="00594BDA" w:rsidP="0091526D">
      <w:pPr>
        <w:spacing w:line="360" w:lineRule="auto"/>
        <w:ind w:firstLine="720"/>
        <w:rPr>
          <w:lang w:val="es-CR"/>
        </w:rPr>
      </w:pPr>
    </w:p>
    <w:p w:rsidR="00D32ED4" w:rsidRPr="001E13AB" w:rsidRDefault="00D32ED4" w:rsidP="0091526D">
      <w:pPr>
        <w:spacing w:line="360" w:lineRule="auto"/>
        <w:ind w:firstLine="720"/>
        <w:rPr>
          <w:i/>
          <w:lang w:val="en-US"/>
        </w:rPr>
      </w:pPr>
      <w:proofErr w:type="spellStart"/>
      <w:r w:rsidRPr="001E13AB">
        <w:rPr>
          <w:lang w:val="en-US"/>
        </w:rPr>
        <w:t>Fundación</w:t>
      </w:r>
      <w:proofErr w:type="spellEnd"/>
      <w:r w:rsidRPr="001E13AB">
        <w:rPr>
          <w:lang w:val="en-US"/>
        </w:rPr>
        <w:t xml:space="preserve"> OWASP (2014). </w:t>
      </w:r>
      <w:proofErr w:type="gramStart"/>
      <w:r w:rsidRPr="001E13AB">
        <w:rPr>
          <w:i/>
          <w:lang w:val="en-US"/>
        </w:rPr>
        <w:t>OWASP Top 10 2013.</w:t>
      </w:r>
      <w:proofErr w:type="gramEnd"/>
      <w:r w:rsidRPr="001E13AB">
        <w:rPr>
          <w:i/>
          <w:lang w:val="en-US"/>
        </w:rPr>
        <w:t xml:space="preserve"> </w:t>
      </w:r>
      <w:proofErr w:type="gramStart"/>
      <w:r w:rsidRPr="001E13AB">
        <w:rPr>
          <w:i/>
          <w:lang w:val="en-US"/>
        </w:rPr>
        <w:t>The Ten Most Critical Web Application Security Risk.</w:t>
      </w:r>
      <w:proofErr w:type="gramEnd"/>
    </w:p>
    <w:p w:rsidR="00D32ED4" w:rsidRPr="001E13AB" w:rsidRDefault="00D32ED4" w:rsidP="0091526D">
      <w:pPr>
        <w:spacing w:line="360" w:lineRule="auto"/>
        <w:ind w:firstLine="720"/>
        <w:rPr>
          <w:lang w:val="en-US"/>
        </w:rPr>
      </w:pPr>
    </w:p>
    <w:p w:rsidR="00794D4B" w:rsidRPr="001E13AB" w:rsidRDefault="00794D4B" w:rsidP="0091526D">
      <w:pPr>
        <w:spacing w:line="360" w:lineRule="auto"/>
        <w:ind w:firstLine="720"/>
        <w:rPr>
          <w:lang w:val="en-US"/>
        </w:rPr>
      </w:pPr>
      <w:proofErr w:type="spellStart"/>
      <w:r w:rsidRPr="001E13AB">
        <w:rPr>
          <w:lang w:val="en-US"/>
        </w:rPr>
        <w:t>Gourley</w:t>
      </w:r>
      <w:proofErr w:type="spellEnd"/>
      <w:r w:rsidRPr="001E13AB">
        <w:rPr>
          <w:lang w:val="en-US"/>
        </w:rPr>
        <w:t xml:space="preserve">, </w:t>
      </w:r>
      <w:proofErr w:type="spellStart"/>
      <w:r w:rsidRPr="001E13AB">
        <w:rPr>
          <w:lang w:val="en-US"/>
        </w:rPr>
        <w:t>D.</w:t>
      </w:r>
      <w:proofErr w:type="gramStart"/>
      <w:r w:rsidRPr="001E13AB">
        <w:rPr>
          <w:lang w:val="en-US"/>
        </w:rPr>
        <w:t>,Totty</w:t>
      </w:r>
      <w:proofErr w:type="spellEnd"/>
      <w:proofErr w:type="gramEnd"/>
      <w:r w:rsidRPr="001E13AB">
        <w:rPr>
          <w:lang w:val="en-US"/>
        </w:rPr>
        <w:t>, B.(2002).</w:t>
      </w:r>
      <w:r w:rsidRPr="001E13AB">
        <w:rPr>
          <w:i/>
          <w:lang w:val="en-US"/>
        </w:rPr>
        <w:t>HTTP: The Definitive Guide.</w:t>
      </w:r>
      <w:r w:rsidRPr="001E13AB">
        <w:rPr>
          <w:lang w:val="en-US"/>
        </w:rPr>
        <w:t xml:space="preserve"> Sebastopol, California: O’Reilly Media</w:t>
      </w:r>
    </w:p>
    <w:p w:rsidR="00794D4B" w:rsidRPr="001E13AB" w:rsidRDefault="00794D4B" w:rsidP="0091526D">
      <w:pPr>
        <w:spacing w:line="360" w:lineRule="auto"/>
        <w:ind w:firstLine="720"/>
        <w:rPr>
          <w:lang w:val="en-US"/>
        </w:rPr>
      </w:pPr>
    </w:p>
    <w:p w:rsidR="007F54F5" w:rsidRDefault="007F54F5" w:rsidP="0091526D">
      <w:pPr>
        <w:spacing w:line="360" w:lineRule="auto"/>
        <w:ind w:firstLine="720"/>
        <w:rPr>
          <w:lang w:val="en-US"/>
        </w:rPr>
      </w:pPr>
      <w:proofErr w:type="spellStart"/>
      <w:r>
        <w:rPr>
          <w:lang w:val="en-US"/>
        </w:rPr>
        <w:t>Hazzard</w:t>
      </w:r>
      <w:proofErr w:type="spellEnd"/>
      <w:r>
        <w:rPr>
          <w:lang w:val="en-US"/>
        </w:rPr>
        <w:t xml:space="preserve">, K., Bock, J. (2013). </w:t>
      </w:r>
      <w:proofErr w:type="gramStart"/>
      <w:r>
        <w:rPr>
          <w:i/>
          <w:lang w:val="en-US"/>
        </w:rPr>
        <w:t>Metaprogramming in .NET.</w:t>
      </w:r>
      <w:proofErr w:type="gramEnd"/>
      <w:r>
        <w:rPr>
          <w:lang w:val="en-US"/>
        </w:rPr>
        <w:t xml:space="preserve"> Shelter Island, New York: Manning Publications Co.</w:t>
      </w:r>
    </w:p>
    <w:p w:rsidR="00BC0238" w:rsidRDefault="00BC0238" w:rsidP="0091526D">
      <w:pPr>
        <w:spacing w:line="360" w:lineRule="auto"/>
        <w:ind w:firstLine="720"/>
        <w:rPr>
          <w:lang w:val="en-US"/>
        </w:rPr>
      </w:pPr>
    </w:p>
    <w:p w:rsidR="00BE0F9C" w:rsidRPr="007F54F5" w:rsidRDefault="00504C45" w:rsidP="0091526D">
      <w:pPr>
        <w:spacing w:line="360" w:lineRule="auto"/>
        <w:ind w:firstLine="720"/>
        <w:rPr>
          <w:lang w:val="en-US"/>
        </w:rPr>
      </w:pPr>
      <w:proofErr w:type="gramStart"/>
      <w:r>
        <w:rPr>
          <w:lang w:val="en-US"/>
        </w:rPr>
        <w:t>Hejlsberg, A., Torgerse, M., Wiltamuth, S., Golde, P. (2010).</w:t>
      </w:r>
      <w:proofErr w:type="gramEnd"/>
      <w:r>
        <w:rPr>
          <w:lang w:val="en-US"/>
        </w:rPr>
        <w:t xml:space="preserve"> </w:t>
      </w:r>
      <w:proofErr w:type="gramStart"/>
      <w:r w:rsidRPr="008C712D">
        <w:rPr>
          <w:i/>
          <w:lang w:val="en-US"/>
        </w:rPr>
        <w:t>The C# Programming Language (Covering C# 4.0)</w:t>
      </w:r>
      <w:r w:rsidR="008C712D">
        <w:rPr>
          <w:i/>
          <w:lang w:val="en-US"/>
        </w:rPr>
        <w:t>.</w:t>
      </w:r>
      <w:proofErr w:type="gramEnd"/>
      <w:r w:rsidR="008C712D">
        <w:rPr>
          <w:i/>
          <w:lang w:val="en-US"/>
        </w:rPr>
        <w:t xml:space="preserve"> </w:t>
      </w:r>
      <w:r w:rsidR="008C712D">
        <w:rPr>
          <w:lang w:val="en-US"/>
        </w:rPr>
        <w:t>Boston, MA: Pearson Education, Inc.</w:t>
      </w:r>
    </w:p>
    <w:p w:rsidR="00594BDA" w:rsidRDefault="003B3E9F" w:rsidP="0091526D">
      <w:pPr>
        <w:spacing w:line="360" w:lineRule="auto"/>
        <w:ind w:firstLine="720"/>
      </w:pPr>
      <w:r w:rsidRPr="002A23A0">
        <w:rPr>
          <w:lang w:val="en-US"/>
        </w:rPr>
        <w:t xml:space="preserve">Ioannou, C. (2012). </w:t>
      </w:r>
      <w:proofErr w:type="gramStart"/>
      <w:r w:rsidRPr="002A23A0">
        <w:rPr>
          <w:i/>
          <w:lang w:val="en-US"/>
        </w:rPr>
        <w:t>SWOFT Analysis An easy to understand guide.</w:t>
      </w:r>
      <w:proofErr w:type="gramEnd"/>
      <w:r w:rsidRPr="002A23A0">
        <w:rPr>
          <w:i/>
          <w:lang w:val="en-US"/>
        </w:rPr>
        <w:t xml:space="preserve"> </w:t>
      </w:r>
      <w:r>
        <w:t xml:space="preserve">Kindle Edition. Recuperado de Amazon.com </w:t>
      </w:r>
    </w:p>
    <w:p w:rsidR="00747E0F" w:rsidRDefault="00747E0F" w:rsidP="0091526D">
      <w:pPr>
        <w:spacing w:line="360" w:lineRule="auto"/>
        <w:ind w:firstLine="720"/>
      </w:pPr>
    </w:p>
    <w:p w:rsidR="00CD4063" w:rsidRPr="00CD4063" w:rsidRDefault="00CD4063" w:rsidP="0091526D">
      <w:pPr>
        <w:spacing w:line="360" w:lineRule="auto"/>
        <w:ind w:firstLine="720"/>
      </w:pPr>
      <w:proofErr w:type="gramStart"/>
      <w:r w:rsidRPr="004B3ADE">
        <w:rPr>
          <w:lang w:val="en-US"/>
        </w:rPr>
        <w:t>IBM (2014).</w:t>
      </w:r>
      <w:proofErr w:type="gramEnd"/>
      <w:r w:rsidRPr="004B3ADE">
        <w:rPr>
          <w:i/>
          <w:lang w:val="en-US"/>
        </w:rPr>
        <w:t xml:space="preserve"> </w:t>
      </w:r>
      <w:proofErr w:type="gramStart"/>
      <w:r w:rsidRPr="004B3ADE">
        <w:rPr>
          <w:i/>
          <w:lang w:val="en-US"/>
        </w:rPr>
        <w:t>Structured Query Language (SQL).</w:t>
      </w:r>
      <w:proofErr w:type="gramEnd"/>
      <w:r w:rsidRPr="004B3ADE">
        <w:rPr>
          <w:i/>
          <w:lang w:val="en-US"/>
        </w:rPr>
        <w:t xml:space="preserve"> </w:t>
      </w:r>
      <w:r>
        <w:t xml:space="preserve">Recuperado el Viernes 24 de Agosto de 2014 de </w:t>
      </w:r>
      <w:r w:rsidR="005C0289" w:rsidRPr="005C0289">
        <w:t>http://goo.gl/cEdyKT</w:t>
      </w:r>
    </w:p>
    <w:p w:rsidR="00CD4063" w:rsidRDefault="00CD4063" w:rsidP="0091526D">
      <w:pPr>
        <w:spacing w:line="360" w:lineRule="auto"/>
        <w:ind w:firstLine="720"/>
      </w:pPr>
    </w:p>
    <w:p w:rsidR="003B3E9F" w:rsidRDefault="00747E0F" w:rsidP="0091526D">
      <w:pPr>
        <w:spacing w:line="360" w:lineRule="auto"/>
        <w:ind w:firstLine="720"/>
      </w:pPr>
      <w:r>
        <w:t xml:space="preserve">Kendall, K., Kendall, J. (2011). </w:t>
      </w:r>
      <w:r>
        <w:rPr>
          <w:i/>
        </w:rPr>
        <w:t>Análisis y Diseño de Sistemas.</w:t>
      </w:r>
      <w:r>
        <w:t xml:space="preserve"> Naucalpan de Juárez, Estado de </w:t>
      </w:r>
      <w:proofErr w:type="gramStart"/>
      <w:r>
        <w:t>México :</w:t>
      </w:r>
      <w:proofErr w:type="gramEnd"/>
      <w:r>
        <w:t xml:space="preserve"> Prentice Hall.</w:t>
      </w:r>
    </w:p>
    <w:p w:rsidR="00BE0F9C" w:rsidRDefault="00BE0F9C" w:rsidP="0091526D">
      <w:pPr>
        <w:spacing w:line="360" w:lineRule="auto"/>
        <w:ind w:firstLine="720"/>
      </w:pPr>
    </w:p>
    <w:p w:rsidR="00BE0F9C" w:rsidRPr="00BE0F9C" w:rsidRDefault="00BE0F9C" w:rsidP="0091526D">
      <w:pPr>
        <w:spacing w:line="360" w:lineRule="auto"/>
        <w:ind w:firstLine="720"/>
        <w:rPr>
          <w:lang w:val="en-US"/>
        </w:rPr>
      </w:pPr>
      <w:proofErr w:type="gramStart"/>
      <w:r>
        <w:rPr>
          <w:lang w:val="en-US"/>
        </w:rPr>
        <w:t>Lair, R (2012).</w:t>
      </w:r>
      <w:proofErr w:type="gramEnd"/>
      <w:r>
        <w:rPr>
          <w:lang w:val="en-US"/>
        </w:rPr>
        <w:t xml:space="preserve"> </w:t>
      </w:r>
      <w:proofErr w:type="gramStart"/>
      <w:r w:rsidRPr="00BE0F9C">
        <w:rPr>
          <w:i/>
          <w:lang w:val="en-US"/>
        </w:rPr>
        <w:t>Beginning Silverlight 5 in C#, Fourth Edition</w:t>
      </w:r>
      <w:r>
        <w:rPr>
          <w:lang w:val="en-US"/>
        </w:rPr>
        <w:t>.</w:t>
      </w:r>
      <w:proofErr w:type="gramEnd"/>
      <w:r>
        <w:rPr>
          <w:lang w:val="en-US"/>
        </w:rPr>
        <w:t xml:space="preserve"> </w:t>
      </w:r>
      <w:proofErr w:type="gramStart"/>
      <w:r>
        <w:rPr>
          <w:lang w:val="en-US"/>
        </w:rPr>
        <w:t>Apress.</w:t>
      </w:r>
      <w:proofErr w:type="gramEnd"/>
    </w:p>
    <w:p w:rsidR="00747E0F" w:rsidRPr="004B3ADE" w:rsidRDefault="00747E0F" w:rsidP="0091526D">
      <w:pPr>
        <w:spacing w:line="360" w:lineRule="auto"/>
        <w:ind w:firstLine="720"/>
        <w:rPr>
          <w:lang w:val="en-US"/>
        </w:rPr>
      </w:pPr>
    </w:p>
    <w:p w:rsidR="00DA4CCA"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proofErr w:type="gramStart"/>
      <w:r w:rsidRPr="002A23A0">
        <w:rPr>
          <w:i/>
          <w:lang w:val="en-US"/>
        </w:rPr>
        <w:t>?</w:t>
      </w:r>
      <w:r w:rsidRPr="002A23A0">
        <w:rPr>
          <w:lang w:val="en-US"/>
        </w:rPr>
        <w:t>.</w:t>
      </w:r>
      <w:proofErr w:type="gramEnd"/>
      <w:r w:rsidRPr="002A23A0">
        <w:rPr>
          <w:lang w:val="en-US"/>
        </w:rPr>
        <w:t xml:space="preserve"> </w:t>
      </w:r>
      <w:r w:rsidRPr="007E37B4">
        <w:t>Recuperado de http://blog.apastyle.org/apastyle/2011/06/how-do-you-cite-an-e-book.html</w:t>
      </w:r>
    </w:p>
    <w:p w:rsidR="00343D97" w:rsidRDefault="00343D97" w:rsidP="007E37B4">
      <w:pPr>
        <w:spacing w:line="360" w:lineRule="auto"/>
        <w:ind w:firstLine="720"/>
      </w:pPr>
    </w:p>
    <w:p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rsidR="00A91FED" w:rsidRDefault="00A91FED" w:rsidP="007E37B4">
      <w:pPr>
        <w:spacing w:line="360" w:lineRule="auto"/>
        <w:ind w:firstLine="720"/>
      </w:pPr>
    </w:p>
    <w:p w:rsidR="002A3554" w:rsidRPr="002A3554" w:rsidRDefault="002A3554" w:rsidP="007E37B4">
      <w:pPr>
        <w:spacing w:line="360" w:lineRule="auto"/>
        <w:ind w:firstLine="720"/>
      </w:pPr>
      <w:r>
        <w:t xml:space="preserve">Microsoft (2014). </w:t>
      </w:r>
      <w:r>
        <w:rPr>
          <w:i/>
        </w:rPr>
        <w:t>HTTP Cookies</w:t>
      </w:r>
      <w:r w:rsidRPr="002A3554">
        <w:t>. Recuperado el Lunes 03 de Noviembre de 2014</w:t>
      </w:r>
      <w:r>
        <w:t xml:space="preserve"> de </w:t>
      </w:r>
      <w:r w:rsidRPr="002A3554">
        <w:t>http://goo.gl/pxVVGG</w:t>
      </w:r>
    </w:p>
    <w:p w:rsidR="002A3554" w:rsidRDefault="002A3554" w:rsidP="007E37B4">
      <w:pPr>
        <w:spacing w:line="360" w:lineRule="auto"/>
        <w:ind w:firstLine="720"/>
      </w:pPr>
    </w:p>
    <w:p w:rsidR="00731177" w:rsidRPr="004E5EDB" w:rsidRDefault="00731177" w:rsidP="007E37B4">
      <w:pPr>
        <w:spacing w:line="360" w:lineRule="auto"/>
        <w:ind w:firstLine="720"/>
        <w:rPr>
          <w:lang w:val="en-US"/>
        </w:rPr>
      </w:pPr>
      <w:r w:rsidRPr="004E5EDB">
        <w:rPr>
          <w:lang w:val="en-US"/>
        </w:rPr>
        <w:t xml:space="preserve">Mishra, J., Mohanty, </w:t>
      </w:r>
      <w:proofErr w:type="gramStart"/>
      <w:r w:rsidRPr="004E5EDB">
        <w:rPr>
          <w:lang w:val="en-US"/>
        </w:rPr>
        <w:t>A</w:t>
      </w:r>
      <w:proofErr w:type="gramEnd"/>
      <w:r w:rsidRPr="004E5EDB">
        <w:rPr>
          <w:lang w:val="en-US"/>
        </w:rPr>
        <w:t xml:space="preserve"> (2011). </w:t>
      </w:r>
      <w:proofErr w:type="gramStart"/>
      <w:r w:rsidRPr="004E5EDB">
        <w:rPr>
          <w:i/>
          <w:lang w:val="en-US"/>
        </w:rPr>
        <w:t>Software Engineering.</w:t>
      </w:r>
      <w:proofErr w:type="gramEnd"/>
      <w:r w:rsidRPr="004E5EDB">
        <w:rPr>
          <w:lang w:val="en-US"/>
        </w:rPr>
        <w:t xml:space="preserve"> </w:t>
      </w:r>
      <w:proofErr w:type="gramStart"/>
      <w:r w:rsidRPr="004E5EDB">
        <w:rPr>
          <w:lang w:val="en-US"/>
        </w:rPr>
        <w:t>Pearson India.</w:t>
      </w:r>
      <w:proofErr w:type="gramEnd"/>
    </w:p>
    <w:p w:rsidR="00731177" w:rsidRPr="004E5EDB" w:rsidRDefault="00731177" w:rsidP="007E37B4">
      <w:pPr>
        <w:spacing w:line="360" w:lineRule="auto"/>
        <w:ind w:firstLine="720"/>
        <w:rPr>
          <w:lang w:val="en-US"/>
        </w:rPr>
      </w:pPr>
    </w:p>
    <w:p w:rsidR="005D3DCC" w:rsidRDefault="005D3DCC" w:rsidP="007E37B4">
      <w:pPr>
        <w:spacing w:line="360" w:lineRule="auto"/>
        <w:ind w:firstLine="720"/>
      </w:pPr>
      <w:r w:rsidRPr="004E5EDB">
        <w:rPr>
          <w:lang w:val="en-US"/>
        </w:rPr>
        <w:t xml:space="preserve">MITRE Corporation (2014). </w:t>
      </w:r>
      <w:proofErr w:type="gramStart"/>
      <w:r w:rsidRPr="004E5EDB">
        <w:rPr>
          <w:lang w:val="en-US"/>
        </w:rPr>
        <w:t>Corporate Overview.</w:t>
      </w:r>
      <w:proofErr w:type="gramEnd"/>
      <w:r w:rsidRPr="004E5EDB">
        <w:rPr>
          <w:lang w:val="en-US"/>
        </w:rPr>
        <w:t xml:space="preserve"> </w:t>
      </w:r>
      <w:r>
        <w:t xml:space="preserve">Recuperado el Viernes 10 de Octubre de </w:t>
      </w:r>
      <w:proofErr w:type="gramStart"/>
      <w:r>
        <w:t>2014 .</w:t>
      </w:r>
      <w:proofErr w:type="gramEnd"/>
    </w:p>
    <w:p w:rsidR="00D013A9" w:rsidRDefault="00D013A9" w:rsidP="007E37B4">
      <w:pPr>
        <w:spacing w:line="360" w:lineRule="auto"/>
        <w:ind w:firstLine="720"/>
      </w:pPr>
    </w:p>
    <w:p w:rsidR="00343D97" w:rsidRPr="009E54EF" w:rsidRDefault="00343D97" w:rsidP="007E37B4">
      <w:pPr>
        <w:spacing w:line="360" w:lineRule="auto"/>
        <w:ind w:firstLine="720"/>
      </w:pPr>
      <w:r>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rsidR="00860DF0" w:rsidRDefault="00860DF0" w:rsidP="007E37B4">
      <w:pPr>
        <w:spacing w:line="360" w:lineRule="auto"/>
        <w:ind w:firstLine="720"/>
      </w:pPr>
    </w:p>
    <w:p w:rsidR="00DA4CCA" w:rsidRPr="00DA4CCA" w:rsidRDefault="00DA4CCA" w:rsidP="007E37B4">
      <w:pPr>
        <w:spacing w:line="360" w:lineRule="auto"/>
        <w:ind w:firstLine="720"/>
      </w:pPr>
      <w:proofErr w:type="spellStart"/>
      <w:r w:rsidRPr="001E13AB">
        <w:rPr>
          <w:lang w:val="en-US"/>
        </w:rPr>
        <w:t>Muthuchamy</w:t>
      </w:r>
      <w:proofErr w:type="spellEnd"/>
      <w:r w:rsidRPr="001E13AB">
        <w:rPr>
          <w:lang w:val="en-US"/>
        </w:rPr>
        <w:t xml:space="preserve">, N (2014). </w:t>
      </w:r>
      <w:proofErr w:type="gramStart"/>
      <w:r w:rsidRPr="001E13AB">
        <w:rPr>
          <w:i/>
          <w:lang w:val="en-US"/>
        </w:rPr>
        <w:t>Preventing SQL Injection attacks.</w:t>
      </w:r>
      <w:proofErr w:type="gramEnd"/>
      <w:r w:rsidRPr="001E13AB">
        <w:rPr>
          <w:i/>
          <w:lang w:val="en-US"/>
        </w:rPr>
        <w:t xml:space="preserve"> </w:t>
      </w:r>
      <w:r>
        <w:t xml:space="preserve">Recuperado el Viernes 07 de Noviembre de 2014 de </w:t>
      </w:r>
      <w:r w:rsidRPr="00DA4CCA">
        <w:t>http://goo.gl/v1Cx5c</w:t>
      </w:r>
    </w:p>
    <w:p w:rsidR="00DA4CCA" w:rsidRDefault="00DA4CCA" w:rsidP="007E37B4">
      <w:pPr>
        <w:spacing w:line="360" w:lineRule="auto"/>
        <w:ind w:firstLine="720"/>
      </w:pPr>
    </w:p>
    <w:p w:rsidR="00022E22" w:rsidRPr="00022E22" w:rsidRDefault="00022E22" w:rsidP="007E37B4">
      <w:pPr>
        <w:spacing w:line="360" w:lineRule="auto"/>
        <w:ind w:firstLine="720"/>
      </w:pPr>
      <w:r w:rsidRPr="00C565E1">
        <w:rPr>
          <w:lang w:val="en-US"/>
        </w:rPr>
        <w:t xml:space="preserve">Osenkov,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rsidR="00022E22" w:rsidRDefault="00022E22" w:rsidP="007E37B4">
      <w:pPr>
        <w:spacing w:line="360" w:lineRule="auto"/>
        <w:ind w:firstLine="720"/>
      </w:pPr>
    </w:p>
    <w:p w:rsidR="00BB7A15" w:rsidRPr="007B2FD3" w:rsidRDefault="00BB7A15" w:rsidP="007E37B4">
      <w:pPr>
        <w:spacing w:line="360" w:lineRule="auto"/>
        <w:ind w:firstLine="720"/>
        <w:rPr>
          <w:lang w:val="en-US"/>
        </w:rPr>
      </w:pPr>
      <w:r w:rsidRPr="007B2FD3">
        <w:rPr>
          <w:lang w:val="en-US"/>
        </w:rPr>
        <w:lastRenderedPageBreak/>
        <w:t xml:space="preserve">Osherove, R. (2009). </w:t>
      </w:r>
      <w:proofErr w:type="gramStart"/>
      <w:r w:rsidRPr="007B2FD3">
        <w:rPr>
          <w:i/>
          <w:lang w:val="en-US"/>
        </w:rPr>
        <w:t>The art of Unit Testing with Examples in .NET.</w:t>
      </w:r>
      <w:proofErr w:type="gramEnd"/>
      <w:r w:rsidRPr="007B2FD3">
        <w:rPr>
          <w:i/>
          <w:lang w:val="en-US"/>
        </w:rPr>
        <w:t xml:space="preserve"> </w:t>
      </w:r>
      <w:r w:rsidRPr="007B2FD3">
        <w:rPr>
          <w:lang w:val="en-US"/>
        </w:rPr>
        <w:t>Greenwich, CT: Manning Publications Co.</w:t>
      </w:r>
    </w:p>
    <w:p w:rsidR="00BB7A15" w:rsidRPr="007B2FD3" w:rsidRDefault="00BB7A15" w:rsidP="007E37B4">
      <w:pPr>
        <w:spacing w:line="360" w:lineRule="auto"/>
        <w:ind w:firstLine="720"/>
        <w:rPr>
          <w:lang w:val="en-US"/>
        </w:rPr>
      </w:pPr>
    </w:p>
    <w:p w:rsidR="00860DF0" w:rsidRDefault="00860DF0" w:rsidP="00860DF0">
      <w:pPr>
        <w:spacing w:line="360" w:lineRule="auto"/>
        <w:ind w:firstLine="720"/>
        <w:rPr>
          <w:lang w:val="en-US"/>
        </w:rPr>
      </w:pPr>
      <w:proofErr w:type="gramStart"/>
      <w:r w:rsidRPr="002A23A0">
        <w:rPr>
          <w:lang w:val="en-US"/>
        </w:rPr>
        <w:t>Paul, M. (2011).</w:t>
      </w:r>
      <w:proofErr w:type="gramEnd"/>
      <w:r w:rsidRPr="002A23A0">
        <w:rPr>
          <w:lang w:val="en-US"/>
        </w:rPr>
        <w:t xml:space="preserve"> </w:t>
      </w:r>
      <w:r w:rsidRPr="002A23A0">
        <w:rPr>
          <w:i/>
          <w:lang w:val="en-US"/>
        </w:rPr>
        <w:t>Official (ISC</w:t>
      </w:r>
      <w:proofErr w:type="gramStart"/>
      <w:r w:rsidRPr="002A23A0">
        <w:rPr>
          <w:i/>
          <w:lang w:val="en-US"/>
        </w:rPr>
        <w:t>)2</w:t>
      </w:r>
      <w:proofErr w:type="gramEnd"/>
      <w:r w:rsidRPr="002A23A0">
        <w:rPr>
          <w:i/>
          <w:lang w:val="en-US"/>
        </w:rPr>
        <w:t xml:space="preserve">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rsidR="00EF58F6" w:rsidRDefault="00EF58F6" w:rsidP="007E37B4">
      <w:pPr>
        <w:spacing w:line="360" w:lineRule="auto"/>
        <w:ind w:firstLine="720"/>
        <w:rPr>
          <w:lang w:val="en-US"/>
        </w:rPr>
      </w:pPr>
    </w:p>
    <w:p w:rsidR="005A08CE" w:rsidRPr="001E13AB" w:rsidRDefault="005A08CE" w:rsidP="007E37B4">
      <w:pPr>
        <w:spacing w:line="360" w:lineRule="auto"/>
        <w:ind w:firstLine="720"/>
        <w:rPr>
          <w:lang w:val="es-CR"/>
        </w:rPr>
      </w:pPr>
      <w:r>
        <w:rPr>
          <w:lang w:val="en-US"/>
        </w:rPr>
        <w:t>Pathak</w:t>
      </w:r>
      <w:r w:rsidR="00050B77">
        <w:rPr>
          <w:lang w:val="en-US"/>
        </w:rPr>
        <w:t xml:space="preserve">, P (2011). </w:t>
      </w:r>
      <w:proofErr w:type="gramStart"/>
      <w:r w:rsidR="00050B77">
        <w:rPr>
          <w:i/>
          <w:lang w:val="en-US"/>
        </w:rPr>
        <w:t>Research in Education and Psychology.</w:t>
      </w:r>
      <w:proofErr w:type="gramEnd"/>
      <w:r w:rsidR="00050B77">
        <w:rPr>
          <w:lang w:val="en-US"/>
        </w:rPr>
        <w:t xml:space="preserve"> </w:t>
      </w:r>
      <w:proofErr w:type="spellStart"/>
      <w:r w:rsidR="00050B77" w:rsidRPr="001E13AB">
        <w:rPr>
          <w:lang w:val="es-CR"/>
        </w:rPr>
        <w:t>Pearson</w:t>
      </w:r>
      <w:proofErr w:type="spellEnd"/>
      <w:r w:rsidR="00050B77" w:rsidRPr="001E13AB">
        <w:rPr>
          <w:lang w:val="es-CR"/>
        </w:rPr>
        <w:t xml:space="preserve"> India.</w:t>
      </w:r>
    </w:p>
    <w:p w:rsidR="005A08CE" w:rsidRPr="001E13AB" w:rsidRDefault="005A08CE" w:rsidP="007E37B4">
      <w:pPr>
        <w:spacing w:line="360" w:lineRule="auto"/>
        <w:ind w:firstLine="720"/>
        <w:rPr>
          <w:lang w:val="es-CR"/>
        </w:rPr>
      </w:pPr>
    </w:p>
    <w:p w:rsidR="007E47FF" w:rsidRPr="00C565E1" w:rsidRDefault="007E47FF" w:rsidP="00205E9B">
      <w:pPr>
        <w:spacing w:line="360" w:lineRule="auto"/>
        <w:ind w:firstLine="720"/>
        <w:rPr>
          <w:lang w:val="es-CR"/>
        </w:rPr>
      </w:pPr>
      <w:r w:rsidRPr="001E13AB">
        <w:rPr>
          <w:lang w:val="es-CR"/>
        </w:rPr>
        <w:tab/>
      </w:r>
      <w:proofErr w:type="spellStart"/>
      <w:r w:rsidR="003D5CFE" w:rsidRPr="00C565E1">
        <w:rPr>
          <w:lang w:val="es-CR"/>
        </w:rPr>
        <w:t>Norton</w:t>
      </w:r>
      <w:proofErr w:type="spellEnd"/>
      <w:r w:rsidR="003D5CFE" w:rsidRPr="00C565E1">
        <w:rPr>
          <w:lang w:val="es-CR"/>
        </w:rPr>
        <w:t xml:space="preserve"> Symantec (2014). </w:t>
      </w:r>
      <w:r w:rsidRPr="00C565E1">
        <w:rPr>
          <w:lang w:val="es-CR"/>
        </w:rPr>
        <w:t>¿Qué es el crimen cibernético</w:t>
      </w:r>
      <w:proofErr w:type="gramStart"/>
      <w:r w:rsidRPr="00C565E1">
        <w:rPr>
          <w:lang w:val="es-CR"/>
        </w:rPr>
        <w:t>?.</w:t>
      </w:r>
      <w:proofErr w:type="gramEnd"/>
      <w:r w:rsidRPr="00C565E1">
        <w:rPr>
          <w:lang w:val="es-CR"/>
        </w:rPr>
        <w:t xml:space="preserve"> Recuperado el Lunes 06 de Octubre de 2014 de http://mx.norton.com/cybercrime-definition</w:t>
      </w:r>
      <w:r w:rsidR="005762DC" w:rsidRPr="00C565E1">
        <w:rPr>
          <w:lang w:val="es-CR"/>
        </w:rPr>
        <w:t>.</w:t>
      </w:r>
    </w:p>
    <w:p w:rsidR="003D5CFE" w:rsidRDefault="003D5CFE" w:rsidP="007E37B4">
      <w:pPr>
        <w:spacing w:line="360" w:lineRule="auto"/>
        <w:ind w:firstLine="720"/>
        <w:rPr>
          <w:lang w:val="es-CR"/>
        </w:rPr>
      </w:pPr>
    </w:p>
    <w:p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Pr>
          <w:lang w:val="es-CR"/>
        </w:rPr>
        <w:t xml:space="preserve"> Recuperado </w:t>
      </w:r>
      <w:proofErr w:type="gramStart"/>
      <w:r>
        <w:rPr>
          <w:lang w:val="es-CR"/>
        </w:rPr>
        <w:t>Viernes 07 de Noviembre</w:t>
      </w:r>
      <w:proofErr w:type="gramEnd"/>
      <w:r>
        <w:rPr>
          <w:lang w:val="es-CR"/>
        </w:rPr>
        <w:t xml:space="preserve"> de 2014 de </w:t>
      </w:r>
      <w:r w:rsidR="00DA4CCA" w:rsidRPr="00DA4CCA">
        <w:rPr>
          <w:lang w:val="es-CR"/>
        </w:rPr>
        <w:t>http://goo.gl/VbgDnv</w:t>
      </w:r>
    </w:p>
    <w:p w:rsidR="00D91525" w:rsidRPr="00C565E1" w:rsidRDefault="00D91525" w:rsidP="007E37B4">
      <w:pPr>
        <w:spacing w:line="360" w:lineRule="auto"/>
        <w:ind w:firstLine="720"/>
        <w:rPr>
          <w:lang w:val="es-CR"/>
        </w:rPr>
      </w:pPr>
    </w:p>
    <w:p w:rsidR="00CD5B6C" w:rsidRPr="00C565E1" w:rsidRDefault="00CD5B6C" w:rsidP="007E37B4">
      <w:pPr>
        <w:spacing w:line="360" w:lineRule="auto"/>
        <w:ind w:firstLine="720"/>
        <w:rPr>
          <w:lang w:val="es-CR"/>
        </w:rPr>
      </w:pPr>
      <w:proofErr w:type="gramStart"/>
      <w:r>
        <w:rPr>
          <w:lang w:val="en-US"/>
        </w:rPr>
        <w:t>Security Innovation (2014).</w:t>
      </w:r>
      <w:proofErr w:type="gramEnd"/>
      <w:r>
        <w:rPr>
          <w:lang w:val="en-US"/>
        </w:rPr>
        <w:t xml:space="preserve"> </w:t>
      </w:r>
      <w:proofErr w:type="gramStart"/>
      <w:r w:rsidRPr="00AD5226">
        <w:rPr>
          <w:i/>
          <w:lang w:val="en-US"/>
        </w:rPr>
        <w:t>A Passion for Application Security</w:t>
      </w:r>
      <w:r>
        <w:rPr>
          <w:lang w:val="en-US"/>
        </w:rPr>
        <w:t>.</w:t>
      </w:r>
      <w:proofErr w:type="gramEnd"/>
      <w:r>
        <w:rPr>
          <w:lang w:val="en-US"/>
        </w:rPr>
        <w:t xml:space="preserve"> </w:t>
      </w:r>
      <w:r w:rsidRPr="00C565E1">
        <w:rPr>
          <w:lang w:val="es-CR"/>
        </w:rPr>
        <w:t>Recuperado el Lunes 06 de Octubre de 2014.</w:t>
      </w:r>
    </w:p>
    <w:p w:rsidR="00CD5B6C" w:rsidRDefault="00CD5B6C" w:rsidP="007E37B4">
      <w:pPr>
        <w:spacing w:line="360" w:lineRule="auto"/>
        <w:ind w:firstLine="720"/>
        <w:rPr>
          <w:lang w:val="es-CR"/>
        </w:rPr>
      </w:pPr>
    </w:p>
    <w:p w:rsidR="00F8625E" w:rsidRPr="00F8625E" w:rsidRDefault="00F8625E" w:rsidP="007E37B4">
      <w:pPr>
        <w:spacing w:line="360" w:lineRule="auto"/>
        <w:ind w:firstLine="720"/>
        <w:rPr>
          <w:lang w:val="es-CR"/>
        </w:rPr>
      </w:pPr>
      <w:proofErr w:type="gramStart"/>
      <w:r w:rsidRPr="004E5EDB">
        <w:rPr>
          <w:lang w:val="en-US"/>
        </w:rPr>
        <w:t>Security Innovation (2014).</w:t>
      </w:r>
      <w:proofErr w:type="gramEnd"/>
      <w:r w:rsidRPr="004E5EDB">
        <w:rPr>
          <w:lang w:val="en-US"/>
        </w:rPr>
        <w:t xml:space="preserve">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rsidR="00F8625E" w:rsidRPr="004E5EDB" w:rsidRDefault="00F8625E" w:rsidP="007E37B4">
      <w:pPr>
        <w:spacing w:line="360" w:lineRule="auto"/>
        <w:ind w:firstLine="720"/>
        <w:rPr>
          <w:lang w:val="es-CR"/>
        </w:rPr>
      </w:pPr>
    </w:p>
    <w:p w:rsidR="00CD5B6C" w:rsidRPr="00C565E1" w:rsidRDefault="00CD5B6C" w:rsidP="007E37B4">
      <w:pPr>
        <w:spacing w:line="360" w:lineRule="auto"/>
        <w:ind w:firstLine="720"/>
        <w:rPr>
          <w:lang w:val="es-CR"/>
        </w:rPr>
      </w:pPr>
      <w:proofErr w:type="gramStart"/>
      <w:r>
        <w:rPr>
          <w:lang w:val="en-US"/>
        </w:rPr>
        <w:t>Somasegar (2011).</w:t>
      </w:r>
      <w:proofErr w:type="gramEnd"/>
      <w:r>
        <w:rPr>
          <w:lang w:val="en-US"/>
        </w:rPr>
        <w:t xml:space="preserve"> </w:t>
      </w:r>
      <w:r w:rsidRPr="00CD5B6C">
        <w:rPr>
          <w:i/>
          <w:lang w:val="en-US"/>
        </w:rPr>
        <w:t>Roslyn CTP now Available.</w:t>
      </w:r>
      <w:r>
        <w:rPr>
          <w:lang w:val="en-US"/>
        </w:rPr>
        <w:t xml:space="preserve"> </w:t>
      </w:r>
      <w:r w:rsidRPr="00C565E1">
        <w:rPr>
          <w:lang w:val="es-CR"/>
        </w:rPr>
        <w:t>Recuperado el Lunes 06 de Octubre de 2014 de http://goo.gl/tYmDrd.</w:t>
      </w:r>
    </w:p>
    <w:p w:rsidR="00CD5B6C" w:rsidRPr="00C565E1" w:rsidRDefault="00CD5B6C" w:rsidP="007E37B4">
      <w:pPr>
        <w:spacing w:line="360" w:lineRule="auto"/>
        <w:ind w:firstLine="720"/>
        <w:rPr>
          <w:lang w:val="es-CR"/>
        </w:rPr>
      </w:pPr>
    </w:p>
    <w:p w:rsidR="003B3E9F" w:rsidRDefault="00EF58F6" w:rsidP="0014436A">
      <w:pPr>
        <w:spacing w:line="360" w:lineRule="auto"/>
        <w:ind w:firstLine="720"/>
      </w:pPr>
      <w:r w:rsidRPr="007B2FD3">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rsidR="00C212AB" w:rsidRDefault="00C212AB" w:rsidP="0014436A">
      <w:pPr>
        <w:spacing w:line="360" w:lineRule="auto"/>
        <w:ind w:firstLine="720"/>
      </w:pPr>
    </w:p>
    <w:p w:rsidR="00C212AB" w:rsidRPr="004E5EDB" w:rsidRDefault="00C212AB" w:rsidP="0014436A">
      <w:pPr>
        <w:spacing w:line="360" w:lineRule="auto"/>
        <w:ind w:firstLine="720"/>
        <w:rPr>
          <w:lang w:val="en-US"/>
        </w:rPr>
      </w:pPr>
      <w:proofErr w:type="gramStart"/>
      <w:r w:rsidRPr="004E5EDB">
        <w:rPr>
          <w:lang w:val="en-US"/>
        </w:rPr>
        <w:lastRenderedPageBreak/>
        <w:t>Spiegel, M., Stephens, L (2001).</w:t>
      </w:r>
      <w:proofErr w:type="gramEnd"/>
      <w:r w:rsidRPr="004E5EDB">
        <w:rPr>
          <w:lang w:val="en-US"/>
        </w:rPr>
        <w:t xml:space="preserve"> </w:t>
      </w:r>
      <w:proofErr w:type="gramStart"/>
      <w:r w:rsidRPr="004E5EDB">
        <w:rPr>
          <w:i/>
          <w:lang w:val="en-US"/>
        </w:rPr>
        <w:t>Estadística.</w:t>
      </w:r>
      <w:proofErr w:type="gramEnd"/>
      <w:r w:rsidRPr="004E5EDB">
        <w:rPr>
          <w:lang w:val="en-US"/>
        </w:rPr>
        <w:t xml:space="preserve"> Distrito Federal, México: McGraw-Hill Interamericana.</w:t>
      </w:r>
    </w:p>
    <w:p w:rsidR="0014436A" w:rsidRPr="004E5EDB" w:rsidRDefault="0014436A" w:rsidP="0014436A">
      <w:pPr>
        <w:spacing w:line="360" w:lineRule="auto"/>
        <w:ind w:firstLine="720"/>
        <w:rPr>
          <w:lang w:val="en-US"/>
        </w:rPr>
      </w:pPr>
    </w:p>
    <w:p w:rsidR="00BE0F9C" w:rsidRDefault="0014436A" w:rsidP="0090474E">
      <w:pPr>
        <w:rPr>
          <w:lang w:val="en-US"/>
        </w:rPr>
      </w:pPr>
      <w:r w:rsidRPr="004E5EDB">
        <w:rPr>
          <w:lang w:val="en-US"/>
        </w:rPr>
        <w:tab/>
      </w:r>
      <w:r w:rsidRPr="007B2FD3">
        <w:rPr>
          <w:lang w:val="en-US"/>
        </w:rPr>
        <w:t xml:space="preserve">Stroustrup, B. (2009). </w:t>
      </w:r>
      <w:proofErr w:type="gramStart"/>
      <w:r w:rsidRPr="007B2FD3">
        <w:rPr>
          <w:i/>
          <w:lang w:val="en-US"/>
        </w:rPr>
        <w:t>Programming Principles and Practice Using C++.</w:t>
      </w:r>
      <w:proofErr w:type="gramEnd"/>
      <w:r w:rsidRPr="007B2FD3">
        <w:rPr>
          <w:lang w:val="en-US"/>
        </w:rPr>
        <w:t xml:space="preserve"> Boston, </w:t>
      </w:r>
      <w:r w:rsidR="00AD5226" w:rsidRPr="007B2FD3">
        <w:rPr>
          <w:lang w:val="en-US"/>
        </w:rPr>
        <w:t>MA:</w:t>
      </w:r>
      <w:r w:rsidRPr="007B2FD3">
        <w:rPr>
          <w:lang w:val="en-US"/>
        </w:rPr>
        <w:t xml:space="preserve"> Addison Wesley.</w:t>
      </w:r>
    </w:p>
    <w:p w:rsidR="00AD5226" w:rsidRPr="007B2FD3" w:rsidRDefault="00AD5226" w:rsidP="0090474E">
      <w:pPr>
        <w:rPr>
          <w:lang w:val="en-US"/>
        </w:rPr>
      </w:pPr>
      <w:r>
        <w:rPr>
          <w:lang w:val="en-US"/>
        </w:rPr>
        <w:tab/>
      </w:r>
    </w:p>
    <w:p w:rsidR="000F597E" w:rsidRDefault="000F597E" w:rsidP="00BE0F9C">
      <w:pPr>
        <w:spacing w:line="360" w:lineRule="auto"/>
        <w:ind w:firstLine="720"/>
        <w:rPr>
          <w:lang w:val="en-US"/>
        </w:rPr>
      </w:pPr>
      <w:r w:rsidRPr="007B2FD3">
        <w:rPr>
          <w:lang w:val="en-US"/>
        </w:rPr>
        <w:t xml:space="preserve">Tanenbaum, A. (2010). </w:t>
      </w:r>
      <w:proofErr w:type="gramStart"/>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proofErr w:type="gramEnd"/>
      <w:r w:rsidRPr="007B2FD3">
        <w:rPr>
          <w:lang w:val="en-US"/>
        </w:rPr>
        <w:t xml:space="preserve"> </w:t>
      </w:r>
      <w:proofErr w:type="gramStart"/>
      <w:r w:rsidRPr="00BE0F9C">
        <w:rPr>
          <w:lang w:val="en-US"/>
        </w:rPr>
        <w:t>Pretince Hall</w:t>
      </w:r>
      <w:r w:rsidR="002378F4" w:rsidRPr="00BE0F9C">
        <w:rPr>
          <w:lang w:val="en-US"/>
        </w:rPr>
        <w:t>.</w:t>
      </w:r>
      <w:proofErr w:type="gramEnd"/>
    </w:p>
    <w:p w:rsidR="00445D9D" w:rsidRDefault="00445D9D" w:rsidP="00BE0F9C">
      <w:pPr>
        <w:spacing w:line="360" w:lineRule="auto"/>
        <w:ind w:firstLine="720"/>
        <w:rPr>
          <w:lang w:val="en-US"/>
        </w:rPr>
      </w:pPr>
    </w:p>
    <w:p w:rsidR="00445D9D" w:rsidRDefault="00365EBE" w:rsidP="00365EBE">
      <w:pPr>
        <w:spacing w:line="360" w:lineRule="auto"/>
      </w:pPr>
      <w:r w:rsidRPr="00C565E1">
        <w:rPr>
          <w:lang w:val="en-US"/>
        </w:rPr>
        <w:tab/>
      </w:r>
      <w:proofErr w:type="gramStart"/>
      <w:r w:rsidR="00445D9D" w:rsidRPr="00C565E1">
        <w:rPr>
          <w:lang w:val="en-US"/>
        </w:rPr>
        <w:t>The New York Times</w:t>
      </w:r>
      <w:r w:rsidR="002715AF" w:rsidRPr="00C565E1">
        <w:rPr>
          <w:lang w:val="en-US"/>
        </w:rPr>
        <w:t xml:space="preserve"> (2014).</w:t>
      </w:r>
      <w:proofErr w:type="gramEnd"/>
      <w:r w:rsidR="002715AF" w:rsidRPr="00C565E1">
        <w:rPr>
          <w:lang w:val="en-US"/>
        </w:rPr>
        <w:t xml:space="preserve">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2715AF" w:rsidRPr="00365EBE">
        <w:t xml:space="preserve">Recuperado el Lunes 06 de Octubre de 2014 de </w:t>
      </w:r>
      <w:hyperlink r:id="rId116" w:history="1">
        <w:r w:rsidR="00413290" w:rsidRPr="002C4B8E">
          <w:rPr>
            <w:rStyle w:val="Hipervnculo"/>
          </w:rPr>
          <w:t>http://goo.gl/5BKbDP</w:t>
        </w:r>
      </w:hyperlink>
      <w:r w:rsidR="005762DC" w:rsidRPr="00365EBE">
        <w:t>.</w:t>
      </w:r>
    </w:p>
    <w:p w:rsidR="00413290" w:rsidRDefault="00413290" w:rsidP="00365EBE">
      <w:pPr>
        <w:spacing w:line="360" w:lineRule="auto"/>
      </w:pPr>
    </w:p>
    <w:p w:rsidR="00413290" w:rsidRDefault="00A201D4" w:rsidP="00365EBE">
      <w:pPr>
        <w:spacing w:line="360" w:lineRule="auto"/>
      </w:pPr>
      <w:r>
        <w:tab/>
      </w:r>
      <w:r w:rsidR="00413290">
        <w:t xml:space="preserve">Universidad de Murcia (2014). </w:t>
      </w:r>
      <w:r w:rsidR="00413290" w:rsidRPr="00C81FEE">
        <w:rPr>
          <w:i/>
        </w:rPr>
        <w:t>Ciencia y método científico</w:t>
      </w:r>
      <w:r w:rsidR="00413290">
        <w:t xml:space="preserve">. Recuperado el Viernes 07 de Noviembre de 2014 de </w:t>
      </w:r>
      <w:r w:rsidRPr="00A201D4">
        <w:t>http://goo.gl/B3uCbH</w:t>
      </w:r>
    </w:p>
    <w:p w:rsidR="00413290" w:rsidRDefault="00413290"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Pr="000F597E" w:rsidRDefault="004F46F2" w:rsidP="004F46F2">
      <w:pPr>
        <w:pStyle w:val="Ttulo1"/>
      </w:pPr>
      <w:r>
        <w:lastRenderedPageBreak/>
        <w:t>ANEXOS</w:t>
      </w:r>
    </w:p>
    <w:sectPr w:rsidR="004F46F2" w:rsidRPr="000F597E" w:rsidSect="009C5857">
      <w:pgSz w:w="12240" w:h="15840"/>
      <w:pgMar w:top="1701" w:right="1644" w:bottom="1701" w:left="2211" w:header="708" w:footer="708" w:gutter="0"/>
      <w:pgNumType w:start="2"/>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699" w:author="Laica" w:date="2014-11-13T22:07:00Z" w:initials="L">
    <w:p w:rsidR="00CE03C7" w:rsidRDefault="00CE03C7">
      <w:pPr>
        <w:pStyle w:val="Textocomentario"/>
      </w:pPr>
      <w:r>
        <w:t>Creo que sería recomendable a</w:t>
      </w:r>
      <w:r>
        <w:rPr>
          <w:rStyle w:val="Refdecomentario"/>
        </w:rPr>
        <w:annotationRef/>
      </w:r>
      <w:r>
        <w:t>umentar el tamaño de letra de este subtítulo.</w:t>
      </w:r>
    </w:p>
  </w:comment>
  <w:comment w:id="752" w:author="Laica" w:date="2014-11-13T22:14:00Z" w:initials="L">
    <w:p w:rsidR="00CE03C7" w:rsidRDefault="00CE03C7">
      <w:pPr>
        <w:pStyle w:val="Textocomentario"/>
      </w:pPr>
      <w:r>
        <w:rPr>
          <w:rStyle w:val="Refdecomentario"/>
        </w:rPr>
        <w:annotationRef/>
      </w:r>
      <w:r>
        <w:t>Es un capítulo debe enumerarlo como tal.</w:t>
      </w:r>
    </w:p>
  </w:comment>
  <w:comment w:id="765" w:author="Laica" w:date="2014-11-13T22:22:00Z" w:initials="L">
    <w:p w:rsidR="00E336AC" w:rsidRDefault="00E336AC">
      <w:pPr>
        <w:pStyle w:val="Textocomentario"/>
      </w:pPr>
      <w:r>
        <w:rPr>
          <w:rStyle w:val="Refdecomentario"/>
        </w:rPr>
        <w:annotationRef/>
      </w:r>
      <w:r>
        <w:t xml:space="preserve">Solo se encuestaron 2 personas? Si es así es apropiada la muestra para los resultados </w:t>
      </w:r>
      <w:r>
        <w:t>evaluados?</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06547" w:rsidRDefault="00E06547" w:rsidP="00CC7A62">
      <w:pPr>
        <w:spacing w:line="240" w:lineRule="auto"/>
      </w:pPr>
      <w:r>
        <w:separator/>
      </w:r>
    </w:p>
  </w:endnote>
  <w:endnote w:type="continuationSeparator" w:id="0">
    <w:p w:rsidR="00E06547" w:rsidRDefault="00E06547" w:rsidP="00CC7A6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Segoe UI">
    <w:altName w:val="Calibr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13AB" w:rsidRDefault="001E13AB">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06547" w:rsidRDefault="00E06547" w:rsidP="00CC7A62">
      <w:pPr>
        <w:spacing w:line="240" w:lineRule="auto"/>
      </w:pPr>
      <w:r>
        <w:separator/>
      </w:r>
    </w:p>
  </w:footnote>
  <w:footnote w:type="continuationSeparator" w:id="0">
    <w:p w:rsidR="00E06547" w:rsidRDefault="00E06547" w:rsidP="00CC7A62">
      <w:pPr>
        <w:spacing w:line="240" w:lineRule="auto"/>
      </w:pPr>
      <w:r>
        <w:continuationSeparator/>
      </w:r>
    </w:p>
  </w:footnote>
  <w:footnote w:id="1">
    <w:p w:rsidR="001E13AB" w:rsidRPr="00C53DAB" w:rsidRDefault="001E13AB"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rsidR="001E13AB" w:rsidRPr="00146EAF" w:rsidRDefault="001E13AB">
      <w:pPr>
        <w:pStyle w:val="Textonotapie"/>
        <w:rPr>
          <w:lang w:val="en-US"/>
        </w:rPr>
      </w:pPr>
      <w:r>
        <w:rPr>
          <w:rStyle w:val="Refdenotaalpie"/>
        </w:rPr>
        <w:footnoteRef/>
      </w:r>
      <w:r w:rsidRPr="00C565E1">
        <w:rPr>
          <w:lang w:val="en-US"/>
        </w:rPr>
        <w:t xml:space="preserve"> http://www.riceconsulting.com/public_pdf/STBC-WM.pdf</w:t>
      </w:r>
    </w:p>
  </w:footnote>
  <w:footnote w:id="3">
    <w:p w:rsidR="001E13AB" w:rsidRPr="00CC7A62" w:rsidRDefault="001E13AB"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rsidR="001E13AB" w:rsidRPr="006B1276" w:rsidRDefault="001E13AB">
      <w:pPr>
        <w:pStyle w:val="Textonotapie"/>
        <w:rPr>
          <w:lang w:val="en-US"/>
        </w:rPr>
      </w:pPr>
      <w:r>
        <w:rPr>
          <w:rStyle w:val="Refdenotaalpie"/>
        </w:rPr>
        <w:footnoteRef/>
      </w:r>
      <w:r w:rsidRPr="00C565E1">
        <w:rPr>
          <w:lang w:val="en-US"/>
        </w:rPr>
        <w:t xml:space="preserve"> http://windows.microsoft.com/en-us/windows/computer-parts#1TC=windows-</w:t>
      </w:r>
    </w:p>
  </w:footnote>
  <w:footnote w:id="5">
    <w:p w:rsidR="001E13AB" w:rsidRPr="00532B2A" w:rsidRDefault="001E13AB">
      <w:pPr>
        <w:pStyle w:val="Textonotapie"/>
        <w:rPr>
          <w:lang w:val="en-US"/>
        </w:rPr>
      </w:pPr>
      <w:r>
        <w:rPr>
          <w:rStyle w:val="Refdenotaalpie"/>
        </w:rPr>
        <w:footnoteRef/>
      </w:r>
      <w:r w:rsidRPr="004B51C2">
        <w:rPr>
          <w:lang w:val="en-US"/>
        </w:rPr>
        <w:t xml:space="preserve"> http://www-03.ibm.com/software/products/en/appscan</w:t>
      </w:r>
    </w:p>
  </w:footnote>
  <w:footnote w:id="6">
    <w:p w:rsidR="001E13AB" w:rsidRPr="00197347" w:rsidRDefault="001E13AB">
      <w:pPr>
        <w:pStyle w:val="Textonotapie"/>
        <w:rPr>
          <w:lang w:val="en-US"/>
        </w:rPr>
      </w:pPr>
      <w:r>
        <w:rPr>
          <w:rStyle w:val="Refdenotaalpie"/>
        </w:rPr>
        <w:footnoteRef/>
      </w:r>
      <w:r w:rsidRPr="001E13AB">
        <w:rPr>
          <w:lang w:val="en-US"/>
        </w:rPr>
        <w:t xml:space="preserve"> </w:t>
      </w:r>
      <w:r w:rsidRPr="001E13AB">
        <w:rPr>
          <w:lang w:val="en-US"/>
        </w:rPr>
        <w:t>http://cwe.mitre.org/data/definitions/200.html</w:t>
      </w:r>
    </w:p>
  </w:footnote>
  <w:footnote w:id="7">
    <w:p w:rsidR="001E13AB" w:rsidRPr="00D356D5" w:rsidRDefault="001E13AB">
      <w:pPr>
        <w:pStyle w:val="Textonotapie"/>
        <w:rPr>
          <w:sz w:val="20"/>
          <w:szCs w:val="20"/>
          <w:lang w:val="en-US"/>
        </w:rPr>
      </w:pPr>
      <w:r w:rsidRPr="00D356D5">
        <w:rPr>
          <w:rStyle w:val="Refdenotaalpie"/>
          <w:sz w:val="20"/>
          <w:szCs w:val="20"/>
        </w:rPr>
        <w:footnoteRef/>
      </w:r>
      <w:r w:rsidRPr="001E13AB">
        <w:rPr>
          <w:sz w:val="20"/>
          <w:szCs w:val="20"/>
          <w:lang w:val="en-US"/>
        </w:rPr>
        <w:t xml:space="preserve"> </w:t>
      </w:r>
      <w:r w:rsidRPr="001E13AB">
        <w:rPr>
          <w:sz w:val="20"/>
          <w:szCs w:val="20"/>
          <w:lang w:val="en-US"/>
        </w:rPr>
        <w:t>http://msdn.microsoft.com/en-us/library/windows/desktop/aa384321(v=vs.85).aspx</w:t>
      </w:r>
    </w:p>
  </w:footnote>
  <w:footnote w:id="8">
    <w:p w:rsidR="001E13AB" w:rsidRPr="006F46E2" w:rsidRDefault="001E13AB"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9">
    <w:p w:rsidR="001E13AB" w:rsidRPr="00D303B8" w:rsidRDefault="001E13AB">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0">
    <w:p w:rsidR="001E13AB" w:rsidRPr="002C0086" w:rsidRDefault="001E13AB">
      <w:pPr>
        <w:pStyle w:val="Textonotapie"/>
        <w:rPr>
          <w:lang w:val="en-US"/>
        </w:rPr>
      </w:pPr>
      <w:r>
        <w:rPr>
          <w:rStyle w:val="Refdenotaalpie"/>
        </w:rPr>
        <w:footnoteRef/>
      </w:r>
      <w:r w:rsidRPr="001E13AB">
        <w:rPr>
          <w:lang w:val="en-US"/>
        </w:rPr>
        <w:t xml:space="preserve"> </w:t>
      </w:r>
      <w:r w:rsidRPr="001E13AB">
        <w:rPr>
          <w:lang w:val="en-US"/>
        </w:rPr>
        <w:t>http://archive.wired.com/wired/archive/4.02/jobs_pr.html</w:t>
      </w:r>
    </w:p>
  </w:footnote>
  <w:footnote w:id="11">
    <w:p w:rsidR="001E13AB" w:rsidRPr="008C1F03" w:rsidRDefault="001E13AB">
      <w:pPr>
        <w:pStyle w:val="Textonotapie"/>
        <w:rPr>
          <w:lang w:val="en-US"/>
        </w:rPr>
      </w:pPr>
      <w:r>
        <w:rPr>
          <w:rStyle w:val="Refdenotaalpie"/>
        </w:rPr>
        <w:footnoteRef/>
      </w:r>
      <w:r w:rsidRPr="001E13AB">
        <w:rPr>
          <w:lang w:val="en-US"/>
        </w:rPr>
        <w:t xml:space="preserve"> </w:t>
      </w:r>
      <w:r w:rsidRPr="001E13AB">
        <w:rPr>
          <w:lang w:val="en-US"/>
        </w:rPr>
        <w:t>http://www.segu-info.com.ar/articulos/107-viagra-gob-ar.htm</w:t>
      </w:r>
    </w:p>
  </w:footnote>
  <w:footnote w:id="12">
    <w:p w:rsidR="001E13AB" w:rsidRPr="004146BC" w:rsidRDefault="001E13AB">
      <w:pPr>
        <w:pStyle w:val="Textonotapie"/>
        <w:rPr>
          <w:lang w:val="en-US"/>
        </w:rPr>
      </w:pPr>
      <w:r>
        <w:rPr>
          <w:rStyle w:val="Refdenotaalpie"/>
        </w:rPr>
        <w:footnoteRef/>
      </w:r>
      <w:r>
        <w:t xml:space="preserve"> </w:t>
      </w:r>
      <w:r w:rsidRPr="004146BC">
        <w:t>http://krebsonsecurity.com/</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13AB" w:rsidRDefault="001E13AB"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1E13AB" w:rsidRDefault="001E13AB" w:rsidP="007D38D6">
    <w:pPr>
      <w:pStyle w:val="Encabezad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13AB" w:rsidRDefault="001E13AB"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336AC">
      <w:rPr>
        <w:rStyle w:val="Nmerodepgina"/>
        <w:noProof/>
      </w:rPr>
      <w:t>XXIII</w:t>
    </w:r>
    <w:r>
      <w:rPr>
        <w:rStyle w:val="Nmerodepgina"/>
      </w:rPr>
      <w:fldChar w:fldCharType="end"/>
    </w:r>
  </w:p>
  <w:p w:rsidR="001E13AB" w:rsidRDefault="001E13AB" w:rsidP="004F40C4">
    <w:pPr>
      <w:pStyle w:val="Encabezado"/>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E13AB" w:rsidRDefault="001E13AB"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E336AC">
      <w:rPr>
        <w:rStyle w:val="Nmerodepgina"/>
        <w:noProof/>
      </w:rPr>
      <w:t>221</w:t>
    </w:r>
    <w:r>
      <w:rPr>
        <w:rStyle w:val="Nmerodepgina"/>
      </w:rPr>
      <w:fldChar w:fldCharType="end"/>
    </w:r>
  </w:p>
  <w:p w:rsidR="001E13AB" w:rsidRDefault="001E13AB" w:rsidP="009C5857">
    <w:pPr>
      <w:pStyle w:val="Encabezado"/>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4">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6">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0"/>
  </w:num>
  <w:num w:numId="4">
    <w:abstractNumId w:val="28"/>
  </w:num>
  <w:num w:numId="5">
    <w:abstractNumId w:val="2"/>
  </w:num>
  <w:num w:numId="6">
    <w:abstractNumId w:val="25"/>
  </w:num>
  <w:num w:numId="7">
    <w:abstractNumId w:val="25"/>
  </w:num>
  <w:num w:numId="8">
    <w:abstractNumId w:val="18"/>
  </w:num>
  <w:num w:numId="9">
    <w:abstractNumId w:val="14"/>
  </w:num>
  <w:num w:numId="10">
    <w:abstractNumId w:val="25"/>
  </w:num>
  <w:num w:numId="11">
    <w:abstractNumId w:val="25"/>
  </w:num>
  <w:num w:numId="12">
    <w:abstractNumId w:val="25"/>
  </w:num>
  <w:num w:numId="13">
    <w:abstractNumId w:val="25"/>
  </w:num>
  <w:num w:numId="14">
    <w:abstractNumId w:val="25"/>
  </w:num>
  <w:num w:numId="15">
    <w:abstractNumId w:val="25"/>
  </w:num>
  <w:num w:numId="16">
    <w:abstractNumId w:val="25"/>
  </w:num>
  <w:num w:numId="17">
    <w:abstractNumId w:val="25"/>
  </w:num>
  <w:num w:numId="18">
    <w:abstractNumId w:val="25"/>
  </w:num>
  <w:num w:numId="19">
    <w:abstractNumId w:val="25"/>
  </w:num>
  <w:num w:numId="20">
    <w:abstractNumId w:val="21"/>
  </w:num>
  <w:num w:numId="21">
    <w:abstractNumId w:val="5"/>
  </w:num>
  <w:num w:numId="22">
    <w:abstractNumId w:val="0"/>
  </w:num>
  <w:num w:numId="23">
    <w:abstractNumId w:val="25"/>
  </w:num>
  <w:num w:numId="24">
    <w:abstractNumId w:val="19"/>
  </w:num>
  <w:num w:numId="25">
    <w:abstractNumId w:val="25"/>
  </w:num>
  <w:num w:numId="26">
    <w:abstractNumId w:val="3"/>
  </w:num>
  <w:num w:numId="27">
    <w:abstractNumId w:val="27"/>
  </w:num>
  <w:num w:numId="28">
    <w:abstractNumId w:val="15"/>
  </w:num>
  <w:num w:numId="29">
    <w:abstractNumId w:val="11"/>
  </w:num>
  <w:num w:numId="30">
    <w:abstractNumId w:val="24"/>
  </w:num>
  <w:num w:numId="31">
    <w:abstractNumId w:val="26"/>
  </w:num>
  <w:num w:numId="32">
    <w:abstractNumId w:val="9"/>
  </w:num>
  <w:num w:numId="33">
    <w:abstractNumId w:val="29"/>
  </w:num>
  <w:num w:numId="34">
    <w:abstractNumId w:val="23"/>
  </w:num>
  <w:num w:numId="35">
    <w:abstractNumId w:val="10"/>
  </w:num>
  <w:num w:numId="36">
    <w:abstractNumId w:val="6"/>
  </w:num>
  <w:num w:numId="37">
    <w:abstractNumId w:val="13"/>
  </w:num>
  <w:num w:numId="38">
    <w:abstractNumId w:val="8"/>
  </w:num>
  <w:num w:numId="39">
    <w:abstractNumId w:val="16"/>
  </w:num>
  <w:num w:numId="40">
    <w:abstractNumId w:val="17"/>
  </w:num>
  <w:num w:numId="41">
    <w:abstractNumId w:val="22"/>
  </w:num>
  <w:num w:numId="42">
    <w:abstractNumId w:val="4"/>
  </w:num>
  <w:num w:numId="43">
    <w:abstractNumId w:val="12"/>
  </w:num>
  <w:num w:numId="4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
  <w:rsids>
    <w:rsidRoot w:val="001C7404"/>
    <w:rsid w:val="00003CC6"/>
    <w:rsid w:val="00004BB6"/>
    <w:rsid w:val="0000671C"/>
    <w:rsid w:val="00006E1F"/>
    <w:rsid w:val="00011963"/>
    <w:rsid w:val="00014D58"/>
    <w:rsid w:val="00015408"/>
    <w:rsid w:val="00016EA6"/>
    <w:rsid w:val="00017C3D"/>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5723"/>
    <w:rsid w:val="00055C8D"/>
    <w:rsid w:val="000571E0"/>
    <w:rsid w:val="000606A5"/>
    <w:rsid w:val="00062A45"/>
    <w:rsid w:val="00065C78"/>
    <w:rsid w:val="000727AC"/>
    <w:rsid w:val="000727D9"/>
    <w:rsid w:val="00075968"/>
    <w:rsid w:val="00076A37"/>
    <w:rsid w:val="0008080C"/>
    <w:rsid w:val="000808D9"/>
    <w:rsid w:val="00081B0C"/>
    <w:rsid w:val="00082A99"/>
    <w:rsid w:val="00085E49"/>
    <w:rsid w:val="00090FB6"/>
    <w:rsid w:val="00094E7A"/>
    <w:rsid w:val="000977AB"/>
    <w:rsid w:val="00097D60"/>
    <w:rsid w:val="000A3C20"/>
    <w:rsid w:val="000A6036"/>
    <w:rsid w:val="000A68AD"/>
    <w:rsid w:val="000B1A7C"/>
    <w:rsid w:val="000B3140"/>
    <w:rsid w:val="000B44B0"/>
    <w:rsid w:val="000B6D4E"/>
    <w:rsid w:val="000C5A7F"/>
    <w:rsid w:val="000C6C54"/>
    <w:rsid w:val="000C799F"/>
    <w:rsid w:val="000D001E"/>
    <w:rsid w:val="000D02AE"/>
    <w:rsid w:val="000D2A27"/>
    <w:rsid w:val="000D7D98"/>
    <w:rsid w:val="000E0450"/>
    <w:rsid w:val="000E2C84"/>
    <w:rsid w:val="000E4CCC"/>
    <w:rsid w:val="000E4FCC"/>
    <w:rsid w:val="000E61FB"/>
    <w:rsid w:val="000F240E"/>
    <w:rsid w:val="000F453A"/>
    <w:rsid w:val="000F597E"/>
    <w:rsid w:val="000F5DDF"/>
    <w:rsid w:val="00105806"/>
    <w:rsid w:val="00105ECC"/>
    <w:rsid w:val="001076EB"/>
    <w:rsid w:val="00107727"/>
    <w:rsid w:val="00111A21"/>
    <w:rsid w:val="001132F0"/>
    <w:rsid w:val="001159B4"/>
    <w:rsid w:val="00121533"/>
    <w:rsid w:val="00122686"/>
    <w:rsid w:val="00130067"/>
    <w:rsid w:val="00130A04"/>
    <w:rsid w:val="00130C2A"/>
    <w:rsid w:val="001345B7"/>
    <w:rsid w:val="00136EE3"/>
    <w:rsid w:val="00140B7B"/>
    <w:rsid w:val="00143995"/>
    <w:rsid w:val="0014436A"/>
    <w:rsid w:val="00145FC8"/>
    <w:rsid w:val="00146EAF"/>
    <w:rsid w:val="00147A18"/>
    <w:rsid w:val="00150297"/>
    <w:rsid w:val="001515F3"/>
    <w:rsid w:val="00152F3F"/>
    <w:rsid w:val="00152F40"/>
    <w:rsid w:val="00154442"/>
    <w:rsid w:val="00154D6D"/>
    <w:rsid w:val="0015656A"/>
    <w:rsid w:val="00162F80"/>
    <w:rsid w:val="00165FE2"/>
    <w:rsid w:val="00165FF8"/>
    <w:rsid w:val="00167920"/>
    <w:rsid w:val="00175105"/>
    <w:rsid w:val="00177CC2"/>
    <w:rsid w:val="001814AC"/>
    <w:rsid w:val="00182137"/>
    <w:rsid w:val="0018266A"/>
    <w:rsid w:val="00193D46"/>
    <w:rsid w:val="00196716"/>
    <w:rsid w:val="00197347"/>
    <w:rsid w:val="001A1537"/>
    <w:rsid w:val="001A310C"/>
    <w:rsid w:val="001A4A5D"/>
    <w:rsid w:val="001A518F"/>
    <w:rsid w:val="001A784C"/>
    <w:rsid w:val="001B48FD"/>
    <w:rsid w:val="001B73C7"/>
    <w:rsid w:val="001C0DE5"/>
    <w:rsid w:val="001C1B6A"/>
    <w:rsid w:val="001C2F1C"/>
    <w:rsid w:val="001C39CA"/>
    <w:rsid w:val="001C6D8C"/>
    <w:rsid w:val="001C7404"/>
    <w:rsid w:val="001C77B8"/>
    <w:rsid w:val="001C7C54"/>
    <w:rsid w:val="001E0191"/>
    <w:rsid w:val="001E0BB8"/>
    <w:rsid w:val="001E13AB"/>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643"/>
    <w:rsid w:val="002207A2"/>
    <w:rsid w:val="00221D98"/>
    <w:rsid w:val="00222CDF"/>
    <w:rsid w:val="002234AD"/>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239D"/>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E51"/>
    <w:rsid w:val="00295048"/>
    <w:rsid w:val="0029754B"/>
    <w:rsid w:val="002A1C7A"/>
    <w:rsid w:val="002A2034"/>
    <w:rsid w:val="002A23A0"/>
    <w:rsid w:val="002A3242"/>
    <w:rsid w:val="002A32DE"/>
    <w:rsid w:val="002A3554"/>
    <w:rsid w:val="002A4F7B"/>
    <w:rsid w:val="002A4FF3"/>
    <w:rsid w:val="002B08E6"/>
    <w:rsid w:val="002B18CF"/>
    <w:rsid w:val="002B1CDA"/>
    <w:rsid w:val="002B26C4"/>
    <w:rsid w:val="002B2AFA"/>
    <w:rsid w:val="002B3C59"/>
    <w:rsid w:val="002B5FD0"/>
    <w:rsid w:val="002B65B9"/>
    <w:rsid w:val="002B7D15"/>
    <w:rsid w:val="002C0086"/>
    <w:rsid w:val="002C4E70"/>
    <w:rsid w:val="002D094F"/>
    <w:rsid w:val="002E0248"/>
    <w:rsid w:val="002E2454"/>
    <w:rsid w:val="002E3F95"/>
    <w:rsid w:val="002E5342"/>
    <w:rsid w:val="002E6E78"/>
    <w:rsid w:val="002E7548"/>
    <w:rsid w:val="002F51F3"/>
    <w:rsid w:val="002F55D9"/>
    <w:rsid w:val="002F618C"/>
    <w:rsid w:val="002F65EA"/>
    <w:rsid w:val="002F6D42"/>
    <w:rsid w:val="002F71E3"/>
    <w:rsid w:val="0030200E"/>
    <w:rsid w:val="003022AF"/>
    <w:rsid w:val="00307783"/>
    <w:rsid w:val="003118CE"/>
    <w:rsid w:val="00312314"/>
    <w:rsid w:val="00314610"/>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560F"/>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CFE"/>
    <w:rsid w:val="003E34CE"/>
    <w:rsid w:val="003E4588"/>
    <w:rsid w:val="003E4F7E"/>
    <w:rsid w:val="003E533A"/>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62DE"/>
    <w:rsid w:val="0042633C"/>
    <w:rsid w:val="00427918"/>
    <w:rsid w:val="00432112"/>
    <w:rsid w:val="0043278B"/>
    <w:rsid w:val="004347FB"/>
    <w:rsid w:val="004355E6"/>
    <w:rsid w:val="00440421"/>
    <w:rsid w:val="004404EF"/>
    <w:rsid w:val="00440933"/>
    <w:rsid w:val="00440CAF"/>
    <w:rsid w:val="00441BEF"/>
    <w:rsid w:val="004436A2"/>
    <w:rsid w:val="00445CCA"/>
    <w:rsid w:val="00445D9D"/>
    <w:rsid w:val="00447545"/>
    <w:rsid w:val="00452F7D"/>
    <w:rsid w:val="00453F7F"/>
    <w:rsid w:val="00455701"/>
    <w:rsid w:val="00456382"/>
    <w:rsid w:val="00457E07"/>
    <w:rsid w:val="004609CB"/>
    <w:rsid w:val="00463AD7"/>
    <w:rsid w:val="00465887"/>
    <w:rsid w:val="00470B4B"/>
    <w:rsid w:val="00470F4B"/>
    <w:rsid w:val="0047174D"/>
    <w:rsid w:val="00473111"/>
    <w:rsid w:val="00474826"/>
    <w:rsid w:val="00476949"/>
    <w:rsid w:val="00476A3E"/>
    <w:rsid w:val="0047743B"/>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DFB"/>
    <w:rsid w:val="004E5451"/>
    <w:rsid w:val="004E5EDB"/>
    <w:rsid w:val="004F0A6D"/>
    <w:rsid w:val="004F155D"/>
    <w:rsid w:val="004F1774"/>
    <w:rsid w:val="004F40C4"/>
    <w:rsid w:val="004F46F2"/>
    <w:rsid w:val="004F7DBC"/>
    <w:rsid w:val="00504A38"/>
    <w:rsid w:val="00504C45"/>
    <w:rsid w:val="00505554"/>
    <w:rsid w:val="00513AA4"/>
    <w:rsid w:val="005147F4"/>
    <w:rsid w:val="00516039"/>
    <w:rsid w:val="00522406"/>
    <w:rsid w:val="00522D96"/>
    <w:rsid w:val="00523618"/>
    <w:rsid w:val="00530887"/>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D76"/>
    <w:rsid w:val="005833FD"/>
    <w:rsid w:val="00583A6D"/>
    <w:rsid w:val="005854F4"/>
    <w:rsid w:val="005914B0"/>
    <w:rsid w:val="00591FA0"/>
    <w:rsid w:val="005928C6"/>
    <w:rsid w:val="00594549"/>
    <w:rsid w:val="00594BDA"/>
    <w:rsid w:val="00595B08"/>
    <w:rsid w:val="00595D25"/>
    <w:rsid w:val="00595E34"/>
    <w:rsid w:val="00597BC8"/>
    <w:rsid w:val="005A08CE"/>
    <w:rsid w:val="005A102B"/>
    <w:rsid w:val="005A3EDC"/>
    <w:rsid w:val="005A4CE5"/>
    <w:rsid w:val="005B0C1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50E0"/>
    <w:rsid w:val="00607DC4"/>
    <w:rsid w:val="00607DF1"/>
    <w:rsid w:val="0061005F"/>
    <w:rsid w:val="00611F19"/>
    <w:rsid w:val="00612B21"/>
    <w:rsid w:val="00614A9E"/>
    <w:rsid w:val="00617FF7"/>
    <w:rsid w:val="00620085"/>
    <w:rsid w:val="00620267"/>
    <w:rsid w:val="00630281"/>
    <w:rsid w:val="00630AE1"/>
    <w:rsid w:val="006327FC"/>
    <w:rsid w:val="00633FDB"/>
    <w:rsid w:val="00635F0A"/>
    <w:rsid w:val="00636771"/>
    <w:rsid w:val="00636C87"/>
    <w:rsid w:val="0064021D"/>
    <w:rsid w:val="00640DA3"/>
    <w:rsid w:val="00641FA4"/>
    <w:rsid w:val="00643CC1"/>
    <w:rsid w:val="00646295"/>
    <w:rsid w:val="00650B7F"/>
    <w:rsid w:val="00651A28"/>
    <w:rsid w:val="0065237C"/>
    <w:rsid w:val="006526E5"/>
    <w:rsid w:val="00653E05"/>
    <w:rsid w:val="00656806"/>
    <w:rsid w:val="00660B5D"/>
    <w:rsid w:val="006622D0"/>
    <w:rsid w:val="00663815"/>
    <w:rsid w:val="00666E44"/>
    <w:rsid w:val="00675578"/>
    <w:rsid w:val="00676F52"/>
    <w:rsid w:val="00677288"/>
    <w:rsid w:val="006776B9"/>
    <w:rsid w:val="00680D5B"/>
    <w:rsid w:val="006825AC"/>
    <w:rsid w:val="00684CEF"/>
    <w:rsid w:val="00686F89"/>
    <w:rsid w:val="00691B7D"/>
    <w:rsid w:val="006931CE"/>
    <w:rsid w:val="00696653"/>
    <w:rsid w:val="00696CB3"/>
    <w:rsid w:val="006A1BF8"/>
    <w:rsid w:val="006A2122"/>
    <w:rsid w:val="006A657F"/>
    <w:rsid w:val="006B1276"/>
    <w:rsid w:val="006B5461"/>
    <w:rsid w:val="006C0504"/>
    <w:rsid w:val="006C1204"/>
    <w:rsid w:val="006C2AAC"/>
    <w:rsid w:val="006C2CBB"/>
    <w:rsid w:val="006C3E77"/>
    <w:rsid w:val="006D2081"/>
    <w:rsid w:val="006D26DC"/>
    <w:rsid w:val="006D3A54"/>
    <w:rsid w:val="006D4376"/>
    <w:rsid w:val="006D453A"/>
    <w:rsid w:val="006D4BC6"/>
    <w:rsid w:val="006D7D7C"/>
    <w:rsid w:val="006E52B6"/>
    <w:rsid w:val="006E653F"/>
    <w:rsid w:val="006E746C"/>
    <w:rsid w:val="006F0071"/>
    <w:rsid w:val="006F0DF8"/>
    <w:rsid w:val="006F28E1"/>
    <w:rsid w:val="006F46E2"/>
    <w:rsid w:val="006F4837"/>
    <w:rsid w:val="007010B6"/>
    <w:rsid w:val="0070410F"/>
    <w:rsid w:val="0070490A"/>
    <w:rsid w:val="007076E9"/>
    <w:rsid w:val="00710422"/>
    <w:rsid w:val="007106E9"/>
    <w:rsid w:val="0071345C"/>
    <w:rsid w:val="00716970"/>
    <w:rsid w:val="007250F5"/>
    <w:rsid w:val="00730C7B"/>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616DE"/>
    <w:rsid w:val="007632BA"/>
    <w:rsid w:val="0076384E"/>
    <w:rsid w:val="00764293"/>
    <w:rsid w:val="00766B82"/>
    <w:rsid w:val="007700FF"/>
    <w:rsid w:val="00770E4F"/>
    <w:rsid w:val="007710AA"/>
    <w:rsid w:val="00772B2A"/>
    <w:rsid w:val="00773D68"/>
    <w:rsid w:val="00776762"/>
    <w:rsid w:val="00776F97"/>
    <w:rsid w:val="00781850"/>
    <w:rsid w:val="00786F7D"/>
    <w:rsid w:val="00793DA2"/>
    <w:rsid w:val="00794D4B"/>
    <w:rsid w:val="00795C05"/>
    <w:rsid w:val="007A0CF5"/>
    <w:rsid w:val="007A123C"/>
    <w:rsid w:val="007A5F03"/>
    <w:rsid w:val="007A66DD"/>
    <w:rsid w:val="007B0582"/>
    <w:rsid w:val="007B2FD3"/>
    <w:rsid w:val="007B5787"/>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224E"/>
    <w:rsid w:val="007F28DE"/>
    <w:rsid w:val="007F39CC"/>
    <w:rsid w:val="007F3C1E"/>
    <w:rsid w:val="007F4FB6"/>
    <w:rsid w:val="007F54F5"/>
    <w:rsid w:val="007F6FC5"/>
    <w:rsid w:val="00800A1B"/>
    <w:rsid w:val="008014D1"/>
    <w:rsid w:val="00805E21"/>
    <w:rsid w:val="008106E6"/>
    <w:rsid w:val="00816007"/>
    <w:rsid w:val="00816A54"/>
    <w:rsid w:val="00816E44"/>
    <w:rsid w:val="008227CB"/>
    <w:rsid w:val="008252C7"/>
    <w:rsid w:val="0082545A"/>
    <w:rsid w:val="008255E0"/>
    <w:rsid w:val="0082610D"/>
    <w:rsid w:val="00827C4A"/>
    <w:rsid w:val="00832750"/>
    <w:rsid w:val="00832FB4"/>
    <w:rsid w:val="00834371"/>
    <w:rsid w:val="0083638E"/>
    <w:rsid w:val="008369C3"/>
    <w:rsid w:val="00845C8F"/>
    <w:rsid w:val="0084653D"/>
    <w:rsid w:val="008500C0"/>
    <w:rsid w:val="00853CF9"/>
    <w:rsid w:val="00854FB3"/>
    <w:rsid w:val="008550BC"/>
    <w:rsid w:val="00855506"/>
    <w:rsid w:val="00855B54"/>
    <w:rsid w:val="00856638"/>
    <w:rsid w:val="00860DF0"/>
    <w:rsid w:val="00862367"/>
    <w:rsid w:val="00873612"/>
    <w:rsid w:val="00873F3B"/>
    <w:rsid w:val="00874062"/>
    <w:rsid w:val="00876933"/>
    <w:rsid w:val="008817AB"/>
    <w:rsid w:val="008858E3"/>
    <w:rsid w:val="00887731"/>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712D"/>
    <w:rsid w:val="008C7325"/>
    <w:rsid w:val="008D0098"/>
    <w:rsid w:val="008D1FD6"/>
    <w:rsid w:val="008D21CF"/>
    <w:rsid w:val="008D2993"/>
    <w:rsid w:val="008D4E1B"/>
    <w:rsid w:val="008D60B6"/>
    <w:rsid w:val="008D7FE2"/>
    <w:rsid w:val="008E3AEB"/>
    <w:rsid w:val="008E4300"/>
    <w:rsid w:val="008E4925"/>
    <w:rsid w:val="008F117F"/>
    <w:rsid w:val="008F2E91"/>
    <w:rsid w:val="008F47F2"/>
    <w:rsid w:val="008F7440"/>
    <w:rsid w:val="008F7FAB"/>
    <w:rsid w:val="00900AF2"/>
    <w:rsid w:val="009012C4"/>
    <w:rsid w:val="00903DD2"/>
    <w:rsid w:val="0090474E"/>
    <w:rsid w:val="00913AF0"/>
    <w:rsid w:val="00913C51"/>
    <w:rsid w:val="0091499F"/>
    <w:rsid w:val="0091526D"/>
    <w:rsid w:val="00923142"/>
    <w:rsid w:val="00926EDB"/>
    <w:rsid w:val="009272BB"/>
    <w:rsid w:val="00927CB2"/>
    <w:rsid w:val="009300BC"/>
    <w:rsid w:val="0093260D"/>
    <w:rsid w:val="009335C6"/>
    <w:rsid w:val="00934FD2"/>
    <w:rsid w:val="00937519"/>
    <w:rsid w:val="0093763D"/>
    <w:rsid w:val="00941B2E"/>
    <w:rsid w:val="009457C8"/>
    <w:rsid w:val="00945893"/>
    <w:rsid w:val="009479DD"/>
    <w:rsid w:val="00953F98"/>
    <w:rsid w:val="00954549"/>
    <w:rsid w:val="00955781"/>
    <w:rsid w:val="00956966"/>
    <w:rsid w:val="00956DF6"/>
    <w:rsid w:val="00957039"/>
    <w:rsid w:val="00957847"/>
    <w:rsid w:val="0096068C"/>
    <w:rsid w:val="00960E5D"/>
    <w:rsid w:val="00962D27"/>
    <w:rsid w:val="0096529D"/>
    <w:rsid w:val="009712B5"/>
    <w:rsid w:val="00972EFD"/>
    <w:rsid w:val="00972F55"/>
    <w:rsid w:val="0097676A"/>
    <w:rsid w:val="00977103"/>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E029F"/>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810CA"/>
    <w:rsid w:val="00A81AE4"/>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4C4E"/>
    <w:rsid w:val="00AD5226"/>
    <w:rsid w:val="00AE2A05"/>
    <w:rsid w:val="00AE318E"/>
    <w:rsid w:val="00AE5BFB"/>
    <w:rsid w:val="00AF254B"/>
    <w:rsid w:val="00AF63C9"/>
    <w:rsid w:val="00AF715A"/>
    <w:rsid w:val="00AF7223"/>
    <w:rsid w:val="00B0114F"/>
    <w:rsid w:val="00B01CB4"/>
    <w:rsid w:val="00B04248"/>
    <w:rsid w:val="00B04C2E"/>
    <w:rsid w:val="00B11B4A"/>
    <w:rsid w:val="00B12004"/>
    <w:rsid w:val="00B13142"/>
    <w:rsid w:val="00B13221"/>
    <w:rsid w:val="00B20E9E"/>
    <w:rsid w:val="00B21567"/>
    <w:rsid w:val="00B21F8A"/>
    <w:rsid w:val="00B2419A"/>
    <w:rsid w:val="00B304FD"/>
    <w:rsid w:val="00B30B6A"/>
    <w:rsid w:val="00B41745"/>
    <w:rsid w:val="00B43D8A"/>
    <w:rsid w:val="00B4400A"/>
    <w:rsid w:val="00B453A2"/>
    <w:rsid w:val="00B50973"/>
    <w:rsid w:val="00B50980"/>
    <w:rsid w:val="00B50D9C"/>
    <w:rsid w:val="00B50DB1"/>
    <w:rsid w:val="00B51C42"/>
    <w:rsid w:val="00B54DA8"/>
    <w:rsid w:val="00B569D0"/>
    <w:rsid w:val="00B6051F"/>
    <w:rsid w:val="00B62929"/>
    <w:rsid w:val="00B6328E"/>
    <w:rsid w:val="00B66B18"/>
    <w:rsid w:val="00B73FF6"/>
    <w:rsid w:val="00B83303"/>
    <w:rsid w:val="00B83CE6"/>
    <w:rsid w:val="00B8448C"/>
    <w:rsid w:val="00B84D34"/>
    <w:rsid w:val="00B85164"/>
    <w:rsid w:val="00B862C5"/>
    <w:rsid w:val="00B90772"/>
    <w:rsid w:val="00B917CE"/>
    <w:rsid w:val="00BA0196"/>
    <w:rsid w:val="00BA09C5"/>
    <w:rsid w:val="00BA13B5"/>
    <w:rsid w:val="00BA1DE9"/>
    <w:rsid w:val="00BA51B5"/>
    <w:rsid w:val="00BA5A10"/>
    <w:rsid w:val="00BA5A80"/>
    <w:rsid w:val="00BA63F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7A23"/>
    <w:rsid w:val="00BE0F9C"/>
    <w:rsid w:val="00BE5ECD"/>
    <w:rsid w:val="00BE724D"/>
    <w:rsid w:val="00BE75D1"/>
    <w:rsid w:val="00BF06CB"/>
    <w:rsid w:val="00BF2753"/>
    <w:rsid w:val="00BF2754"/>
    <w:rsid w:val="00BF51B3"/>
    <w:rsid w:val="00BF5B61"/>
    <w:rsid w:val="00BF6A25"/>
    <w:rsid w:val="00C04A89"/>
    <w:rsid w:val="00C06D99"/>
    <w:rsid w:val="00C116E6"/>
    <w:rsid w:val="00C121CC"/>
    <w:rsid w:val="00C1253F"/>
    <w:rsid w:val="00C17B01"/>
    <w:rsid w:val="00C207C6"/>
    <w:rsid w:val="00C20940"/>
    <w:rsid w:val="00C212AB"/>
    <w:rsid w:val="00C2224A"/>
    <w:rsid w:val="00C25A02"/>
    <w:rsid w:val="00C31186"/>
    <w:rsid w:val="00C315A3"/>
    <w:rsid w:val="00C3623C"/>
    <w:rsid w:val="00C42633"/>
    <w:rsid w:val="00C42896"/>
    <w:rsid w:val="00C4333E"/>
    <w:rsid w:val="00C502CA"/>
    <w:rsid w:val="00C50AB2"/>
    <w:rsid w:val="00C53DAB"/>
    <w:rsid w:val="00C540E9"/>
    <w:rsid w:val="00C54875"/>
    <w:rsid w:val="00C55567"/>
    <w:rsid w:val="00C565E1"/>
    <w:rsid w:val="00C62E21"/>
    <w:rsid w:val="00C66717"/>
    <w:rsid w:val="00C70B7C"/>
    <w:rsid w:val="00C7318B"/>
    <w:rsid w:val="00C74DE1"/>
    <w:rsid w:val="00C81FEE"/>
    <w:rsid w:val="00C82192"/>
    <w:rsid w:val="00C8630D"/>
    <w:rsid w:val="00C906DE"/>
    <w:rsid w:val="00C91724"/>
    <w:rsid w:val="00C9323C"/>
    <w:rsid w:val="00CA0E21"/>
    <w:rsid w:val="00CB71AD"/>
    <w:rsid w:val="00CC0798"/>
    <w:rsid w:val="00CC1591"/>
    <w:rsid w:val="00CC2650"/>
    <w:rsid w:val="00CC32AF"/>
    <w:rsid w:val="00CC655C"/>
    <w:rsid w:val="00CC7A62"/>
    <w:rsid w:val="00CD0725"/>
    <w:rsid w:val="00CD0E7F"/>
    <w:rsid w:val="00CD22C3"/>
    <w:rsid w:val="00CD238E"/>
    <w:rsid w:val="00CD4063"/>
    <w:rsid w:val="00CD4C4F"/>
    <w:rsid w:val="00CD5B6C"/>
    <w:rsid w:val="00CD762F"/>
    <w:rsid w:val="00CE03C7"/>
    <w:rsid w:val="00CE1845"/>
    <w:rsid w:val="00CE30E7"/>
    <w:rsid w:val="00CE50B7"/>
    <w:rsid w:val="00CE7503"/>
    <w:rsid w:val="00CF1DA5"/>
    <w:rsid w:val="00CF42F0"/>
    <w:rsid w:val="00D013A9"/>
    <w:rsid w:val="00D03BEB"/>
    <w:rsid w:val="00D05523"/>
    <w:rsid w:val="00D11064"/>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799"/>
    <w:rsid w:val="00D47394"/>
    <w:rsid w:val="00D47F77"/>
    <w:rsid w:val="00D5114F"/>
    <w:rsid w:val="00D52EDA"/>
    <w:rsid w:val="00D53F7E"/>
    <w:rsid w:val="00D54E61"/>
    <w:rsid w:val="00D552FE"/>
    <w:rsid w:val="00D5539B"/>
    <w:rsid w:val="00D55598"/>
    <w:rsid w:val="00D5751D"/>
    <w:rsid w:val="00D57758"/>
    <w:rsid w:val="00D61C00"/>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7F43"/>
    <w:rsid w:val="00D91525"/>
    <w:rsid w:val="00D92017"/>
    <w:rsid w:val="00D950ED"/>
    <w:rsid w:val="00D9638C"/>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5A9"/>
    <w:rsid w:val="00DE2B13"/>
    <w:rsid w:val="00DE415B"/>
    <w:rsid w:val="00DE6F90"/>
    <w:rsid w:val="00DF15AF"/>
    <w:rsid w:val="00DF1B77"/>
    <w:rsid w:val="00DF412E"/>
    <w:rsid w:val="00DF62D2"/>
    <w:rsid w:val="00DF6311"/>
    <w:rsid w:val="00E00E5C"/>
    <w:rsid w:val="00E01B5E"/>
    <w:rsid w:val="00E02F51"/>
    <w:rsid w:val="00E03133"/>
    <w:rsid w:val="00E048EC"/>
    <w:rsid w:val="00E06547"/>
    <w:rsid w:val="00E10AE1"/>
    <w:rsid w:val="00E10F2E"/>
    <w:rsid w:val="00E115A9"/>
    <w:rsid w:val="00E12344"/>
    <w:rsid w:val="00E12BE1"/>
    <w:rsid w:val="00E165C5"/>
    <w:rsid w:val="00E2085E"/>
    <w:rsid w:val="00E21B01"/>
    <w:rsid w:val="00E22A8A"/>
    <w:rsid w:val="00E25402"/>
    <w:rsid w:val="00E25F24"/>
    <w:rsid w:val="00E336AC"/>
    <w:rsid w:val="00E34390"/>
    <w:rsid w:val="00E34D05"/>
    <w:rsid w:val="00E35F55"/>
    <w:rsid w:val="00E456BF"/>
    <w:rsid w:val="00E471D8"/>
    <w:rsid w:val="00E5049F"/>
    <w:rsid w:val="00E57E4A"/>
    <w:rsid w:val="00E62166"/>
    <w:rsid w:val="00E627A3"/>
    <w:rsid w:val="00E656C7"/>
    <w:rsid w:val="00E65895"/>
    <w:rsid w:val="00E65DD0"/>
    <w:rsid w:val="00E66D88"/>
    <w:rsid w:val="00E67414"/>
    <w:rsid w:val="00E67625"/>
    <w:rsid w:val="00E7348C"/>
    <w:rsid w:val="00E74028"/>
    <w:rsid w:val="00E77CA0"/>
    <w:rsid w:val="00E803D0"/>
    <w:rsid w:val="00E858AF"/>
    <w:rsid w:val="00E85E78"/>
    <w:rsid w:val="00E8703E"/>
    <w:rsid w:val="00E90BCA"/>
    <w:rsid w:val="00E9132A"/>
    <w:rsid w:val="00E9361D"/>
    <w:rsid w:val="00E940E7"/>
    <w:rsid w:val="00E94511"/>
    <w:rsid w:val="00E9651C"/>
    <w:rsid w:val="00E970F3"/>
    <w:rsid w:val="00EA21B5"/>
    <w:rsid w:val="00EA37EB"/>
    <w:rsid w:val="00EA3B2E"/>
    <w:rsid w:val="00EB126D"/>
    <w:rsid w:val="00EB7EA8"/>
    <w:rsid w:val="00EC2D37"/>
    <w:rsid w:val="00EC5548"/>
    <w:rsid w:val="00ED0D2D"/>
    <w:rsid w:val="00ED10BA"/>
    <w:rsid w:val="00ED2205"/>
    <w:rsid w:val="00ED2449"/>
    <w:rsid w:val="00ED2DB8"/>
    <w:rsid w:val="00ED43C9"/>
    <w:rsid w:val="00ED4C64"/>
    <w:rsid w:val="00ED5C54"/>
    <w:rsid w:val="00EE03E1"/>
    <w:rsid w:val="00EE0BBB"/>
    <w:rsid w:val="00EE400B"/>
    <w:rsid w:val="00EE62AA"/>
    <w:rsid w:val="00EF08E4"/>
    <w:rsid w:val="00EF484D"/>
    <w:rsid w:val="00EF58EE"/>
    <w:rsid w:val="00EF58F6"/>
    <w:rsid w:val="00EF69A7"/>
    <w:rsid w:val="00F07E60"/>
    <w:rsid w:val="00F136DA"/>
    <w:rsid w:val="00F14508"/>
    <w:rsid w:val="00F15ABE"/>
    <w:rsid w:val="00F216AD"/>
    <w:rsid w:val="00F25F83"/>
    <w:rsid w:val="00F25FFC"/>
    <w:rsid w:val="00F279E2"/>
    <w:rsid w:val="00F27FCE"/>
    <w:rsid w:val="00F311CC"/>
    <w:rsid w:val="00F35925"/>
    <w:rsid w:val="00F35F09"/>
    <w:rsid w:val="00F36223"/>
    <w:rsid w:val="00F375EC"/>
    <w:rsid w:val="00F37F79"/>
    <w:rsid w:val="00F40324"/>
    <w:rsid w:val="00F427E5"/>
    <w:rsid w:val="00F4711E"/>
    <w:rsid w:val="00F4791D"/>
    <w:rsid w:val="00F47EA6"/>
    <w:rsid w:val="00F503E8"/>
    <w:rsid w:val="00F50C5E"/>
    <w:rsid w:val="00F52106"/>
    <w:rsid w:val="00F53C3D"/>
    <w:rsid w:val="00F57619"/>
    <w:rsid w:val="00F6189F"/>
    <w:rsid w:val="00F61BAB"/>
    <w:rsid w:val="00F61DA2"/>
    <w:rsid w:val="00F666F7"/>
    <w:rsid w:val="00F75B4A"/>
    <w:rsid w:val="00F77FF4"/>
    <w:rsid w:val="00F8205C"/>
    <w:rsid w:val="00F836BC"/>
    <w:rsid w:val="00F84529"/>
    <w:rsid w:val="00F8625E"/>
    <w:rsid w:val="00F87995"/>
    <w:rsid w:val="00F93DFE"/>
    <w:rsid w:val="00F93FCA"/>
    <w:rsid w:val="00F958F8"/>
    <w:rsid w:val="00FA03CF"/>
    <w:rsid w:val="00FA53B5"/>
    <w:rsid w:val="00FA6CBE"/>
    <w:rsid w:val="00FB0D7D"/>
    <w:rsid w:val="00FB1689"/>
    <w:rsid w:val="00FB1F56"/>
    <w:rsid w:val="00FB3180"/>
    <w:rsid w:val="00FB58C1"/>
    <w:rsid w:val="00FC004B"/>
    <w:rsid w:val="00FC468C"/>
    <w:rsid w:val="00FC6834"/>
    <w:rsid w:val="00FD1F39"/>
    <w:rsid w:val="00FD2177"/>
    <w:rsid w:val="00FD2458"/>
    <w:rsid w:val="00FD258A"/>
    <w:rsid w:val="00FD2B1B"/>
    <w:rsid w:val="00FD4296"/>
    <w:rsid w:val="00FD5C60"/>
    <w:rsid w:val="00FE01AF"/>
    <w:rsid w:val="00FE2A7E"/>
    <w:rsid w:val="00FE443C"/>
    <w:rsid w:val="00FE54FD"/>
    <w:rsid w:val="00FF6FD7"/>
    <w:rsid w:val="00FF77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B8448C"/>
    <w:pPr>
      <w:keepNext/>
      <w:keepLines/>
      <w:spacing w:before="200"/>
      <w:outlineLvl w:val="3"/>
    </w:pPr>
    <w:rPr>
      <w:rFonts w:eastAsiaTheme="majorEastAsia" w:cstheme="majorBidi"/>
      <w:b/>
      <w:bCs/>
      <w:iCs/>
      <w:color w:val="000000" w:themeColor="text1"/>
      <w:sz w:val="20"/>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B8448C"/>
    <w:rPr>
      <w:rFonts w:ascii="Arial" w:eastAsiaTheme="majorEastAsia" w:hAnsi="Arial" w:cstheme="majorBidi"/>
      <w:b/>
      <w:bCs/>
      <w:iCs/>
      <w:color w:val="000000" w:themeColor="text1"/>
      <w:sz w:val="20"/>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TtulodeTDC">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r="http://schemas.openxmlformats.org/officeDocument/2006/relationships" xmlns:w="http://schemas.openxmlformats.org/wordprocessingml/2006/main">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fontTable" Target="fontTable.xml"/><Relationship Id="rId21" Type="http://schemas.openxmlformats.org/officeDocument/2006/relationships/hyperlink" Target="http://goo.gl/LfsVMX"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diagramColors" Target="diagrams/colors1.xml"/><Relationship Id="rId68" Type="http://schemas.openxmlformats.org/officeDocument/2006/relationships/image" Target="media/image43.png"/><Relationship Id="rId84" Type="http://schemas.openxmlformats.org/officeDocument/2006/relationships/image" Target="media/image56.png"/><Relationship Id="rId89" Type="http://schemas.openxmlformats.org/officeDocument/2006/relationships/image" Target="media/image61.png"/><Relationship Id="rId112" Type="http://schemas.openxmlformats.org/officeDocument/2006/relationships/hyperlink" Target="http://goo.gl/HYxggf" TargetMode="External"/><Relationship Id="rId16" Type="http://schemas.openxmlformats.org/officeDocument/2006/relationships/image" Target="media/image5.png"/><Relationship Id="rId107" Type="http://schemas.openxmlformats.org/officeDocument/2006/relationships/image" Target="media/image77.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bvs.sld.cu/revistas/spu/vol33_3_07/spu20207.htm" TargetMode="External"/><Relationship Id="rId45" Type="http://schemas.openxmlformats.org/officeDocument/2006/relationships/hyperlink" Target="http://goo.gl/PaOoD" TargetMode="External"/><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1.png"/><Relationship Id="rId74" Type="http://schemas.openxmlformats.org/officeDocument/2006/relationships/image" Target="media/image46.png"/><Relationship Id="rId79" Type="http://schemas.openxmlformats.org/officeDocument/2006/relationships/image" Target="media/image51.png"/><Relationship Id="rId87" Type="http://schemas.openxmlformats.org/officeDocument/2006/relationships/image" Target="media/image59.png"/><Relationship Id="rId102" Type="http://schemas.openxmlformats.org/officeDocument/2006/relationships/hyperlink" Target="http://goo.gl/zdZg9u" TargetMode="External"/><Relationship Id="rId110" Type="http://schemas.openxmlformats.org/officeDocument/2006/relationships/image" Target="media/image80.png"/><Relationship Id="rId115" Type="http://schemas.openxmlformats.org/officeDocument/2006/relationships/hyperlink" Target="http://goo.gl/8BpzLM" TargetMode="External"/><Relationship Id="rId5" Type="http://schemas.openxmlformats.org/officeDocument/2006/relationships/webSettings" Target="webSettings.xml"/><Relationship Id="rId61" Type="http://schemas.openxmlformats.org/officeDocument/2006/relationships/diagramLayout" Target="diagrams/layout1.xml"/><Relationship Id="rId82" Type="http://schemas.openxmlformats.org/officeDocument/2006/relationships/image" Target="media/image54.png"/><Relationship Id="rId90" Type="http://schemas.openxmlformats.org/officeDocument/2006/relationships/image" Target="media/image62.png"/><Relationship Id="rId95" Type="http://schemas.openxmlformats.org/officeDocument/2006/relationships/image" Target="media/image67.png"/><Relationship Id="rId19" Type="http://schemas.openxmlformats.org/officeDocument/2006/relationships/hyperlink" Target="http://blogs.msdn.com/b/bryang/archive/2011/11/01/roslyn-ctp-released.aspx" TargetMode="Externa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www.microsoft.com/en-us/download/details.aspx?id=40758" TargetMode="External"/><Relationship Id="rId64" Type="http://schemas.microsoft.com/office/2007/relationships/diagramDrawing" Target="diagrams/drawing1.xml"/><Relationship Id="rId69" Type="http://schemas.openxmlformats.org/officeDocument/2006/relationships/hyperlink" Target="http://goo.gl/v1Cx5c" TargetMode="External"/><Relationship Id="rId77" Type="http://schemas.openxmlformats.org/officeDocument/2006/relationships/image" Target="media/image49.png"/><Relationship Id="rId100" Type="http://schemas.openxmlformats.org/officeDocument/2006/relationships/hyperlink" Target="http://goo.gl/zdZg9u" TargetMode="External"/><Relationship Id="rId105" Type="http://schemas.openxmlformats.org/officeDocument/2006/relationships/image" Target="media/image75.png"/><Relationship Id="rId113" Type="http://schemas.openxmlformats.org/officeDocument/2006/relationships/hyperlink" Target="http://goo.gl/NEIiiZ" TargetMode="External"/><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4.png"/><Relationship Id="rId80" Type="http://schemas.openxmlformats.org/officeDocument/2006/relationships/image" Target="media/image52.png"/><Relationship Id="rId85" Type="http://schemas.openxmlformats.org/officeDocument/2006/relationships/image" Target="media/image57.png"/><Relationship Id="rId93" Type="http://schemas.openxmlformats.org/officeDocument/2006/relationships/image" Target="media/image65.png"/><Relationship Id="rId98" Type="http://schemas.openxmlformats.org/officeDocument/2006/relationships/image" Target="media/image70.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sdn.microsoft.com/es-es/library/z1zx9t92.aspx" TargetMode="External"/><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28.jpeg"/><Relationship Id="rId59" Type="http://schemas.openxmlformats.org/officeDocument/2006/relationships/image" Target="media/image40.png"/><Relationship Id="rId67" Type="http://schemas.openxmlformats.org/officeDocument/2006/relationships/image" Target="media/image42.png"/><Relationship Id="rId103" Type="http://schemas.openxmlformats.org/officeDocument/2006/relationships/image" Target="media/image73.png"/><Relationship Id="rId108" Type="http://schemas.openxmlformats.org/officeDocument/2006/relationships/image" Target="media/image78.png"/><Relationship Id="rId116" Type="http://schemas.openxmlformats.org/officeDocument/2006/relationships/hyperlink" Target="http://goo.gl/5BKbDP"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diagramQuickStyle" Target="diagrams/quickStyle1.xml"/><Relationship Id="rId70" Type="http://schemas.openxmlformats.org/officeDocument/2006/relationships/hyperlink" Target="http://example.com?ID=10" TargetMode="External"/><Relationship Id="rId75" Type="http://schemas.openxmlformats.org/officeDocument/2006/relationships/image" Target="media/image47.png"/><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8.png"/><Relationship Id="rId111" Type="http://schemas.openxmlformats.org/officeDocument/2006/relationships/hyperlink" Target="http://goo.gl/74QB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76.png"/><Relationship Id="rId114" Type="http://schemas.openxmlformats.org/officeDocument/2006/relationships/hyperlink" Target="http://goo.gl/P6m7Vf" TargetMode="External"/><Relationship Id="rId119"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hyperlink" Target="http://goo.gl/rJPlVj"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diagramData" Target="diagrams/data1.xml"/><Relationship Id="rId65" Type="http://schemas.openxmlformats.org/officeDocument/2006/relationships/comments" Target="comments.xm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6.png"/><Relationship Id="rId99" Type="http://schemas.openxmlformats.org/officeDocument/2006/relationships/image" Target="media/image71.jpe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2.gif"/><Relationship Id="rId18" Type="http://schemas.openxmlformats.org/officeDocument/2006/relationships/image" Target="media/image6.jpeg"/><Relationship Id="rId39" Type="http://schemas.openxmlformats.org/officeDocument/2006/relationships/image" Target="media/image23.jpeg"/><Relationship Id="rId109" Type="http://schemas.openxmlformats.org/officeDocument/2006/relationships/image" Target="media/image79.png"/><Relationship Id="rId34" Type="http://schemas.openxmlformats.org/officeDocument/2006/relationships/hyperlink" Target="http://cwe.mitre.org/"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8.png"/><Relationship Id="rId97" Type="http://schemas.openxmlformats.org/officeDocument/2006/relationships/image" Target="media/image69.pn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hyperlink" Target="http://wxample.com?ID" TargetMode="External"/><Relationship Id="rId92"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15.jpe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83AD11ED-ED05-46AF-B50E-517A009AD9F3}" type="presOf" srcId="{98AE206E-D8D6-BD4D-8997-E6E3FC00FA94}" destId="{1B2EE85B-D899-244C-978C-9247E12EF018}" srcOrd="0" destOrd="0" presId="urn:microsoft.com/office/officeart/2005/8/layout/cycle7"/>
    <dgm:cxn modelId="{D196A003-5F00-4D44-8891-565950F57B38}" type="presOf" srcId="{2FCD2987-DDE4-D248-A634-9679E64489AB}" destId="{CD42E185-8513-3442-9094-7D76F0DB1988}" srcOrd="1" destOrd="0" presId="urn:microsoft.com/office/officeart/2005/8/layout/cycle7"/>
    <dgm:cxn modelId="{02868C1B-8189-4E12-8A15-BF11C377C6E2}" type="presOf" srcId="{2FCD2987-DDE4-D248-A634-9679E64489AB}" destId="{2AA68C3D-49E7-CB44-B83B-A0AA87CF6821}" srcOrd="0" destOrd="0" presId="urn:microsoft.com/office/officeart/2005/8/layout/cycle7"/>
    <dgm:cxn modelId="{BD5C208F-DD7F-458A-895E-B198870D3DD8}" type="presOf" srcId="{6309A45F-1AFC-BA49-B7DE-F6B7DA1F9870}" destId="{8AEA4898-4332-A145-A14A-936CAA713C38}" srcOrd="0" destOrd="0" presId="urn:microsoft.com/office/officeart/2005/8/layout/cycle7"/>
    <dgm:cxn modelId="{A9A667DA-DCF1-471A-BC9E-8DCD871232A3}" type="presOf" srcId="{9B1BE74B-5397-0042-A851-99D52412A2E3}" destId="{B58D2B0F-AB41-C146-A374-BAC52946D542}" srcOrd="0" destOrd="0" presId="urn:microsoft.com/office/officeart/2005/8/layout/cycle7"/>
    <dgm:cxn modelId="{E929E6B3-905B-4F10-AD72-2B7297C9D8F4}" type="presOf" srcId="{98AE206E-D8D6-BD4D-8997-E6E3FC00FA94}" destId="{229B1BF5-6E37-0841-B9B9-FFC04802A39F}" srcOrd="1" destOrd="0" presId="urn:microsoft.com/office/officeart/2005/8/layout/cycle7"/>
    <dgm:cxn modelId="{10EED97B-BF67-4BB4-9CC1-544573DE1C80}" type="presOf" srcId="{09A45E11-15DF-1148-88E4-D276E190BC79}" destId="{2B4D9870-9E67-844A-878A-523B54D4A694}" srcOrd="0" destOrd="0" presId="urn:microsoft.com/office/officeart/2005/8/layout/cycle7"/>
    <dgm:cxn modelId="{9CAC49DE-3511-471D-AD79-FB21472AE40D}" type="presOf" srcId="{2DA0A868-4FAA-E046-92DF-667BDEF0F19A}" destId="{255EF19C-EC12-114D-AC3A-ABE67262C8E2}" srcOrd="0" destOrd="0" presId="urn:microsoft.com/office/officeart/2005/8/layout/cycle7"/>
    <dgm:cxn modelId="{1C3D20E4-1CD2-44F2-B636-1AAF743E8C02}" type="presOf" srcId="{83D92033-9215-224A-9E8D-7D0C0198B5D7}" destId="{404540D9-8D81-9245-B5EF-37082EC43218}" srcOrd="1"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7E0E2F09-88B2-40D7-917C-3D6BAA09DC57}" type="presOf" srcId="{83D92033-9215-224A-9E8D-7D0C0198B5D7}" destId="{9D3B16CD-1E27-C441-A8E9-E60450662F28}" srcOrd="0" destOrd="0" presId="urn:microsoft.com/office/officeart/2005/8/layout/cycle7"/>
    <dgm:cxn modelId="{00D24F0A-C203-134D-8FCF-88A9B9104298}" srcId="{9B1BE74B-5397-0042-A851-99D52412A2E3}" destId="{09A45E11-15DF-1148-88E4-D276E190BC79}" srcOrd="2" destOrd="0" parTransId="{7EB8F904-E8B1-5641-84CE-EFABE30CEB50}" sibTransId="{83D92033-9215-224A-9E8D-7D0C0198B5D7}"/>
    <dgm:cxn modelId="{18382C22-4484-4232-9276-B27061D45338}" type="presParOf" srcId="{B58D2B0F-AB41-C146-A374-BAC52946D542}" destId="{255EF19C-EC12-114D-AC3A-ABE67262C8E2}" srcOrd="0" destOrd="0" presId="urn:microsoft.com/office/officeart/2005/8/layout/cycle7"/>
    <dgm:cxn modelId="{003A27D4-8B36-4374-A371-75017D51D034}" type="presParOf" srcId="{B58D2B0F-AB41-C146-A374-BAC52946D542}" destId="{1B2EE85B-D899-244C-978C-9247E12EF018}" srcOrd="1" destOrd="0" presId="urn:microsoft.com/office/officeart/2005/8/layout/cycle7"/>
    <dgm:cxn modelId="{960EE1A4-342E-492D-BB1A-92BEC3AB1D9B}" type="presParOf" srcId="{1B2EE85B-D899-244C-978C-9247E12EF018}" destId="{229B1BF5-6E37-0841-B9B9-FFC04802A39F}" srcOrd="0" destOrd="0" presId="urn:microsoft.com/office/officeart/2005/8/layout/cycle7"/>
    <dgm:cxn modelId="{3F30A1B3-458B-40FD-9AC4-1F462435456F}" type="presParOf" srcId="{B58D2B0F-AB41-C146-A374-BAC52946D542}" destId="{8AEA4898-4332-A145-A14A-936CAA713C38}" srcOrd="2" destOrd="0" presId="urn:microsoft.com/office/officeart/2005/8/layout/cycle7"/>
    <dgm:cxn modelId="{51FE5DAB-CEE2-48A2-BAA4-F8A851E214C9}" type="presParOf" srcId="{B58D2B0F-AB41-C146-A374-BAC52946D542}" destId="{2AA68C3D-49E7-CB44-B83B-A0AA87CF6821}" srcOrd="3" destOrd="0" presId="urn:microsoft.com/office/officeart/2005/8/layout/cycle7"/>
    <dgm:cxn modelId="{73A75880-C135-4168-AE63-2919188A39EA}" type="presParOf" srcId="{2AA68C3D-49E7-CB44-B83B-A0AA87CF6821}" destId="{CD42E185-8513-3442-9094-7D76F0DB1988}" srcOrd="0" destOrd="0" presId="urn:microsoft.com/office/officeart/2005/8/layout/cycle7"/>
    <dgm:cxn modelId="{4506E160-1E42-4DFC-8CB8-9E0AF1005BFA}" type="presParOf" srcId="{B58D2B0F-AB41-C146-A374-BAC52946D542}" destId="{2B4D9870-9E67-844A-878A-523B54D4A694}" srcOrd="4" destOrd="0" presId="urn:microsoft.com/office/officeart/2005/8/layout/cycle7"/>
    <dgm:cxn modelId="{7668AFC4-A30F-4E4F-BC62-71C78933DD29}" type="presParOf" srcId="{B58D2B0F-AB41-C146-A374-BAC52946D542}" destId="{9D3B16CD-1E27-C441-A8E9-E60450662F28}" srcOrd="5" destOrd="0" presId="urn:microsoft.com/office/officeart/2005/8/layout/cycle7"/>
    <dgm:cxn modelId="{2E3A2FC2-5D87-4945-AAC5-C04941A9EA2A}"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57586" y="614"/>
        <a:ext cx="1609301" cy="804650"/>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3600000">
        <a:off x="2907603" y="1412078"/>
        <a:ext cx="837119" cy="28162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185437" y="2300519"/>
        <a:ext cx="1609301" cy="804650"/>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243677" y="2562030"/>
        <a:ext cx="837119" cy="28162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29736" y="2300519"/>
        <a:ext cx="1609301" cy="804650"/>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8000000">
        <a:off x="1579752" y="1412078"/>
        <a:ext cx="837119" cy="28162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923659-5FC5-44FB-83FF-47498406D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3969</TotalTime>
  <Pages>261</Pages>
  <Words>40181</Words>
  <Characters>229033</Characters>
  <Application>Microsoft Office Word</Application>
  <DocSecurity>0</DocSecurity>
  <Lines>1908</Lines>
  <Paragraphs>537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268677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Laica</cp:lastModifiedBy>
  <cp:revision>854</cp:revision>
  <dcterms:created xsi:type="dcterms:W3CDTF">2014-09-15T10:57:00Z</dcterms:created>
  <dcterms:modified xsi:type="dcterms:W3CDTF">2014-11-14T04:22:00Z</dcterms:modified>
</cp:coreProperties>
</file>
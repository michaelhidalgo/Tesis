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emf" ContentType="image/x-emf"/>
  <Default Extension="jpeg" ContentType="image/jpeg"/>
  <Override PartName="/word/diagrams/colors1.xml" ContentType="application/vnd.openxmlformats-officedocument.drawingml.diagramColors+xml"/>
  <Override PartName="/word/comments.xml" ContentType="application/vnd.openxmlformats-officedocument.wordprocessingml.comment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diagrams/drawing1.xml" ContentType="application/vnd.ms-office.drawingml.diagramDrawing+xml"/>
  <Override PartName="/word/footer1.xml" ContentType="application/vnd.openxmlformats-officedocument.wordprocessingml.footer+xml"/>
  <Default Extension="gif" ContentType="image/gif"/>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4432" w:rsidRDefault="008B4432" w:rsidP="00F375EC">
      <w:pPr>
        <w:spacing w:line="240" w:lineRule="auto"/>
        <w:jc w:val="center"/>
        <w:rPr>
          <w:b/>
        </w:rPr>
      </w:pPr>
    </w:p>
    <w:p w:rsidR="008B4432" w:rsidRPr="008B4432" w:rsidRDefault="008B4432" w:rsidP="00F375EC">
      <w:pPr>
        <w:spacing w:line="240" w:lineRule="auto"/>
        <w:jc w:val="center"/>
        <w:rPr>
          <w:rFonts w:eastAsia="Times New Roman" w:cs="Arial"/>
          <w:b/>
          <w:lang w:eastAsia="es-CR"/>
        </w:rPr>
      </w:pPr>
    </w:p>
    <w:p w:rsidR="00F375EC" w:rsidRPr="008B4432" w:rsidRDefault="00F375EC" w:rsidP="008B4432">
      <w:pPr>
        <w:spacing w:line="240" w:lineRule="auto"/>
        <w:jc w:val="center"/>
        <w:rPr>
          <w:b/>
        </w:rPr>
      </w:pPr>
      <w:r w:rsidRPr="008B4432">
        <w:rPr>
          <w:b/>
        </w:rPr>
        <w:t>UNIVERSIDAD INTERNACIONAL DE LAS AMÉRICAS</w:t>
      </w:r>
    </w:p>
    <w:p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rsidR="00F375EC" w:rsidRDefault="00F375EC" w:rsidP="00F375EC">
      <w:pPr>
        <w:spacing w:line="240" w:lineRule="auto"/>
        <w:jc w:val="center"/>
        <w:rPr>
          <w:sz w:val="28"/>
          <w:szCs w:val="28"/>
        </w:rPr>
      </w:pPr>
    </w:p>
    <w:p w:rsidR="00D55598" w:rsidRPr="001516C3" w:rsidRDefault="00D55598" w:rsidP="00F375EC">
      <w:pPr>
        <w:spacing w:line="240" w:lineRule="auto"/>
        <w:jc w:val="center"/>
        <w:rPr>
          <w:sz w:val="28"/>
          <w:szCs w:val="28"/>
        </w:rPr>
      </w:pPr>
    </w:p>
    <w:p w:rsidR="00F375EC" w:rsidRPr="001516C3" w:rsidRDefault="00F375EC" w:rsidP="00F375EC">
      <w:pPr>
        <w:spacing w:line="240" w:lineRule="auto"/>
        <w:jc w:val="center"/>
        <w:rPr>
          <w:sz w:val="28"/>
          <w:szCs w:val="28"/>
        </w:rPr>
      </w:pPr>
    </w:p>
    <w:p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rsidR="00F375EC" w:rsidRPr="001516C3" w:rsidRDefault="00F375EC" w:rsidP="00F375EC">
      <w:pPr>
        <w:spacing w:line="240" w:lineRule="auto"/>
        <w:jc w:val="center"/>
        <w:rPr>
          <w:sz w:val="28"/>
          <w:szCs w:val="28"/>
        </w:rPr>
      </w:pPr>
    </w:p>
    <w:p w:rsidR="00F375EC" w:rsidRPr="0096068C" w:rsidRDefault="00F375EC" w:rsidP="00F375EC">
      <w:pPr>
        <w:spacing w:line="240" w:lineRule="auto"/>
        <w:jc w:val="center"/>
      </w:pPr>
      <w:r w:rsidRPr="0096068C">
        <w:t xml:space="preserve">Para optar por el grado de Bachillerato en Sistemas de Información </w:t>
      </w:r>
    </w:p>
    <w:p w:rsidR="00F375EC" w:rsidRPr="001516C3" w:rsidRDefault="00F375EC" w:rsidP="00F375EC">
      <w:pPr>
        <w:spacing w:line="240" w:lineRule="auto"/>
        <w:jc w:val="center"/>
        <w:rPr>
          <w:sz w:val="28"/>
          <w:szCs w:val="28"/>
        </w:rPr>
      </w:pPr>
    </w:p>
    <w:p w:rsidR="00D55598" w:rsidRDefault="00D55598" w:rsidP="00F375EC">
      <w:pPr>
        <w:spacing w:line="240" w:lineRule="auto"/>
        <w:jc w:val="center"/>
        <w:rPr>
          <w:sz w:val="28"/>
          <w:szCs w:val="28"/>
        </w:rPr>
      </w:pPr>
    </w:p>
    <w:p w:rsidR="00FD258A" w:rsidRDefault="00FD258A" w:rsidP="00F375EC">
      <w:pPr>
        <w:spacing w:line="240" w:lineRule="auto"/>
        <w:jc w:val="center"/>
        <w:rPr>
          <w:sz w:val="28"/>
          <w:szCs w:val="28"/>
        </w:rPr>
      </w:pPr>
    </w:p>
    <w:p w:rsidR="00D55598" w:rsidRPr="001516C3" w:rsidRDefault="00D55598"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Desarrollo de un prototipo funcional de un plugin para Visual Studio .NET que permita realizar pruebas estáticas de seguridad de aplicaciones (SAST)</w:t>
      </w:r>
    </w:p>
    <w:p w:rsidR="00F375EC" w:rsidRPr="001516C3" w:rsidRDefault="00F375EC" w:rsidP="00F375EC">
      <w:pPr>
        <w:spacing w:line="240" w:lineRule="auto"/>
        <w:jc w:val="center"/>
        <w:rPr>
          <w:sz w:val="28"/>
          <w:szCs w:val="28"/>
        </w:rPr>
      </w:pPr>
    </w:p>
    <w:p w:rsidR="00F375EC" w:rsidRDefault="00F375EC" w:rsidP="00F375EC">
      <w:pPr>
        <w:spacing w:line="240" w:lineRule="auto"/>
        <w:jc w:val="center"/>
        <w:rPr>
          <w:sz w:val="28"/>
          <w:szCs w:val="28"/>
        </w:rPr>
      </w:pPr>
    </w:p>
    <w:p w:rsidR="00FD258A" w:rsidRDefault="00FD258A" w:rsidP="00F375EC">
      <w:pPr>
        <w:spacing w:line="240" w:lineRule="auto"/>
        <w:jc w:val="center"/>
        <w:rPr>
          <w:sz w:val="28"/>
          <w:szCs w:val="28"/>
        </w:rPr>
      </w:pPr>
    </w:p>
    <w:p w:rsidR="0083638E" w:rsidRPr="00FD258A" w:rsidRDefault="0083638E" w:rsidP="0083638E">
      <w:pPr>
        <w:spacing w:line="240" w:lineRule="auto"/>
        <w:jc w:val="center"/>
      </w:pPr>
      <w:r w:rsidRPr="00FD258A">
        <w:t>Michael  Hidalgo Fallas</w:t>
      </w:r>
    </w:p>
    <w:p w:rsidR="00F375EC" w:rsidRPr="00D55598" w:rsidRDefault="00F375EC" w:rsidP="00F375EC">
      <w:pPr>
        <w:spacing w:line="240" w:lineRule="auto"/>
        <w:jc w:val="center"/>
        <w:rPr>
          <w:b/>
          <w:sz w:val="28"/>
          <w:szCs w:val="28"/>
        </w:rPr>
      </w:pPr>
    </w:p>
    <w:p w:rsidR="00F375EC" w:rsidRPr="00FD258A" w:rsidRDefault="00D55598" w:rsidP="00F375EC">
      <w:pPr>
        <w:spacing w:line="240" w:lineRule="auto"/>
        <w:jc w:val="center"/>
        <w:rPr>
          <w:b/>
        </w:rPr>
      </w:pPr>
      <w:r w:rsidRPr="00FD258A">
        <w:rPr>
          <w:b/>
        </w:rPr>
        <w:t>AUTOR</w:t>
      </w:r>
    </w:p>
    <w:p w:rsidR="00F375EC" w:rsidRPr="001516C3" w:rsidRDefault="00F375EC" w:rsidP="00F375EC">
      <w:pPr>
        <w:spacing w:line="240" w:lineRule="auto"/>
        <w:jc w:val="center"/>
        <w:rPr>
          <w:sz w:val="28"/>
          <w:szCs w:val="28"/>
        </w:rPr>
      </w:pPr>
    </w:p>
    <w:p w:rsidR="00F375EC" w:rsidRDefault="00F375EC" w:rsidP="00F375EC">
      <w:pPr>
        <w:spacing w:line="240" w:lineRule="auto"/>
        <w:jc w:val="center"/>
        <w:rPr>
          <w:sz w:val="28"/>
          <w:szCs w:val="28"/>
        </w:rPr>
      </w:pPr>
    </w:p>
    <w:p w:rsidR="002A4F7B" w:rsidRDefault="002A4F7B" w:rsidP="00F375EC">
      <w:pPr>
        <w:spacing w:line="240" w:lineRule="auto"/>
        <w:jc w:val="center"/>
        <w:rPr>
          <w:sz w:val="28"/>
          <w:szCs w:val="28"/>
        </w:rPr>
      </w:pPr>
    </w:p>
    <w:p w:rsidR="0083638E" w:rsidRPr="002E7548" w:rsidRDefault="0083638E" w:rsidP="0083638E">
      <w:pPr>
        <w:spacing w:line="240" w:lineRule="auto"/>
        <w:jc w:val="center"/>
      </w:pPr>
      <w:r w:rsidRPr="002E7548">
        <w:t>Ing. Leonardo Delgado Arroyo, MAP</w:t>
      </w:r>
    </w:p>
    <w:p w:rsidR="0083638E" w:rsidRPr="001516C3" w:rsidRDefault="0083638E"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TUTOR</w:t>
      </w:r>
      <w:r w:rsidR="002A4F7B" w:rsidRPr="00FD258A">
        <w:rPr>
          <w:b/>
        </w:rPr>
        <w:t xml:space="preserve"> </w:t>
      </w:r>
    </w:p>
    <w:p w:rsidR="00F375EC" w:rsidRPr="002A4F7B" w:rsidRDefault="00F375EC" w:rsidP="00F375EC">
      <w:pPr>
        <w:spacing w:line="240" w:lineRule="auto"/>
        <w:jc w:val="center"/>
        <w:rPr>
          <w:b/>
          <w:sz w:val="28"/>
          <w:szCs w:val="28"/>
        </w:rPr>
      </w:pPr>
    </w:p>
    <w:p w:rsidR="00F375EC" w:rsidRDefault="00F375EC" w:rsidP="00F375EC">
      <w:pPr>
        <w:spacing w:line="240" w:lineRule="auto"/>
        <w:jc w:val="center"/>
        <w:rPr>
          <w:sz w:val="28"/>
          <w:szCs w:val="28"/>
        </w:rPr>
      </w:pPr>
    </w:p>
    <w:p w:rsidR="0083638E" w:rsidRPr="001516C3" w:rsidRDefault="0083638E" w:rsidP="00F375EC">
      <w:pPr>
        <w:spacing w:line="240" w:lineRule="auto"/>
        <w:jc w:val="center"/>
        <w:rPr>
          <w:sz w:val="28"/>
          <w:szCs w:val="28"/>
        </w:rPr>
      </w:pPr>
    </w:p>
    <w:p w:rsidR="00F375EC" w:rsidRPr="00FD258A" w:rsidRDefault="0083638E" w:rsidP="00F375EC">
      <w:pPr>
        <w:spacing w:line="240" w:lineRule="auto"/>
        <w:jc w:val="center"/>
        <w:rPr>
          <w:b/>
        </w:rPr>
      </w:pPr>
      <w:r w:rsidRPr="00FD258A">
        <w:rPr>
          <w:b/>
        </w:rPr>
        <w:t>LECTOR</w:t>
      </w:r>
    </w:p>
    <w:p w:rsidR="00F375EC" w:rsidRDefault="00F375EC" w:rsidP="00F375EC">
      <w:pPr>
        <w:spacing w:line="240" w:lineRule="auto"/>
        <w:jc w:val="center"/>
        <w:rPr>
          <w:sz w:val="28"/>
          <w:szCs w:val="28"/>
        </w:rPr>
      </w:pPr>
    </w:p>
    <w:p w:rsidR="0083638E" w:rsidRDefault="0083638E" w:rsidP="00F375EC">
      <w:pPr>
        <w:spacing w:line="240" w:lineRule="auto"/>
        <w:jc w:val="center"/>
        <w:rPr>
          <w:sz w:val="28"/>
          <w:szCs w:val="28"/>
        </w:rPr>
      </w:pPr>
    </w:p>
    <w:p w:rsidR="0083638E" w:rsidRDefault="0083638E" w:rsidP="00F375EC">
      <w:pPr>
        <w:spacing w:line="240" w:lineRule="auto"/>
        <w:jc w:val="center"/>
        <w:rPr>
          <w:sz w:val="28"/>
          <w:szCs w:val="28"/>
        </w:rPr>
      </w:pPr>
    </w:p>
    <w:p w:rsidR="0083638E" w:rsidRPr="001516C3" w:rsidRDefault="0083638E" w:rsidP="00F375EC">
      <w:pPr>
        <w:spacing w:line="240" w:lineRule="auto"/>
        <w:jc w:val="center"/>
        <w:rPr>
          <w:sz w:val="28"/>
          <w:szCs w:val="28"/>
        </w:rPr>
      </w:pPr>
    </w:p>
    <w:p w:rsidR="00F375EC" w:rsidRPr="00FD258A" w:rsidRDefault="00F375EC" w:rsidP="00F375EC">
      <w:pPr>
        <w:spacing w:line="240" w:lineRule="auto"/>
        <w:jc w:val="center"/>
        <w:rPr>
          <w:b/>
        </w:rPr>
      </w:pPr>
      <w:r w:rsidRPr="00FD258A">
        <w:rPr>
          <w:b/>
        </w:rPr>
        <w:t>San José, Costa Rica</w:t>
      </w:r>
    </w:p>
    <w:p w:rsidR="00F375EC" w:rsidRPr="001516C3" w:rsidRDefault="00F375EC" w:rsidP="00F375EC">
      <w:pPr>
        <w:spacing w:line="240" w:lineRule="auto"/>
        <w:jc w:val="center"/>
        <w:rPr>
          <w:sz w:val="28"/>
          <w:szCs w:val="28"/>
        </w:rPr>
      </w:pPr>
    </w:p>
    <w:p w:rsidR="00D4547F" w:rsidRPr="00DF6311" w:rsidRDefault="006D1F10" w:rsidP="00B41745">
      <w:pPr>
        <w:spacing w:line="240" w:lineRule="auto"/>
        <w:jc w:val="center"/>
        <w:rPr>
          <w:rFonts w:eastAsia="Times New Roman" w:cs="Arial"/>
          <w:b/>
          <w:lang w:val="es-ES" w:eastAsia="es-CR"/>
        </w:rPr>
        <w:sectPr w:rsidR="00D4547F" w:rsidRPr="00DF6311" w:rsidSect="001C7404">
          <w:headerReference w:type="even" r:id="rId8"/>
          <w:pgSz w:w="12240" w:h="15840"/>
          <w:pgMar w:top="1701" w:right="1644" w:bottom="1701" w:left="2211" w:header="708" w:footer="708" w:gutter="0"/>
          <w:cols w:space="708"/>
          <w:docGrid w:linePitch="360"/>
        </w:sectPr>
      </w:pPr>
      <w:r>
        <w:rPr>
          <w:b/>
        </w:rPr>
        <w:t>Diciembre</w:t>
      </w:r>
      <w:r w:rsidR="00F375EC" w:rsidRPr="007C55D5">
        <w:rPr>
          <w:b/>
        </w:rPr>
        <w:t>, 2014</w:t>
      </w:r>
    </w:p>
    <w:p w:rsidR="00B41745" w:rsidRPr="00B41745" w:rsidRDefault="00B41745" w:rsidP="00B41745">
      <w:pPr>
        <w:spacing w:line="240" w:lineRule="auto"/>
        <w:jc w:val="center"/>
        <w:rPr>
          <w:rFonts w:eastAsia="Times New Roman" w:cs="Arial"/>
          <w:lang w:val="es-ES" w:eastAsia="es-CR"/>
        </w:rPr>
      </w:pPr>
    </w:p>
    <w:p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7602310"/>
      <w:r w:rsidRPr="00BD6923">
        <w:rPr>
          <w:lang w:val="es-ES"/>
        </w:rPr>
        <w:t>TABLA DE CONTENIDOS</w:t>
      </w:r>
      <w:bookmarkEnd w:id="0"/>
      <w:bookmarkEnd w:id="1"/>
      <w:bookmarkEnd w:id="2"/>
      <w:bookmarkEnd w:id="3"/>
    </w:p>
    <w:bookmarkStart w:id="4" w:name="_Toc274493503"/>
    <w:p w:rsidR="00A7670B" w:rsidRPr="00ED337F" w:rsidRDefault="001216AC">
      <w:pPr>
        <w:pStyle w:val="TDC1"/>
        <w:tabs>
          <w:tab w:val="right" w:leader="dot" w:pos="8375"/>
        </w:tabs>
        <w:rPr>
          <w:b w:val="0"/>
          <w:noProof/>
          <w:lang w:val="es-CR" w:eastAsia="ja-JP"/>
          <w:rPrChange w:id="5" w:author="Laica" w:date="2014-11-23T19:56:00Z">
            <w:rPr>
              <w:b w:val="0"/>
              <w:noProof/>
              <w:lang w:val="en-US" w:eastAsia="ja-JP"/>
            </w:rPr>
          </w:rPrChange>
        </w:rPr>
      </w:pPr>
      <w:r w:rsidRPr="001216AC">
        <w:fldChar w:fldCharType="begin"/>
      </w:r>
      <w:r w:rsidR="00272518">
        <w:instrText xml:space="preserve"> TOC \o "1-3" </w:instrText>
      </w:r>
      <w:r w:rsidRPr="001216AC">
        <w:fldChar w:fldCharType="separate"/>
      </w:r>
      <w:r w:rsidR="00A7670B" w:rsidRPr="00291520">
        <w:rPr>
          <w:noProof/>
          <w:lang w:val="es-ES"/>
        </w:rPr>
        <w:t>TABLA DE CONTENIDOS</w:t>
      </w:r>
      <w:r w:rsidR="00A7670B">
        <w:rPr>
          <w:noProof/>
        </w:rPr>
        <w:tab/>
      </w:r>
      <w:r>
        <w:rPr>
          <w:noProof/>
        </w:rPr>
        <w:fldChar w:fldCharType="begin"/>
      </w:r>
      <w:r w:rsidR="00A7670B">
        <w:rPr>
          <w:noProof/>
        </w:rPr>
        <w:instrText xml:space="preserve"> PAGEREF _Toc277602310 \h </w:instrText>
      </w:r>
      <w:r>
        <w:rPr>
          <w:noProof/>
        </w:rPr>
      </w:r>
      <w:r>
        <w:rPr>
          <w:noProof/>
        </w:rPr>
        <w:fldChar w:fldCharType="separate"/>
      </w:r>
      <w:r w:rsidR="00A7670B">
        <w:rPr>
          <w:noProof/>
        </w:rPr>
        <w:t>II</w:t>
      </w:r>
      <w:r>
        <w:rPr>
          <w:noProof/>
        </w:rPr>
        <w:fldChar w:fldCharType="end"/>
      </w:r>
    </w:p>
    <w:p w:rsidR="00A7670B" w:rsidRPr="00ED337F" w:rsidRDefault="00A7670B">
      <w:pPr>
        <w:pStyle w:val="TDC1"/>
        <w:tabs>
          <w:tab w:val="right" w:leader="dot" w:pos="8375"/>
        </w:tabs>
        <w:rPr>
          <w:b w:val="0"/>
          <w:noProof/>
          <w:lang w:val="es-CR" w:eastAsia="ja-JP"/>
          <w:rPrChange w:id="6" w:author="Laica" w:date="2014-11-23T19:56:00Z">
            <w:rPr>
              <w:b w:val="0"/>
              <w:noProof/>
              <w:lang w:val="en-US" w:eastAsia="ja-JP"/>
            </w:rPr>
          </w:rPrChange>
        </w:rPr>
      </w:pPr>
      <w:r>
        <w:rPr>
          <w:noProof/>
        </w:rPr>
        <w:t>INDICE DE CUADROS</w:t>
      </w:r>
      <w:r>
        <w:rPr>
          <w:noProof/>
        </w:rPr>
        <w:tab/>
      </w:r>
      <w:r w:rsidR="001216AC">
        <w:rPr>
          <w:noProof/>
        </w:rPr>
        <w:fldChar w:fldCharType="begin"/>
      </w:r>
      <w:r>
        <w:rPr>
          <w:noProof/>
        </w:rPr>
        <w:instrText xml:space="preserve"> PAGEREF _Toc277602311 \h </w:instrText>
      </w:r>
      <w:r w:rsidR="001216AC">
        <w:rPr>
          <w:noProof/>
        </w:rPr>
      </w:r>
      <w:r w:rsidR="001216AC">
        <w:rPr>
          <w:noProof/>
        </w:rPr>
        <w:fldChar w:fldCharType="separate"/>
      </w:r>
      <w:r>
        <w:rPr>
          <w:noProof/>
        </w:rPr>
        <w:t>XI</w:t>
      </w:r>
      <w:r w:rsidR="001216AC">
        <w:rPr>
          <w:noProof/>
        </w:rPr>
        <w:fldChar w:fldCharType="end"/>
      </w:r>
    </w:p>
    <w:p w:rsidR="00A7670B" w:rsidRPr="00ED337F" w:rsidRDefault="00A7670B">
      <w:pPr>
        <w:pStyle w:val="TDC1"/>
        <w:tabs>
          <w:tab w:val="right" w:leader="dot" w:pos="8375"/>
        </w:tabs>
        <w:rPr>
          <w:b w:val="0"/>
          <w:noProof/>
          <w:lang w:val="es-CR" w:eastAsia="ja-JP"/>
          <w:rPrChange w:id="7" w:author="Laica" w:date="2014-11-23T19:56:00Z">
            <w:rPr>
              <w:b w:val="0"/>
              <w:noProof/>
              <w:lang w:val="en-US" w:eastAsia="ja-JP"/>
            </w:rPr>
          </w:rPrChange>
        </w:rPr>
      </w:pPr>
      <w:r>
        <w:rPr>
          <w:noProof/>
        </w:rPr>
        <w:t>INDICE DE GRÁFICOS</w:t>
      </w:r>
      <w:r>
        <w:rPr>
          <w:noProof/>
        </w:rPr>
        <w:tab/>
      </w:r>
      <w:r w:rsidR="001216AC">
        <w:rPr>
          <w:noProof/>
        </w:rPr>
        <w:fldChar w:fldCharType="begin"/>
      </w:r>
      <w:r>
        <w:rPr>
          <w:noProof/>
        </w:rPr>
        <w:instrText xml:space="preserve"> PAGEREF _Toc277602312 \h </w:instrText>
      </w:r>
      <w:r w:rsidR="001216AC">
        <w:rPr>
          <w:noProof/>
        </w:rPr>
      </w:r>
      <w:r w:rsidR="001216AC">
        <w:rPr>
          <w:noProof/>
        </w:rPr>
        <w:fldChar w:fldCharType="separate"/>
      </w:r>
      <w:r>
        <w:rPr>
          <w:noProof/>
        </w:rPr>
        <w:t>XII</w:t>
      </w:r>
      <w:r w:rsidR="001216AC">
        <w:rPr>
          <w:noProof/>
        </w:rPr>
        <w:fldChar w:fldCharType="end"/>
      </w:r>
    </w:p>
    <w:p w:rsidR="00A7670B" w:rsidRPr="00ED337F" w:rsidRDefault="00A7670B">
      <w:pPr>
        <w:pStyle w:val="TDC1"/>
        <w:tabs>
          <w:tab w:val="right" w:leader="dot" w:pos="8375"/>
        </w:tabs>
        <w:rPr>
          <w:b w:val="0"/>
          <w:noProof/>
          <w:lang w:val="es-CR" w:eastAsia="ja-JP"/>
          <w:rPrChange w:id="8" w:author="Laica" w:date="2014-11-23T19:56:00Z">
            <w:rPr>
              <w:b w:val="0"/>
              <w:noProof/>
              <w:lang w:val="en-US" w:eastAsia="ja-JP"/>
            </w:rPr>
          </w:rPrChange>
        </w:rPr>
      </w:pPr>
      <w:r>
        <w:rPr>
          <w:noProof/>
        </w:rPr>
        <w:t>INDICE DE FIGURAS</w:t>
      </w:r>
      <w:r>
        <w:rPr>
          <w:noProof/>
        </w:rPr>
        <w:tab/>
      </w:r>
      <w:r w:rsidR="001216AC">
        <w:rPr>
          <w:noProof/>
        </w:rPr>
        <w:fldChar w:fldCharType="begin"/>
      </w:r>
      <w:r>
        <w:rPr>
          <w:noProof/>
        </w:rPr>
        <w:instrText xml:space="preserve"> PAGEREF _Toc277602313 \h </w:instrText>
      </w:r>
      <w:r w:rsidR="001216AC">
        <w:rPr>
          <w:noProof/>
        </w:rPr>
      </w:r>
      <w:r w:rsidR="001216AC">
        <w:rPr>
          <w:noProof/>
        </w:rPr>
        <w:fldChar w:fldCharType="separate"/>
      </w:r>
      <w:r>
        <w:rPr>
          <w:noProof/>
        </w:rPr>
        <w:t>XIII</w:t>
      </w:r>
      <w:r w:rsidR="001216AC">
        <w:rPr>
          <w:noProof/>
        </w:rPr>
        <w:fldChar w:fldCharType="end"/>
      </w:r>
    </w:p>
    <w:p w:rsidR="00A7670B" w:rsidRPr="00ED337F" w:rsidRDefault="00A7670B">
      <w:pPr>
        <w:pStyle w:val="TDC1"/>
        <w:tabs>
          <w:tab w:val="right" w:leader="dot" w:pos="8375"/>
        </w:tabs>
        <w:rPr>
          <w:b w:val="0"/>
          <w:noProof/>
          <w:lang w:val="es-CR" w:eastAsia="ja-JP"/>
          <w:rPrChange w:id="9" w:author="Laica" w:date="2014-11-23T19:56:00Z">
            <w:rPr>
              <w:b w:val="0"/>
              <w:noProof/>
              <w:lang w:val="en-US" w:eastAsia="ja-JP"/>
            </w:rPr>
          </w:rPrChange>
        </w:rPr>
      </w:pPr>
      <w:r>
        <w:rPr>
          <w:noProof/>
        </w:rPr>
        <w:t>CARTA DEL TUTOR</w:t>
      </w:r>
      <w:r>
        <w:rPr>
          <w:noProof/>
        </w:rPr>
        <w:tab/>
      </w:r>
      <w:r w:rsidR="001216AC">
        <w:rPr>
          <w:noProof/>
        </w:rPr>
        <w:fldChar w:fldCharType="begin"/>
      </w:r>
      <w:r>
        <w:rPr>
          <w:noProof/>
        </w:rPr>
        <w:instrText xml:space="preserve"> PAGEREF _Toc277602314 \h </w:instrText>
      </w:r>
      <w:r w:rsidR="001216AC">
        <w:rPr>
          <w:noProof/>
        </w:rPr>
      </w:r>
      <w:r w:rsidR="001216AC">
        <w:rPr>
          <w:noProof/>
        </w:rPr>
        <w:fldChar w:fldCharType="separate"/>
      </w:r>
      <w:r>
        <w:rPr>
          <w:noProof/>
        </w:rPr>
        <w:t>XVII</w:t>
      </w:r>
      <w:r w:rsidR="001216AC">
        <w:rPr>
          <w:noProof/>
        </w:rPr>
        <w:fldChar w:fldCharType="end"/>
      </w:r>
    </w:p>
    <w:p w:rsidR="00A7670B" w:rsidRPr="00ED337F" w:rsidRDefault="00A7670B">
      <w:pPr>
        <w:pStyle w:val="TDC1"/>
        <w:tabs>
          <w:tab w:val="right" w:leader="dot" w:pos="8375"/>
        </w:tabs>
        <w:rPr>
          <w:b w:val="0"/>
          <w:noProof/>
          <w:lang w:val="es-CR" w:eastAsia="ja-JP"/>
          <w:rPrChange w:id="10" w:author="Laica" w:date="2014-11-23T19:56:00Z">
            <w:rPr>
              <w:b w:val="0"/>
              <w:noProof/>
              <w:lang w:val="en-US" w:eastAsia="ja-JP"/>
            </w:rPr>
          </w:rPrChange>
        </w:rPr>
      </w:pPr>
      <w:r>
        <w:rPr>
          <w:noProof/>
        </w:rPr>
        <w:t>CARTA DEL FILÓLOGO</w:t>
      </w:r>
      <w:r>
        <w:rPr>
          <w:noProof/>
        </w:rPr>
        <w:tab/>
      </w:r>
      <w:r w:rsidR="001216AC">
        <w:rPr>
          <w:noProof/>
        </w:rPr>
        <w:fldChar w:fldCharType="begin"/>
      </w:r>
      <w:r>
        <w:rPr>
          <w:noProof/>
        </w:rPr>
        <w:instrText xml:space="preserve"> PAGEREF _Toc277602315 \h </w:instrText>
      </w:r>
      <w:r w:rsidR="001216AC">
        <w:rPr>
          <w:noProof/>
        </w:rPr>
      </w:r>
      <w:r w:rsidR="001216AC">
        <w:rPr>
          <w:noProof/>
        </w:rPr>
        <w:fldChar w:fldCharType="separate"/>
      </w:r>
      <w:r>
        <w:rPr>
          <w:noProof/>
        </w:rPr>
        <w:t>XVIII</w:t>
      </w:r>
      <w:r w:rsidR="001216AC">
        <w:rPr>
          <w:noProof/>
        </w:rPr>
        <w:fldChar w:fldCharType="end"/>
      </w:r>
    </w:p>
    <w:p w:rsidR="00A7670B" w:rsidRPr="00ED337F" w:rsidRDefault="00A7670B">
      <w:pPr>
        <w:pStyle w:val="TDC1"/>
        <w:tabs>
          <w:tab w:val="right" w:leader="dot" w:pos="8375"/>
        </w:tabs>
        <w:rPr>
          <w:b w:val="0"/>
          <w:noProof/>
          <w:lang w:val="es-CR" w:eastAsia="ja-JP"/>
          <w:rPrChange w:id="11" w:author="Laica" w:date="2014-11-23T19:56:00Z">
            <w:rPr>
              <w:b w:val="0"/>
              <w:noProof/>
              <w:lang w:val="en-US" w:eastAsia="ja-JP"/>
            </w:rPr>
          </w:rPrChange>
        </w:rPr>
      </w:pPr>
      <w:r>
        <w:rPr>
          <w:noProof/>
        </w:rPr>
        <w:t>CÓDIGO DE ÉTICA</w:t>
      </w:r>
      <w:r>
        <w:rPr>
          <w:noProof/>
        </w:rPr>
        <w:tab/>
      </w:r>
      <w:r w:rsidR="001216AC">
        <w:rPr>
          <w:noProof/>
        </w:rPr>
        <w:fldChar w:fldCharType="begin"/>
      </w:r>
      <w:r>
        <w:rPr>
          <w:noProof/>
        </w:rPr>
        <w:instrText xml:space="preserve"> PAGEREF _Toc277602316 \h </w:instrText>
      </w:r>
      <w:r w:rsidR="001216AC">
        <w:rPr>
          <w:noProof/>
        </w:rPr>
      </w:r>
      <w:r w:rsidR="001216AC">
        <w:rPr>
          <w:noProof/>
        </w:rPr>
        <w:fldChar w:fldCharType="separate"/>
      </w:r>
      <w:r>
        <w:rPr>
          <w:noProof/>
        </w:rPr>
        <w:t>XIX</w:t>
      </w:r>
      <w:r w:rsidR="001216AC">
        <w:rPr>
          <w:noProof/>
        </w:rPr>
        <w:fldChar w:fldCharType="end"/>
      </w:r>
    </w:p>
    <w:p w:rsidR="00A7670B" w:rsidRPr="00ED337F" w:rsidRDefault="00A7670B">
      <w:pPr>
        <w:pStyle w:val="TDC1"/>
        <w:tabs>
          <w:tab w:val="right" w:leader="dot" w:pos="8375"/>
        </w:tabs>
        <w:rPr>
          <w:b w:val="0"/>
          <w:noProof/>
          <w:lang w:val="es-CR" w:eastAsia="ja-JP"/>
          <w:rPrChange w:id="12" w:author="Laica" w:date="2014-11-23T19:56:00Z">
            <w:rPr>
              <w:b w:val="0"/>
              <w:noProof/>
              <w:lang w:val="en-US" w:eastAsia="ja-JP"/>
            </w:rPr>
          </w:rPrChange>
        </w:rPr>
      </w:pPr>
      <w:r w:rsidRPr="00291520">
        <w:rPr>
          <w:noProof/>
          <w:lang w:val="es-ES"/>
        </w:rPr>
        <w:t>CARTA DE LA DIRECTORA  DE CARRERA</w:t>
      </w:r>
      <w:r>
        <w:rPr>
          <w:noProof/>
        </w:rPr>
        <w:tab/>
      </w:r>
      <w:r w:rsidR="001216AC">
        <w:rPr>
          <w:noProof/>
        </w:rPr>
        <w:fldChar w:fldCharType="begin"/>
      </w:r>
      <w:r>
        <w:rPr>
          <w:noProof/>
        </w:rPr>
        <w:instrText xml:space="preserve"> PAGEREF _Toc277602317 \h </w:instrText>
      </w:r>
      <w:r w:rsidR="001216AC">
        <w:rPr>
          <w:noProof/>
        </w:rPr>
      </w:r>
      <w:r w:rsidR="001216AC">
        <w:rPr>
          <w:noProof/>
        </w:rPr>
        <w:fldChar w:fldCharType="separate"/>
      </w:r>
      <w:r>
        <w:rPr>
          <w:noProof/>
        </w:rPr>
        <w:t>XX</w:t>
      </w:r>
      <w:r w:rsidR="001216AC">
        <w:rPr>
          <w:noProof/>
        </w:rPr>
        <w:fldChar w:fldCharType="end"/>
      </w:r>
    </w:p>
    <w:p w:rsidR="00A7670B" w:rsidRPr="00ED337F" w:rsidRDefault="00A7670B">
      <w:pPr>
        <w:pStyle w:val="TDC1"/>
        <w:tabs>
          <w:tab w:val="right" w:leader="dot" w:pos="8375"/>
        </w:tabs>
        <w:rPr>
          <w:b w:val="0"/>
          <w:noProof/>
          <w:lang w:val="es-CR" w:eastAsia="ja-JP"/>
          <w:rPrChange w:id="13" w:author="Laica" w:date="2014-11-23T19:56:00Z">
            <w:rPr>
              <w:b w:val="0"/>
              <w:noProof/>
              <w:lang w:val="en-US" w:eastAsia="ja-JP"/>
            </w:rPr>
          </w:rPrChange>
        </w:rPr>
      </w:pPr>
      <w:r>
        <w:rPr>
          <w:noProof/>
        </w:rPr>
        <w:t>DEDICATORIA</w:t>
      </w:r>
      <w:r>
        <w:rPr>
          <w:noProof/>
        </w:rPr>
        <w:tab/>
      </w:r>
      <w:r w:rsidR="001216AC">
        <w:rPr>
          <w:noProof/>
        </w:rPr>
        <w:fldChar w:fldCharType="begin"/>
      </w:r>
      <w:r>
        <w:rPr>
          <w:noProof/>
        </w:rPr>
        <w:instrText xml:space="preserve"> PAGEREF _Toc277602318 \h </w:instrText>
      </w:r>
      <w:r w:rsidR="001216AC">
        <w:rPr>
          <w:noProof/>
        </w:rPr>
      </w:r>
      <w:r w:rsidR="001216AC">
        <w:rPr>
          <w:noProof/>
        </w:rPr>
        <w:fldChar w:fldCharType="separate"/>
      </w:r>
      <w:r>
        <w:rPr>
          <w:noProof/>
        </w:rPr>
        <w:t>XXI</w:t>
      </w:r>
      <w:r w:rsidR="001216AC">
        <w:rPr>
          <w:noProof/>
        </w:rPr>
        <w:fldChar w:fldCharType="end"/>
      </w:r>
    </w:p>
    <w:p w:rsidR="00A7670B" w:rsidRPr="00ED337F" w:rsidRDefault="00A7670B">
      <w:pPr>
        <w:pStyle w:val="TDC1"/>
        <w:tabs>
          <w:tab w:val="right" w:leader="dot" w:pos="8375"/>
        </w:tabs>
        <w:rPr>
          <w:b w:val="0"/>
          <w:noProof/>
          <w:lang w:val="es-CR" w:eastAsia="ja-JP"/>
          <w:rPrChange w:id="14" w:author="Laica" w:date="2014-11-23T19:56:00Z">
            <w:rPr>
              <w:b w:val="0"/>
              <w:noProof/>
              <w:lang w:val="en-US" w:eastAsia="ja-JP"/>
            </w:rPr>
          </w:rPrChange>
        </w:rPr>
      </w:pPr>
      <w:r>
        <w:rPr>
          <w:noProof/>
        </w:rPr>
        <w:t>AGRADECIMIENTOS</w:t>
      </w:r>
      <w:r>
        <w:rPr>
          <w:noProof/>
        </w:rPr>
        <w:tab/>
      </w:r>
      <w:r w:rsidR="001216AC">
        <w:rPr>
          <w:noProof/>
        </w:rPr>
        <w:fldChar w:fldCharType="begin"/>
      </w:r>
      <w:r>
        <w:rPr>
          <w:noProof/>
        </w:rPr>
        <w:instrText xml:space="preserve"> PAGEREF _Toc277602319 \h </w:instrText>
      </w:r>
      <w:r w:rsidR="001216AC">
        <w:rPr>
          <w:noProof/>
        </w:rPr>
      </w:r>
      <w:r w:rsidR="001216AC">
        <w:rPr>
          <w:noProof/>
        </w:rPr>
        <w:fldChar w:fldCharType="separate"/>
      </w:r>
      <w:r>
        <w:rPr>
          <w:noProof/>
        </w:rPr>
        <w:t>XXII</w:t>
      </w:r>
      <w:r w:rsidR="001216AC">
        <w:rPr>
          <w:noProof/>
        </w:rPr>
        <w:fldChar w:fldCharType="end"/>
      </w:r>
    </w:p>
    <w:p w:rsidR="00A7670B" w:rsidRPr="00ED337F" w:rsidRDefault="00A7670B">
      <w:pPr>
        <w:pStyle w:val="TDC1"/>
        <w:tabs>
          <w:tab w:val="right" w:leader="dot" w:pos="8375"/>
        </w:tabs>
        <w:rPr>
          <w:b w:val="0"/>
          <w:noProof/>
          <w:lang w:val="es-CR" w:eastAsia="ja-JP"/>
          <w:rPrChange w:id="15" w:author="Laica" w:date="2014-11-23T19:56:00Z">
            <w:rPr>
              <w:b w:val="0"/>
              <w:noProof/>
              <w:lang w:val="en-US" w:eastAsia="ja-JP"/>
            </w:rPr>
          </w:rPrChange>
        </w:rPr>
      </w:pPr>
      <w:r>
        <w:rPr>
          <w:noProof/>
        </w:rPr>
        <w:t>RESUMEN EJECUTIVO</w:t>
      </w:r>
      <w:r>
        <w:rPr>
          <w:noProof/>
        </w:rPr>
        <w:tab/>
      </w:r>
      <w:r w:rsidR="001216AC">
        <w:rPr>
          <w:noProof/>
        </w:rPr>
        <w:fldChar w:fldCharType="begin"/>
      </w:r>
      <w:r>
        <w:rPr>
          <w:noProof/>
        </w:rPr>
        <w:instrText xml:space="preserve"> PAGEREF _Toc277602320 \h </w:instrText>
      </w:r>
      <w:r w:rsidR="001216AC">
        <w:rPr>
          <w:noProof/>
        </w:rPr>
      </w:r>
      <w:r w:rsidR="001216AC">
        <w:rPr>
          <w:noProof/>
        </w:rPr>
        <w:fldChar w:fldCharType="separate"/>
      </w:r>
      <w:r>
        <w:rPr>
          <w:noProof/>
        </w:rPr>
        <w:t>XXIII</w:t>
      </w:r>
      <w:r w:rsidR="001216AC">
        <w:rPr>
          <w:noProof/>
        </w:rPr>
        <w:fldChar w:fldCharType="end"/>
      </w:r>
    </w:p>
    <w:p w:rsidR="00A7670B" w:rsidRPr="00ED337F" w:rsidRDefault="00A7670B">
      <w:pPr>
        <w:pStyle w:val="TDC1"/>
        <w:tabs>
          <w:tab w:val="right" w:leader="dot" w:pos="8375"/>
        </w:tabs>
        <w:rPr>
          <w:b w:val="0"/>
          <w:noProof/>
          <w:lang w:val="es-CR" w:eastAsia="ja-JP"/>
          <w:rPrChange w:id="16" w:author="Laica" w:date="2014-11-23T19:56:00Z">
            <w:rPr>
              <w:b w:val="0"/>
              <w:noProof/>
              <w:lang w:val="en-US" w:eastAsia="ja-JP"/>
            </w:rPr>
          </w:rPrChange>
        </w:rPr>
      </w:pPr>
      <w:r>
        <w:rPr>
          <w:noProof/>
        </w:rPr>
        <w:t>INTRODUCCIÓN</w:t>
      </w:r>
      <w:r>
        <w:rPr>
          <w:noProof/>
        </w:rPr>
        <w:tab/>
      </w:r>
      <w:r w:rsidR="001216AC">
        <w:rPr>
          <w:noProof/>
        </w:rPr>
        <w:fldChar w:fldCharType="begin"/>
      </w:r>
      <w:r>
        <w:rPr>
          <w:noProof/>
        </w:rPr>
        <w:instrText xml:space="preserve"> PAGEREF _Toc277602321 \h </w:instrText>
      </w:r>
      <w:r w:rsidR="001216AC">
        <w:rPr>
          <w:noProof/>
        </w:rPr>
      </w:r>
      <w:r w:rsidR="001216AC">
        <w:rPr>
          <w:noProof/>
        </w:rPr>
        <w:fldChar w:fldCharType="separate"/>
      </w:r>
      <w:r>
        <w:rPr>
          <w:noProof/>
        </w:rPr>
        <w:t>24</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17" w:author="Laica" w:date="2014-11-23T19:56:00Z">
            <w:rPr>
              <w:b w:val="0"/>
              <w:noProof/>
              <w:lang w:val="en-US" w:eastAsia="ja-JP"/>
            </w:rPr>
          </w:rPrChange>
        </w:rPr>
      </w:pPr>
      <w:r>
        <w:rPr>
          <w:noProof/>
        </w:rPr>
        <w:t>1.</w:t>
      </w:r>
      <w:r w:rsidRPr="00ED337F">
        <w:rPr>
          <w:b w:val="0"/>
          <w:noProof/>
          <w:lang w:val="es-CR" w:eastAsia="ja-JP"/>
          <w:rPrChange w:id="18" w:author="Laica" w:date="2014-11-23T19:56:00Z">
            <w:rPr>
              <w:b w:val="0"/>
              <w:noProof/>
              <w:lang w:val="en-US" w:eastAsia="ja-JP"/>
            </w:rPr>
          </w:rPrChange>
        </w:rPr>
        <w:tab/>
      </w:r>
      <w:r>
        <w:rPr>
          <w:noProof/>
        </w:rPr>
        <w:t>Tema</w:t>
      </w:r>
      <w:r>
        <w:rPr>
          <w:noProof/>
        </w:rPr>
        <w:tab/>
      </w:r>
      <w:r w:rsidR="001216AC">
        <w:rPr>
          <w:noProof/>
        </w:rPr>
        <w:fldChar w:fldCharType="begin"/>
      </w:r>
      <w:r>
        <w:rPr>
          <w:noProof/>
        </w:rPr>
        <w:instrText xml:space="preserve"> PAGEREF _Toc277602322 \h </w:instrText>
      </w:r>
      <w:r w:rsidR="001216AC">
        <w:rPr>
          <w:noProof/>
        </w:rPr>
      </w:r>
      <w:r w:rsidR="001216AC">
        <w:rPr>
          <w:noProof/>
        </w:rPr>
        <w:fldChar w:fldCharType="separate"/>
      </w:r>
      <w:r>
        <w:rPr>
          <w:noProof/>
        </w:rPr>
        <w:t>2</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19" w:author="Laica" w:date="2014-11-23T19:56:00Z">
            <w:rPr>
              <w:b w:val="0"/>
              <w:noProof/>
              <w:lang w:val="en-US" w:eastAsia="ja-JP"/>
            </w:rPr>
          </w:rPrChange>
        </w:rPr>
      </w:pPr>
      <w:r>
        <w:rPr>
          <w:noProof/>
        </w:rPr>
        <w:t>2.</w:t>
      </w:r>
      <w:r w:rsidRPr="00ED337F">
        <w:rPr>
          <w:b w:val="0"/>
          <w:noProof/>
          <w:lang w:val="es-CR" w:eastAsia="ja-JP"/>
          <w:rPrChange w:id="20" w:author="Laica" w:date="2014-11-23T19:56:00Z">
            <w:rPr>
              <w:b w:val="0"/>
              <w:noProof/>
              <w:lang w:val="en-US" w:eastAsia="ja-JP"/>
            </w:rPr>
          </w:rPrChange>
        </w:rPr>
        <w:tab/>
      </w:r>
      <w:r>
        <w:rPr>
          <w:noProof/>
        </w:rPr>
        <w:t>Planteamiento del problema de estudio</w:t>
      </w:r>
      <w:r>
        <w:rPr>
          <w:noProof/>
        </w:rPr>
        <w:tab/>
      </w:r>
      <w:r w:rsidR="001216AC">
        <w:rPr>
          <w:noProof/>
        </w:rPr>
        <w:fldChar w:fldCharType="begin"/>
      </w:r>
      <w:r>
        <w:rPr>
          <w:noProof/>
        </w:rPr>
        <w:instrText xml:space="preserve"> PAGEREF _Toc277602323 \h </w:instrText>
      </w:r>
      <w:r w:rsidR="001216AC">
        <w:rPr>
          <w:noProof/>
        </w:rPr>
      </w:r>
      <w:r w:rsidR="001216AC">
        <w:rPr>
          <w:noProof/>
        </w:rPr>
        <w:fldChar w:fldCharType="separate"/>
      </w:r>
      <w:r>
        <w:rPr>
          <w:noProof/>
        </w:rPr>
        <w:t>2</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21" w:author="Laica" w:date="2014-11-23T19:56:00Z">
            <w:rPr>
              <w:b w:val="0"/>
              <w:noProof/>
              <w:lang w:val="en-US" w:eastAsia="ja-JP"/>
            </w:rPr>
          </w:rPrChange>
        </w:rPr>
      </w:pPr>
      <w:r>
        <w:rPr>
          <w:noProof/>
        </w:rPr>
        <w:t>3.</w:t>
      </w:r>
      <w:r w:rsidRPr="00ED337F">
        <w:rPr>
          <w:b w:val="0"/>
          <w:noProof/>
          <w:lang w:val="es-CR" w:eastAsia="ja-JP"/>
          <w:rPrChange w:id="22" w:author="Laica" w:date="2014-11-23T19:56:00Z">
            <w:rPr>
              <w:b w:val="0"/>
              <w:noProof/>
              <w:lang w:val="en-US" w:eastAsia="ja-JP"/>
            </w:rPr>
          </w:rPrChange>
        </w:rPr>
        <w:tab/>
      </w:r>
      <w:r>
        <w:rPr>
          <w:noProof/>
        </w:rPr>
        <w:t>Justificación</w:t>
      </w:r>
      <w:r>
        <w:rPr>
          <w:noProof/>
        </w:rPr>
        <w:tab/>
      </w:r>
      <w:r w:rsidR="001216AC">
        <w:rPr>
          <w:noProof/>
        </w:rPr>
        <w:fldChar w:fldCharType="begin"/>
      </w:r>
      <w:r>
        <w:rPr>
          <w:noProof/>
        </w:rPr>
        <w:instrText xml:space="preserve"> PAGEREF _Toc277602324 \h </w:instrText>
      </w:r>
      <w:r w:rsidR="001216AC">
        <w:rPr>
          <w:noProof/>
        </w:rPr>
      </w:r>
      <w:r w:rsidR="001216AC">
        <w:rPr>
          <w:noProof/>
        </w:rPr>
        <w:fldChar w:fldCharType="separate"/>
      </w:r>
      <w:r>
        <w:rPr>
          <w:noProof/>
        </w:rPr>
        <w:t>10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3" w:author="Laica" w:date="2014-11-23T19:56:00Z">
            <w:rPr>
              <w:b w:val="0"/>
              <w:noProof/>
              <w:sz w:val="24"/>
              <w:szCs w:val="24"/>
              <w:lang w:val="en-US" w:eastAsia="ja-JP"/>
            </w:rPr>
          </w:rPrChange>
        </w:rPr>
      </w:pPr>
      <w:r>
        <w:rPr>
          <w:noProof/>
        </w:rPr>
        <w:t>3.1 Estudio de Viabilidad de la propuesta</w:t>
      </w:r>
      <w:r>
        <w:rPr>
          <w:noProof/>
        </w:rPr>
        <w:tab/>
      </w:r>
      <w:r w:rsidR="001216AC">
        <w:rPr>
          <w:noProof/>
        </w:rPr>
        <w:fldChar w:fldCharType="begin"/>
      </w:r>
      <w:r>
        <w:rPr>
          <w:noProof/>
        </w:rPr>
        <w:instrText xml:space="preserve"> PAGEREF _Toc277602325 \h </w:instrText>
      </w:r>
      <w:r w:rsidR="001216AC">
        <w:rPr>
          <w:noProof/>
        </w:rPr>
      </w:r>
      <w:r w:rsidR="001216AC">
        <w:rPr>
          <w:noProof/>
        </w:rPr>
        <w:fldChar w:fldCharType="separate"/>
      </w:r>
      <w:r>
        <w:rPr>
          <w:noProof/>
        </w:rPr>
        <w:t>12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4" w:author="Laica" w:date="2014-11-23T19:56:00Z">
            <w:rPr>
              <w:b w:val="0"/>
              <w:noProof/>
              <w:sz w:val="24"/>
              <w:szCs w:val="24"/>
              <w:lang w:val="en-US" w:eastAsia="ja-JP"/>
            </w:rPr>
          </w:rPrChange>
        </w:rPr>
      </w:pPr>
      <w:r>
        <w:rPr>
          <w:noProof/>
        </w:rPr>
        <w:lastRenderedPageBreak/>
        <w:t>3.2 Estudio de viabilidad técnica</w:t>
      </w:r>
      <w:r>
        <w:rPr>
          <w:noProof/>
        </w:rPr>
        <w:tab/>
      </w:r>
      <w:r w:rsidR="001216AC">
        <w:rPr>
          <w:noProof/>
        </w:rPr>
        <w:fldChar w:fldCharType="begin"/>
      </w:r>
      <w:r>
        <w:rPr>
          <w:noProof/>
        </w:rPr>
        <w:instrText xml:space="preserve"> PAGEREF _Toc277602326 \h </w:instrText>
      </w:r>
      <w:r w:rsidR="001216AC">
        <w:rPr>
          <w:noProof/>
        </w:rPr>
      </w:r>
      <w:r w:rsidR="001216AC">
        <w:rPr>
          <w:noProof/>
        </w:rPr>
        <w:fldChar w:fldCharType="separate"/>
      </w:r>
      <w:r>
        <w:rPr>
          <w:noProof/>
        </w:rPr>
        <w:t>13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5" w:author="Laica" w:date="2014-11-23T19:56:00Z">
            <w:rPr>
              <w:b w:val="0"/>
              <w:noProof/>
              <w:sz w:val="24"/>
              <w:szCs w:val="24"/>
              <w:lang w:val="en-US" w:eastAsia="ja-JP"/>
            </w:rPr>
          </w:rPrChange>
        </w:rPr>
      </w:pPr>
      <w:r>
        <w:rPr>
          <w:noProof/>
        </w:rPr>
        <w:t>3.3 Estudio de viabilidad económica</w:t>
      </w:r>
      <w:r>
        <w:rPr>
          <w:noProof/>
        </w:rPr>
        <w:tab/>
      </w:r>
      <w:r w:rsidR="001216AC">
        <w:rPr>
          <w:noProof/>
        </w:rPr>
        <w:fldChar w:fldCharType="begin"/>
      </w:r>
      <w:r>
        <w:rPr>
          <w:noProof/>
        </w:rPr>
        <w:instrText xml:space="preserve"> PAGEREF _Toc277602327 \h </w:instrText>
      </w:r>
      <w:r w:rsidR="001216AC">
        <w:rPr>
          <w:noProof/>
        </w:rPr>
      </w:r>
      <w:r w:rsidR="001216AC">
        <w:rPr>
          <w:noProof/>
        </w:rPr>
        <w:fldChar w:fldCharType="separate"/>
      </w:r>
      <w:r>
        <w:rPr>
          <w:noProof/>
        </w:rPr>
        <w:t>15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6" w:author="Laica" w:date="2014-11-23T19:56:00Z">
            <w:rPr>
              <w:b w:val="0"/>
              <w:noProof/>
              <w:sz w:val="24"/>
              <w:szCs w:val="24"/>
              <w:lang w:val="en-US" w:eastAsia="ja-JP"/>
            </w:rPr>
          </w:rPrChange>
        </w:rPr>
      </w:pPr>
      <w:r>
        <w:rPr>
          <w:noProof/>
        </w:rPr>
        <w:t>3.4 Estudio de viabilidad operativa</w:t>
      </w:r>
      <w:r>
        <w:rPr>
          <w:noProof/>
        </w:rPr>
        <w:tab/>
      </w:r>
      <w:r w:rsidR="001216AC">
        <w:rPr>
          <w:noProof/>
        </w:rPr>
        <w:fldChar w:fldCharType="begin"/>
      </w:r>
      <w:r>
        <w:rPr>
          <w:noProof/>
        </w:rPr>
        <w:instrText xml:space="preserve"> PAGEREF _Toc277602328 \h </w:instrText>
      </w:r>
      <w:r w:rsidR="001216AC">
        <w:rPr>
          <w:noProof/>
        </w:rPr>
      </w:r>
      <w:r w:rsidR="001216AC">
        <w:rPr>
          <w:noProof/>
        </w:rPr>
        <w:fldChar w:fldCharType="separate"/>
      </w:r>
      <w:r>
        <w:rPr>
          <w:noProof/>
        </w:rPr>
        <w:t>17</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27" w:author="Laica" w:date="2014-11-23T19:56:00Z">
            <w:rPr>
              <w:b w:val="0"/>
              <w:noProof/>
              <w:lang w:val="en-US" w:eastAsia="ja-JP"/>
            </w:rPr>
          </w:rPrChange>
        </w:rPr>
      </w:pPr>
      <w:r>
        <w:rPr>
          <w:noProof/>
        </w:rPr>
        <w:t>4.</w:t>
      </w:r>
      <w:r w:rsidRPr="00ED337F">
        <w:rPr>
          <w:b w:val="0"/>
          <w:noProof/>
          <w:lang w:val="es-CR" w:eastAsia="ja-JP"/>
          <w:rPrChange w:id="28" w:author="Laica" w:date="2014-11-23T19:56:00Z">
            <w:rPr>
              <w:b w:val="0"/>
              <w:noProof/>
              <w:lang w:val="en-US" w:eastAsia="ja-JP"/>
            </w:rPr>
          </w:rPrChange>
        </w:rPr>
        <w:tab/>
      </w:r>
      <w:r>
        <w:rPr>
          <w:noProof/>
        </w:rPr>
        <w:t>Objetivos de la investigación</w:t>
      </w:r>
      <w:r>
        <w:rPr>
          <w:noProof/>
        </w:rPr>
        <w:tab/>
      </w:r>
      <w:r w:rsidR="001216AC">
        <w:rPr>
          <w:noProof/>
        </w:rPr>
        <w:fldChar w:fldCharType="begin"/>
      </w:r>
      <w:r>
        <w:rPr>
          <w:noProof/>
        </w:rPr>
        <w:instrText xml:space="preserve"> PAGEREF _Toc277602329 \h </w:instrText>
      </w:r>
      <w:r w:rsidR="001216AC">
        <w:rPr>
          <w:noProof/>
        </w:rPr>
      </w:r>
      <w:r w:rsidR="001216AC">
        <w:rPr>
          <w:noProof/>
        </w:rPr>
        <w:fldChar w:fldCharType="separate"/>
      </w:r>
      <w:r>
        <w:rPr>
          <w:noProof/>
        </w:rPr>
        <w:t>20</w:t>
      </w:r>
      <w:r w:rsidR="001216AC">
        <w:rPr>
          <w:noProof/>
        </w:rPr>
        <w:fldChar w:fldCharType="end"/>
      </w:r>
    </w:p>
    <w:p w:rsidR="00A7670B" w:rsidRPr="00ED337F" w:rsidRDefault="00A7670B">
      <w:pPr>
        <w:pStyle w:val="TDC2"/>
        <w:tabs>
          <w:tab w:val="left" w:pos="792"/>
          <w:tab w:val="right" w:leader="dot" w:pos="8375"/>
        </w:tabs>
        <w:rPr>
          <w:b w:val="0"/>
          <w:noProof/>
          <w:sz w:val="24"/>
          <w:szCs w:val="24"/>
          <w:lang w:val="es-CR" w:eastAsia="ja-JP"/>
          <w:rPrChange w:id="29" w:author="Laica" w:date="2014-11-23T19:56:00Z">
            <w:rPr>
              <w:b w:val="0"/>
              <w:noProof/>
              <w:sz w:val="24"/>
              <w:szCs w:val="24"/>
              <w:lang w:val="en-US" w:eastAsia="ja-JP"/>
            </w:rPr>
          </w:rPrChange>
        </w:rPr>
      </w:pPr>
      <w:r w:rsidRPr="00291520">
        <w:rPr>
          <w:noProof/>
          <w:lang w:val="es-ES"/>
        </w:rPr>
        <w:t>4.1</w:t>
      </w:r>
      <w:r w:rsidRPr="00ED337F">
        <w:rPr>
          <w:b w:val="0"/>
          <w:noProof/>
          <w:sz w:val="24"/>
          <w:szCs w:val="24"/>
          <w:lang w:val="es-CR" w:eastAsia="ja-JP"/>
          <w:rPrChange w:id="30" w:author="Laica" w:date="2014-11-23T19:56:00Z">
            <w:rPr>
              <w:b w:val="0"/>
              <w:noProof/>
              <w:sz w:val="24"/>
              <w:szCs w:val="24"/>
              <w:lang w:val="en-US" w:eastAsia="ja-JP"/>
            </w:rPr>
          </w:rPrChange>
        </w:rPr>
        <w:tab/>
      </w:r>
      <w:r w:rsidRPr="00291520">
        <w:rPr>
          <w:noProof/>
          <w:lang w:val="es-ES"/>
        </w:rPr>
        <w:t>Objetivo General</w:t>
      </w:r>
      <w:r>
        <w:rPr>
          <w:noProof/>
        </w:rPr>
        <w:tab/>
      </w:r>
      <w:r w:rsidR="001216AC">
        <w:rPr>
          <w:noProof/>
        </w:rPr>
        <w:fldChar w:fldCharType="begin"/>
      </w:r>
      <w:r>
        <w:rPr>
          <w:noProof/>
        </w:rPr>
        <w:instrText xml:space="preserve"> PAGEREF _Toc277602330 \h </w:instrText>
      </w:r>
      <w:r w:rsidR="001216AC">
        <w:rPr>
          <w:noProof/>
        </w:rPr>
      </w:r>
      <w:r w:rsidR="001216AC">
        <w:rPr>
          <w:noProof/>
        </w:rPr>
        <w:fldChar w:fldCharType="separate"/>
      </w:r>
      <w:r>
        <w:rPr>
          <w:noProof/>
        </w:rPr>
        <w:t>20</w:t>
      </w:r>
      <w:r w:rsidR="001216AC">
        <w:rPr>
          <w:noProof/>
        </w:rPr>
        <w:fldChar w:fldCharType="end"/>
      </w:r>
    </w:p>
    <w:p w:rsidR="00A7670B" w:rsidRPr="00ED337F" w:rsidRDefault="00A7670B">
      <w:pPr>
        <w:pStyle w:val="TDC2"/>
        <w:tabs>
          <w:tab w:val="left" w:pos="792"/>
          <w:tab w:val="right" w:leader="dot" w:pos="8375"/>
        </w:tabs>
        <w:rPr>
          <w:b w:val="0"/>
          <w:noProof/>
          <w:sz w:val="24"/>
          <w:szCs w:val="24"/>
          <w:lang w:val="es-CR" w:eastAsia="ja-JP"/>
          <w:rPrChange w:id="31" w:author="Laica" w:date="2014-11-23T19:56:00Z">
            <w:rPr>
              <w:b w:val="0"/>
              <w:noProof/>
              <w:sz w:val="24"/>
              <w:szCs w:val="24"/>
              <w:lang w:val="en-US" w:eastAsia="ja-JP"/>
            </w:rPr>
          </w:rPrChange>
        </w:rPr>
      </w:pPr>
      <w:r w:rsidRPr="00291520">
        <w:rPr>
          <w:noProof/>
          <w:lang w:val="es-ES"/>
        </w:rPr>
        <w:t>4.2</w:t>
      </w:r>
      <w:r w:rsidRPr="00ED337F">
        <w:rPr>
          <w:b w:val="0"/>
          <w:noProof/>
          <w:sz w:val="24"/>
          <w:szCs w:val="24"/>
          <w:lang w:val="es-CR" w:eastAsia="ja-JP"/>
          <w:rPrChange w:id="32" w:author="Laica" w:date="2014-11-23T19:56:00Z">
            <w:rPr>
              <w:b w:val="0"/>
              <w:noProof/>
              <w:sz w:val="24"/>
              <w:szCs w:val="24"/>
              <w:lang w:val="en-US" w:eastAsia="ja-JP"/>
            </w:rPr>
          </w:rPrChange>
        </w:rPr>
        <w:tab/>
      </w:r>
      <w:r w:rsidRPr="00291520">
        <w:rPr>
          <w:noProof/>
          <w:lang w:val="es-ES"/>
        </w:rPr>
        <w:t>Objetivos Específicos</w:t>
      </w:r>
      <w:r>
        <w:rPr>
          <w:noProof/>
        </w:rPr>
        <w:tab/>
      </w:r>
      <w:r w:rsidR="001216AC">
        <w:rPr>
          <w:noProof/>
        </w:rPr>
        <w:fldChar w:fldCharType="begin"/>
      </w:r>
      <w:r>
        <w:rPr>
          <w:noProof/>
        </w:rPr>
        <w:instrText xml:space="preserve"> PAGEREF _Toc277602331 \h </w:instrText>
      </w:r>
      <w:r w:rsidR="001216AC">
        <w:rPr>
          <w:noProof/>
        </w:rPr>
      </w:r>
      <w:r w:rsidR="001216AC">
        <w:rPr>
          <w:noProof/>
        </w:rPr>
        <w:fldChar w:fldCharType="separate"/>
      </w:r>
      <w:r>
        <w:rPr>
          <w:noProof/>
        </w:rPr>
        <w:t>20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33" w:author="Laica" w:date="2014-11-23T19:56:00Z">
            <w:rPr>
              <w:noProof/>
              <w:sz w:val="24"/>
              <w:szCs w:val="24"/>
              <w:lang w:val="en-US" w:eastAsia="ja-JP"/>
            </w:rPr>
          </w:rPrChange>
        </w:rPr>
      </w:pPr>
      <w:r>
        <w:rPr>
          <w:noProof/>
        </w:rPr>
        <w:t>4.2.1 Realizar el levantamiento de requerimientos de cada una de las vulnerabilidades a identificar mediante el uso de estándares en la industria.</w:t>
      </w:r>
      <w:r>
        <w:rPr>
          <w:noProof/>
        </w:rPr>
        <w:tab/>
      </w:r>
      <w:r w:rsidR="001216AC">
        <w:rPr>
          <w:noProof/>
        </w:rPr>
        <w:fldChar w:fldCharType="begin"/>
      </w:r>
      <w:r>
        <w:rPr>
          <w:noProof/>
        </w:rPr>
        <w:instrText xml:space="preserve"> PAGEREF _Toc277602332 \h </w:instrText>
      </w:r>
      <w:r w:rsidR="001216AC">
        <w:rPr>
          <w:noProof/>
        </w:rPr>
      </w:r>
      <w:r w:rsidR="001216AC">
        <w:rPr>
          <w:noProof/>
        </w:rPr>
        <w:fldChar w:fldCharType="separate"/>
      </w:r>
      <w:r>
        <w:rPr>
          <w:noProof/>
        </w:rPr>
        <w:t>20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34" w:author="Laica" w:date="2014-11-23T19:56:00Z">
            <w:rPr>
              <w:noProof/>
              <w:sz w:val="24"/>
              <w:szCs w:val="24"/>
              <w:lang w:val="en-US" w:eastAsia="ja-JP"/>
            </w:rPr>
          </w:rPrChange>
        </w:rPr>
      </w:pPr>
      <w:r>
        <w:rPr>
          <w:noProof/>
        </w:rPr>
        <w:t>4.2.2 Elaborar el diseño del software que contempla el flujo de trabajo, la identificación de vulnerabilidades y la retroalimentación al usuario final.</w:t>
      </w:r>
      <w:r>
        <w:rPr>
          <w:noProof/>
        </w:rPr>
        <w:tab/>
      </w:r>
      <w:r w:rsidR="001216AC">
        <w:rPr>
          <w:noProof/>
        </w:rPr>
        <w:fldChar w:fldCharType="begin"/>
      </w:r>
      <w:r>
        <w:rPr>
          <w:noProof/>
        </w:rPr>
        <w:instrText xml:space="preserve"> PAGEREF _Toc277602333 \h </w:instrText>
      </w:r>
      <w:r w:rsidR="001216AC">
        <w:rPr>
          <w:noProof/>
        </w:rPr>
      </w:r>
      <w:r w:rsidR="001216AC">
        <w:rPr>
          <w:noProof/>
        </w:rPr>
        <w:fldChar w:fldCharType="separate"/>
      </w:r>
      <w:r>
        <w:rPr>
          <w:noProof/>
        </w:rPr>
        <w:t>20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35" w:author="Laica" w:date="2014-11-23T19:56:00Z">
            <w:rPr>
              <w:noProof/>
              <w:sz w:val="24"/>
              <w:szCs w:val="24"/>
              <w:lang w:val="en-US" w:eastAsia="ja-JP"/>
            </w:rPr>
          </w:rPrChange>
        </w:rPr>
      </w:pPr>
      <w:r>
        <w:rPr>
          <w:noProof/>
        </w:rPr>
        <w:t>4.2.3 Desarrollar el prototipo funcional de la extensión de seguridad para el ambiente de desarrollo Visual Studio .NET que permita realizar pruebas estáticas de seguridad de aplicaciones.</w:t>
      </w:r>
      <w:r>
        <w:rPr>
          <w:noProof/>
        </w:rPr>
        <w:tab/>
      </w:r>
      <w:r w:rsidR="001216AC">
        <w:rPr>
          <w:noProof/>
        </w:rPr>
        <w:fldChar w:fldCharType="begin"/>
      </w:r>
      <w:r>
        <w:rPr>
          <w:noProof/>
        </w:rPr>
        <w:instrText xml:space="preserve"> PAGEREF _Toc277602334 \h </w:instrText>
      </w:r>
      <w:r w:rsidR="001216AC">
        <w:rPr>
          <w:noProof/>
        </w:rPr>
      </w:r>
      <w:r w:rsidR="001216AC">
        <w:rPr>
          <w:noProof/>
        </w:rPr>
        <w:fldChar w:fldCharType="separate"/>
      </w:r>
      <w:r>
        <w:rPr>
          <w:noProof/>
        </w:rPr>
        <w:t>21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36" w:author="Laica" w:date="2014-11-23T19:56:00Z">
            <w:rPr>
              <w:noProof/>
              <w:sz w:val="24"/>
              <w:szCs w:val="24"/>
              <w:lang w:val="en-US" w:eastAsia="ja-JP"/>
            </w:rPr>
          </w:rPrChange>
        </w:rPr>
      </w:pPr>
      <w:r>
        <w:rPr>
          <w:noProof/>
        </w:rPr>
        <w:t>4.2.4 Implementar las reglas de diagnóstico para detectar vulnerabilidades en el código fuente utilizando estándares en la industria.</w:t>
      </w:r>
      <w:r>
        <w:rPr>
          <w:noProof/>
        </w:rPr>
        <w:tab/>
      </w:r>
      <w:r w:rsidR="001216AC">
        <w:rPr>
          <w:noProof/>
        </w:rPr>
        <w:fldChar w:fldCharType="begin"/>
      </w:r>
      <w:r>
        <w:rPr>
          <w:noProof/>
        </w:rPr>
        <w:instrText xml:space="preserve"> PAGEREF _Toc277602335 \h </w:instrText>
      </w:r>
      <w:r w:rsidR="001216AC">
        <w:rPr>
          <w:noProof/>
        </w:rPr>
      </w:r>
      <w:r w:rsidR="001216AC">
        <w:rPr>
          <w:noProof/>
        </w:rPr>
        <w:fldChar w:fldCharType="separate"/>
      </w:r>
      <w:r>
        <w:rPr>
          <w:noProof/>
        </w:rPr>
        <w:t>21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37" w:author="Laica" w:date="2014-11-23T19:56:00Z">
            <w:rPr>
              <w:noProof/>
              <w:sz w:val="24"/>
              <w:szCs w:val="24"/>
              <w:lang w:val="en-US" w:eastAsia="ja-JP"/>
            </w:rPr>
          </w:rPrChange>
        </w:rPr>
      </w:pPr>
      <w:r>
        <w:rPr>
          <w:noProof/>
        </w:rPr>
        <w:t>4.2.5 Desarrollar pruebas funcionales, pruebas de integración y pruebas unitarias del prototipo.</w:t>
      </w:r>
      <w:r>
        <w:rPr>
          <w:noProof/>
        </w:rPr>
        <w:tab/>
      </w:r>
      <w:r w:rsidR="001216AC">
        <w:rPr>
          <w:noProof/>
        </w:rPr>
        <w:fldChar w:fldCharType="begin"/>
      </w:r>
      <w:r>
        <w:rPr>
          <w:noProof/>
        </w:rPr>
        <w:instrText xml:space="preserve"> PAGEREF _Toc277602336 \h </w:instrText>
      </w:r>
      <w:r w:rsidR="001216AC">
        <w:rPr>
          <w:noProof/>
        </w:rPr>
      </w:r>
      <w:r w:rsidR="001216AC">
        <w:rPr>
          <w:noProof/>
        </w:rPr>
        <w:fldChar w:fldCharType="separate"/>
      </w:r>
      <w:r>
        <w:rPr>
          <w:noProof/>
        </w:rPr>
        <w:t>21</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38" w:author="Laica" w:date="2014-11-23T19:56:00Z">
            <w:rPr>
              <w:b w:val="0"/>
              <w:noProof/>
              <w:lang w:val="en-US" w:eastAsia="ja-JP"/>
            </w:rPr>
          </w:rPrChange>
        </w:rPr>
      </w:pPr>
      <w:r>
        <w:rPr>
          <w:noProof/>
        </w:rPr>
        <w:t>5.</w:t>
      </w:r>
      <w:r w:rsidRPr="00ED337F">
        <w:rPr>
          <w:b w:val="0"/>
          <w:noProof/>
          <w:lang w:val="es-CR" w:eastAsia="ja-JP"/>
          <w:rPrChange w:id="39" w:author="Laica" w:date="2014-11-23T19:56:00Z">
            <w:rPr>
              <w:b w:val="0"/>
              <w:noProof/>
              <w:lang w:val="en-US" w:eastAsia="ja-JP"/>
            </w:rPr>
          </w:rPrChange>
        </w:rPr>
        <w:tab/>
      </w:r>
      <w:r>
        <w:rPr>
          <w:noProof/>
        </w:rPr>
        <w:t>Alcances</w:t>
      </w:r>
      <w:r>
        <w:rPr>
          <w:noProof/>
        </w:rPr>
        <w:tab/>
      </w:r>
      <w:r w:rsidR="001216AC">
        <w:rPr>
          <w:noProof/>
        </w:rPr>
        <w:fldChar w:fldCharType="begin"/>
      </w:r>
      <w:r>
        <w:rPr>
          <w:noProof/>
        </w:rPr>
        <w:instrText xml:space="preserve"> PAGEREF _Toc277602337 \h </w:instrText>
      </w:r>
      <w:r w:rsidR="001216AC">
        <w:rPr>
          <w:noProof/>
        </w:rPr>
      </w:r>
      <w:r w:rsidR="001216AC">
        <w:rPr>
          <w:noProof/>
        </w:rPr>
        <w:fldChar w:fldCharType="separate"/>
      </w:r>
      <w:r>
        <w:rPr>
          <w:noProof/>
        </w:rPr>
        <w:t>21</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40" w:author="Laica" w:date="2014-11-23T19:56:00Z">
            <w:rPr>
              <w:b w:val="0"/>
              <w:noProof/>
              <w:lang w:val="en-US" w:eastAsia="ja-JP"/>
            </w:rPr>
          </w:rPrChange>
        </w:rPr>
      </w:pPr>
      <w:r>
        <w:rPr>
          <w:noProof/>
        </w:rPr>
        <w:t>6.</w:t>
      </w:r>
      <w:r w:rsidRPr="00ED337F">
        <w:rPr>
          <w:b w:val="0"/>
          <w:noProof/>
          <w:lang w:val="es-CR" w:eastAsia="ja-JP"/>
          <w:rPrChange w:id="41" w:author="Laica" w:date="2014-11-23T19:56:00Z">
            <w:rPr>
              <w:b w:val="0"/>
              <w:noProof/>
              <w:lang w:val="en-US" w:eastAsia="ja-JP"/>
            </w:rPr>
          </w:rPrChange>
        </w:rPr>
        <w:tab/>
      </w:r>
      <w:r>
        <w:rPr>
          <w:noProof/>
        </w:rPr>
        <w:t>Limitaciones</w:t>
      </w:r>
      <w:r>
        <w:rPr>
          <w:noProof/>
        </w:rPr>
        <w:tab/>
      </w:r>
      <w:r w:rsidR="001216AC">
        <w:rPr>
          <w:noProof/>
        </w:rPr>
        <w:fldChar w:fldCharType="begin"/>
      </w:r>
      <w:r>
        <w:rPr>
          <w:noProof/>
        </w:rPr>
        <w:instrText xml:space="preserve"> PAGEREF _Toc277602338 \h </w:instrText>
      </w:r>
      <w:r w:rsidR="001216AC">
        <w:rPr>
          <w:noProof/>
        </w:rPr>
      </w:r>
      <w:r w:rsidR="001216AC">
        <w:rPr>
          <w:noProof/>
        </w:rPr>
        <w:fldChar w:fldCharType="separate"/>
      </w:r>
      <w:r>
        <w:rPr>
          <w:noProof/>
        </w:rPr>
        <w:t>25</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42" w:author="Laica" w:date="2014-11-23T19:56:00Z">
            <w:rPr>
              <w:b w:val="0"/>
              <w:noProof/>
              <w:lang w:val="en-US" w:eastAsia="ja-JP"/>
            </w:rPr>
          </w:rPrChange>
        </w:rPr>
      </w:pPr>
      <w:r>
        <w:rPr>
          <w:noProof/>
        </w:rPr>
        <w:t>7.</w:t>
      </w:r>
      <w:r w:rsidRPr="00ED337F">
        <w:rPr>
          <w:b w:val="0"/>
          <w:noProof/>
          <w:lang w:val="es-CR" w:eastAsia="ja-JP"/>
          <w:rPrChange w:id="43" w:author="Laica" w:date="2014-11-23T19:56:00Z">
            <w:rPr>
              <w:b w:val="0"/>
              <w:noProof/>
              <w:lang w:val="en-US" w:eastAsia="ja-JP"/>
            </w:rPr>
          </w:rPrChange>
        </w:rPr>
        <w:tab/>
      </w:r>
      <w:r>
        <w:rPr>
          <w:noProof/>
        </w:rPr>
        <w:t>Antecedentes</w:t>
      </w:r>
      <w:r>
        <w:rPr>
          <w:noProof/>
        </w:rPr>
        <w:tab/>
      </w:r>
      <w:r w:rsidR="001216AC">
        <w:rPr>
          <w:noProof/>
        </w:rPr>
        <w:fldChar w:fldCharType="begin"/>
      </w:r>
      <w:r>
        <w:rPr>
          <w:noProof/>
        </w:rPr>
        <w:instrText xml:space="preserve"> PAGEREF _Toc277602339 \h </w:instrText>
      </w:r>
      <w:r w:rsidR="001216AC">
        <w:rPr>
          <w:noProof/>
        </w:rPr>
      </w:r>
      <w:r w:rsidR="001216AC">
        <w:rPr>
          <w:noProof/>
        </w:rPr>
        <w:fldChar w:fldCharType="separate"/>
      </w:r>
      <w:r>
        <w:rPr>
          <w:noProof/>
        </w:rPr>
        <w:t>26</w:t>
      </w:r>
      <w:r w:rsidR="001216AC">
        <w:rPr>
          <w:noProof/>
        </w:rPr>
        <w:fldChar w:fldCharType="end"/>
      </w:r>
    </w:p>
    <w:p w:rsidR="00A7670B" w:rsidRPr="00ED337F" w:rsidRDefault="00A7670B">
      <w:pPr>
        <w:pStyle w:val="TDC2"/>
        <w:tabs>
          <w:tab w:val="left" w:pos="792"/>
          <w:tab w:val="right" w:leader="dot" w:pos="8375"/>
        </w:tabs>
        <w:rPr>
          <w:b w:val="0"/>
          <w:noProof/>
          <w:sz w:val="24"/>
          <w:szCs w:val="24"/>
          <w:lang w:val="es-CR" w:eastAsia="ja-JP"/>
          <w:rPrChange w:id="44" w:author="Laica" w:date="2014-11-23T19:56:00Z">
            <w:rPr>
              <w:b w:val="0"/>
              <w:noProof/>
              <w:sz w:val="24"/>
              <w:szCs w:val="24"/>
              <w:lang w:val="en-US" w:eastAsia="ja-JP"/>
            </w:rPr>
          </w:rPrChange>
        </w:rPr>
      </w:pPr>
      <w:r>
        <w:rPr>
          <w:noProof/>
        </w:rPr>
        <w:t>7.1</w:t>
      </w:r>
      <w:r w:rsidRPr="00ED337F">
        <w:rPr>
          <w:b w:val="0"/>
          <w:noProof/>
          <w:sz w:val="24"/>
          <w:szCs w:val="24"/>
          <w:lang w:val="es-CR" w:eastAsia="ja-JP"/>
          <w:rPrChange w:id="45" w:author="Laica" w:date="2014-11-23T19:56:00Z">
            <w:rPr>
              <w:b w:val="0"/>
              <w:noProof/>
              <w:sz w:val="24"/>
              <w:szCs w:val="24"/>
              <w:lang w:val="en-US" w:eastAsia="ja-JP"/>
            </w:rPr>
          </w:rPrChange>
        </w:rPr>
        <w:tab/>
      </w:r>
      <w:r>
        <w:rPr>
          <w:noProof/>
        </w:rPr>
        <w:t>El modelo de ejecución del CLR</w:t>
      </w:r>
      <w:r>
        <w:rPr>
          <w:noProof/>
        </w:rPr>
        <w:tab/>
      </w:r>
      <w:r w:rsidR="001216AC">
        <w:rPr>
          <w:noProof/>
        </w:rPr>
        <w:fldChar w:fldCharType="begin"/>
      </w:r>
      <w:r>
        <w:rPr>
          <w:noProof/>
        </w:rPr>
        <w:instrText xml:space="preserve"> PAGEREF _Toc277602340 \h </w:instrText>
      </w:r>
      <w:r w:rsidR="001216AC">
        <w:rPr>
          <w:noProof/>
        </w:rPr>
      </w:r>
      <w:r w:rsidR="001216AC">
        <w:rPr>
          <w:noProof/>
        </w:rPr>
        <w:fldChar w:fldCharType="separate"/>
      </w:r>
      <w:r>
        <w:rPr>
          <w:noProof/>
        </w:rPr>
        <w:t>28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46" w:author="Laica" w:date="2014-11-23T19:56:00Z">
            <w:rPr>
              <w:b w:val="0"/>
              <w:noProof/>
              <w:sz w:val="24"/>
              <w:szCs w:val="24"/>
              <w:lang w:val="en-US" w:eastAsia="ja-JP"/>
            </w:rPr>
          </w:rPrChange>
        </w:rPr>
      </w:pPr>
      <w:r>
        <w:rPr>
          <w:noProof/>
        </w:rPr>
        <w:t>7.2 Compiladores como cajas negras</w:t>
      </w:r>
      <w:r>
        <w:rPr>
          <w:noProof/>
        </w:rPr>
        <w:tab/>
      </w:r>
      <w:r w:rsidR="001216AC">
        <w:rPr>
          <w:noProof/>
        </w:rPr>
        <w:fldChar w:fldCharType="begin"/>
      </w:r>
      <w:r>
        <w:rPr>
          <w:noProof/>
        </w:rPr>
        <w:instrText xml:space="preserve"> PAGEREF _Toc277602341 \h </w:instrText>
      </w:r>
      <w:r w:rsidR="001216AC">
        <w:rPr>
          <w:noProof/>
        </w:rPr>
      </w:r>
      <w:r w:rsidR="001216AC">
        <w:rPr>
          <w:noProof/>
        </w:rPr>
        <w:fldChar w:fldCharType="separate"/>
      </w:r>
      <w:r>
        <w:rPr>
          <w:noProof/>
        </w:rPr>
        <w:t>30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47" w:author="Laica" w:date="2014-11-23T19:56:00Z">
            <w:rPr>
              <w:b w:val="0"/>
              <w:noProof/>
              <w:sz w:val="24"/>
              <w:szCs w:val="24"/>
              <w:lang w:val="en-US" w:eastAsia="ja-JP"/>
            </w:rPr>
          </w:rPrChange>
        </w:rPr>
      </w:pPr>
      <w:r>
        <w:rPr>
          <w:noProof/>
        </w:rPr>
        <w:t>7.3 El Proyecto Roslyn: Abriendo la caja negra.</w:t>
      </w:r>
      <w:r>
        <w:rPr>
          <w:noProof/>
        </w:rPr>
        <w:tab/>
      </w:r>
      <w:r w:rsidR="001216AC">
        <w:rPr>
          <w:noProof/>
        </w:rPr>
        <w:fldChar w:fldCharType="begin"/>
      </w:r>
      <w:r>
        <w:rPr>
          <w:noProof/>
        </w:rPr>
        <w:instrText xml:space="preserve"> PAGEREF _Toc277602342 \h </w:instrText>
      </w:r>
      <w:r w:rsidR="001216AC">
        <w:rPr>
          <w:noProof/>
        </w:rPr>
      </w:r>
      <w:r w:rsidR="001216AC">
        <w:rPr>
          <w:noProof/>
        </w:rPr>
        <w:fldChar w:fldCharType="separate"/>
      </w:r>
      <w:r>
        <w:rPr>
          <w:noProof/>
        </w:rPr>
        <w:t>33</w:t>
      </w:r>
      <w:r w:rsidR="001216AC">
        <w:rPr>
          <w:noProof/>
        </w:rPr>
        <w:fldChar w:fldCharType="end"/>
      </w:r>
    </w:p>
    <w:p w:rsidR="00A7670B" w:rsidRPr="00ED337F" w:rsidRDefault="00A7670B">
      <w:pPr>
        <w:pStyle w:val="TDC1"/>
        <w:tabs>
          <w:tab w:val="left" w:pos="438"/>
          <w:tab w:val="right" w:leader="dot" w:pos="8375"/>
        </w:tabs>
        <w:rPr>
          <w:b w:val="0"/>
          <w:noProof/>
          <w:lang w:val="es-CR" w:eastAsia="ja-JP"/>
          <w:rPrChange w:id="48" w:author="Laica" w:date="2014-11-23T19:56:00Z">
            <w:rPr>
              <w:b w:val="0"/>
              <w:noProof/>
              <w:lang w:val="en-US" w:eastAsia="ja-JP"/>
            </w:rPr>
          </w:rPrChange>
        </w:rPr>
      </w:pPr>
      <w:r>
        <w:rPr>
          <w:noProof/>
        </w:rPr>
        <w:lastRenderedPageBreak/>
        <w:t>8.</w:t>
      </w:r>
      <w:r w:rsidRPr="00ED337F">
        <w:rPr>
          <w:b w:val="0"/>
          <w:noProof/>
          <w:lang w:val="es-CR" w:eastAsia="ja-JP"/>
          <w:rPrChange w:id="49" w:author="Laica" w:date="2014-11-23T19:56:00Z">
            <w:rPr>
              <w:b w:val="0"/>
              <w:noProof/>
              <w:lang w:val="en-US" w:eastAsia="ja-JP"/>
            </w:rPr>
          </w:rPrChange>
        </w:rPr>
        <w:tab/>
      </w:r>
      <w:r>
        <w:rPr>
          <w:noProof/>
        </w:rPr>
        <w:t>Referente Institucional</w:t>
      </w:r>
      <w:r>
        <w:rPr>
          <w:noProof/>
        </w:rPr>
        <w:tab/>
      </w:r>
      <w:r w:rsidR="001216AC">
        <w:rPr>
          <w:noProof/>
        </w:rPr>
        <w:fldChar w:fldCharType="begin"/>
      </w:r>
      <w:r>
        <w:rPr>
          <w:noProof/>
        </w:rPr>
        <w:instrText xml:space="preserve"> PAGEREF _Toc277602343 \h </w:instrText>
      </w:r>
      <w:r w:rsidR="001216AC">
        <w:rPr>
          <w:noProof/>
        </w:rPr>
      </w:r>
      <w:r w:rsidR="001216AC">
        <w:rPr>
          <w:noProof/>
        </w:rPr>
        <w:fldChar w:fldCharType="separate"/>
      </w:r>
      <w:r>
        <w:rPr>
          <w:noProof/>
        </w:rPr>
        <w:t>35</w:t>
      </w:r>
      <w:r w:rsidR="001216AC">
        <w:rPr>
          <w:noProof/>
        </w:rPr>
        <w:fldChar w:fldCharType="end"/>
      </w:r>
    </w:p>
    <w:p w:rsidR="00A7670B" w:rsidRPr="00ED337F" w:rsidRDefault="00A7670B">
      <w:pPr>
        <w:pStyle w:val="TDC1"/>
        <w:tabs>
          <w:tab w:val="right" w:leader="dot" w:pos="8375"/>
        </w:tabs>
        <w:rPr>
          <w:b w:val="0"/>
          <w:noProof/>
          <w:lang w:val="es-CR" w:eastAsia="ja-JP"/>
          <w:rPrChange w:id="50" w:author="Laica" w:date="2014-11-23T19:56:00Z">
            <w:rPr>
              <w:b w:val="0"/>
              <w:noProof/>
              <w:lang w:val="en-US" w:eastAsia="ja-JP"/>
            </w:rPr>
          </w:rPrChange>
        </w:rPr>
      </w:pPr>
      <w:r>
        <w:rPr>
          <w:noProof/>
        </w:rPr>
        <w:t>CAPÍTULO l</w:t>
      </w:r>
      <w:r>
        <w:rPr>
          <w:noProof/>
        </w:rPr>
        <w:tab/>
      </w:r>
      <w:r w:rsidR="001216AC">
        <w:rPr>
          <w:noProof/>
        </w:rPr>
        <w:fldChar w:fldCharType="begin"/>
      </w:r>
      <w:r>
        <w:rPr>
          <w:noProof/>
        </w:rPr>
        <w:instrText xml:space="preserve"> PAGEREF _Toc277602344 \h </w:instrText>
      </w:r>
      <w:r w:rsidR="001216AC">
        <w:rPr>
          <w:noProof/>
        </w:rPr>
      </w:r>
      <w:r w:rsidR="001216AC">
        <w:rPr>
          <w:noProof/>
        </w:rPr>
        <w:fldChar w:fldCharType="separate"/>
      </w:r>
      <w:r>
        <w:rPr>
          <w:noProof/>
        </w:rPr>
        <w:t>39</w:t>
      </w:r>
      <w:r w:rsidR="001216AC">
        <w:rPr>
          <w:noProof/>
        </w:rPr>
        <w:fldChar w:fldCharType="end"/>
      </w:r>
    </w:p>
    <w:p w:rsidR="00A7670B" w:rsidRPr="00ED337F" w:rsidRDefault="00A7670B">
      <w:pPr>
        <w:pStyle w:val="TDC1"/>
        <w:tabs>
          <w:tab w:val="right" w:leader="dot" w:pos="8375"/>
        </w:tabs>
        <w:rPr>
          <w:b w:val="0"/>
          <w:noProof/>
          <w:lang w:val="es-CR" w:eastAsia="ja-JP"/>
          <w:rPrChange w:id="51" w:author="Laica" w:date="2014-11-23T19:56:00Z">
            <w:rPr>
              <w:b w:val="0"/>
              <w:noProof/>
              <w:lang w:val="en-US" w:eastAsia="ja-JP"/>
            </w:rPr>
          </w:rPrChange>
        </w:rPr>
      </w:pPr>
      <w:r>
        <w:rPr>
          <w:noProof/>
        </w:rPr>
        <w:t>DIAGNÓSTICO</w:t>
      </w:r>
      <w:r>
        <w:rPr>
          <w:noProof/>
        </w:rPr>
        <w:tab/>
      </w:r>
      <w:r w:rsidR="001216AC">
        <w:rPr>
          <w:noProof/>
        </w:rPr>
        <w:fldChar w:fldCharType="begin"/>
      </w:r>
      <w:r>
        <w:rPr>
          <w:noProof/>
        </w:rPr>
        <w:instrText xml:space="preserve"> PAGEREF _Toc277602345 \h </w:instrText>
      </w:r>
      <w:r w:rsidR="001216AC">
        <w:rPr>
          <w:noProof/>
        </w:rPr>
      </w:r>
      <w:r w:rsidR="001216AC">
        <w:rPr>
          <w:noProof/>
        </w:rPr>
        <w:fldChar w:fldCharType="separate"/>
      </w:r>
      <w:r>
        <w:rPr>
          <w:noProof/>
        </w:rPr>
        <w:t>39</w:t>
      </w:r>
      <w:r w:rsidR="001216AC">
        <w:rPr>
          <w:noProof/>
        </w:rPr>
        <w:fldChar w:fldCharType="end"/>
      </w:r>
    </w:p>
    <w:p w:rsidR="00A7670B" w:rsidRPr="00ED337F" w:rsidRDefault="00A7670B">
      <w:pPr>
        <w:pStyle w:val="TDC1"/>
        <w:tabs>
          <w:tab w:val="right" w:leader="dot" w:pos="8375"/>
        </w:tabs>
        <w:rPr>
          <w:b w:val="0"/>
          <w:noProof/>
          <w:lang w:val="es-CR" w:eastAsia="ja-JP"/>
          <w:rPrChange w:id="52" w:author="Laica" w:date="2014-11-23T19:56:00Z">
            <w:rPr>
              <w:b w:val="0"/>
              <w:noProof/>
              <w:lang w:val="en-US" w:eastAsia="ja-JP"/>
            </w:rPr>
          </w:rPrChange>
        </w:rPr>
      </w:pPr>
      <w:r>
        <w:rPr>
          <w:noProof/>
        </w:rPr>
        <w:t>1.1 Análisis FODA</w:t>
      </w:r>
      <w:r>
        <w:rPr>
          <w:noProof/>
        </w:rPr>
        <w:tab/>
      </w:r>
      <w:r w:rsidR="001216AC">
        <w:rPr>
          <w:noProof/>
        </w:rPr>
        <w:fldChar w:fldCharType="begin"/>
      </w:r>
      <w:r>
        <w:rPr>
          <w:noProof/>
        </w:rPr>
        <w:instrText xml:space="preserve"> PAGEREF _Toc277602346 \h </w:instrText>
      </w:r>
      <w:r w:rsidR="001216AC">
        <w:rPr>
          <w:noProof/>
        </w:rPr>
      </w:r>
      <w:r w:rsidR="001216AC">
        <w:rPr>
          <w:noProof/>
        </w:rPr>
        <w:fldChar w:fldCharType="separate"/>
      </w:r>
      <w:r>
        <w:rPr>
          <w:noProof/>
        </w:rPr>
        <w:t>40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53" w:author="Laica" w:date="2014-11-23T19:56:00Z">
            <w:rPr>
              <w:b w:val="0"/>
              <w:noProof/>
              <w:sz w:val="24"/>
              <w:szCs w:val="24"/>
              <w:lang w:val="en-US" w:eastAsia="ja-JP"/>
            </w:rPr>
          </w:rPrChange>
        </w:rPr>
      </w:pPr>
      <w:r w:rsidRPr="00291520">
        <w:rPr>
          <w:noProof/>
          <w:lang w:val="es-ES"/>
        </w:rPr>
        <w:t>1.2 Análisis FODA para el prototipo funcional.</w:t>
      </w:r>
      <w:r>
        <w:rPr>
          <w:noProof/>
        </w:rPr>
        <w:tab/>
      </w:r>
      <w:r w:rsidR="001216AC">
        <w:rPr>
          <w:noProof/>
        </w:rPr>
        <w:fldChar w:fldCharType="begin"/>
      </w:r>
      <w:r>
        <w:rPr>
          <w:noProof/>
        </w:rPr>
        <w:instrText xml:space="preserve"> PAGEREF _Toc277602347 \h </w:instrText>
      </w:r>
      <w:r w:rsidR="001216AC">
        <w:rPr>
          <w:noProof/>
        </w:rPr>
      </w:r>
      <w:r w:rsidR="001216AC">
        <w:rPr>
          <w:noProof/>
        </w:rPr>
        <w:fldChar w:fldCharType="separate"/>
      </w:r>
      <w:r>
        <w:rPr>
          <w:noProof/>
        </w:rPr>
        <w:t>42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54" w:author="Laica" w:date="2014-11-23T19:56:00Z">
            <w:rPr>
              <w:b w:val="0"/>
              <w:noProof/>
              <w:sz w:val="24"/>
              <w:szCs w:val="24"/>
              <w:lang w:val="en-US" w:eastAsia="ja-JP"/>
            </w:rPr>
          </w:rPrChange>
        </w:rPr>
      </w:pPr>
      <w:r w:rsidRPr="00291520">
        <w:rPr>
          <w:noProof/>
          <w:lang w:val="es-ES"/>
        </w:rPr>
        <w:t>1.3 Fortalezas</w:t>
      </w:r>
      <w:r>
        <w:rPr>
          <w:noProof/>
        </w:rPr>
        <w:tab/>
      </w:r>
      <w:r w:rsidR="001216AC">
        <w:rPr>
          <w:noProof/>
        </w:rPr>
        <w:fldChar w:fldCharType="begin"/>
      </w:r>
      <w:r>
        <w:rPr>
          <w:noProof/>
        </w:rPr>
        <w:instrText xml:space="preserve"> PAGEREF _Toc277602348 \h </w:instrText>
      </w:r>
      <w:r w:rsidR="001216AC">
        <w:rPr>
          <w:noProof/>
        </w:rPr>
      </w:r>
      <w:r w:rsidR="001216AC">
        <w:rPr>
          <w:noProof/>
        </w:rPr>
        <w:fldChar w:fldCharType="separate"/>
      </w:r>
      <w:r>
        <w:rPr>
          <w:noProof/>
        </w:rPr>
        <w:t>44</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55" w:author="Laica" w:date="2014-11-23T19:56:00Z">
            <w:rPr>
              <w:noProof/>
              <w:sz w:val="24"/>
              <w:szCs w:val="24"/>
              <w:lang w:val="en-US" w:eastAsia="ja-JP"/>
            </w:rPr>
          </w:rPrChange>
        </w:rPr>
      </w:pPr>
      <w:r>
        <w:rPr>
          <w:noProof/>
        </w:rPr>
        <w:t>1.3.1 Amplia experiencia en el mercado de la seguridad de las aplicaciones.</w:t>
      </w:r>
      <w:r>
        <w:rPr>
          <w:noProof/>
        </w:rPr>
        <w:tab/>
      </w:r>
      <w:r w:rsidR="001216AC">
        <w:rPr>
          <w:noProof/>
        </w:rPr>
        <w:fldChar w:fldCharType="begin"/>
      </w:r>
      <w:r>
        <w:rPr>
          <w:noProof/>
        </w:rPr>
        <w:instrText xml:space="preserve"> PAGEREF _Toc277602349 \h </w:instrText>
      </w:r>
      <w:r w:rsidR="001216AC">
        <w:rPr>
          <w:noProof/>
        </w:rPr>
      </w:r>
      <w:r w:rsidR="001216AC">
        <w:rPr>
          <w:noProof/>
        </w:rPr>
        <w:fldChar w:fldCharType="separate"/>
      </w:r>
      <w:r>
        <w:rPr>
          <w:noProof/>
        </w:rPr>
        <w:t>44</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56" w:author="Laica" w:date="2014-11-23T19:56:00Z">
            <w:rPr>
              <w:noProof/>
              <w:sz w:val="24"/>
              <w:szCs w:val="24"/>
              <w:lang w:val="en-US" w:eastAsia="ja-JP"/>
            </w:rPr>
          </w:rPrChange>
        </w:rPr>
      </w:pPr>
      <w:r>
        <w:rPr>
          <w:noProof/>
        </w:rPr>
        <w:t>1.3.2 Mayor comercialización de los productos:</w:t>
      </w:r>
      <w:r>
        <w:rPr>
          <w:noProof/>
        </w:rPr>
        <w:tab/>
      </w:r>
      <w:r w:rsidR="001216AC">
        <w:rPr>
          <w:noProof/>
        </w:rPr>
        <w:fldChar w:fldCharType="begin"/>
      </w:r>
      <w:r>
        <w:rPr>
          <w:noProof/>
        </w:rPr>
        <w:instrText xml:space="preserve"> PAGEREF _Toc277602350 \h </w:instrText>
      </w:r>
      <w:r w:rsidR="001216AC">
        <w:rPr>
          <w:noProof/>
        </w:rPr>
      </w:r>
      <w:r w:rsidR="001216AC">
        <w:rPr>
          <w:noProof/>
        </w:rPr>
        <w:fldChar w:fldCharType="separate"/>
      </w:r>
      <w:r>
        <w:rPr>
          <w:noProof/>
        </w:rPr>
        <w:t>44</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57" w:author="Laica" w:date="2014-11-23T19:56:00Z">
            <w:rPr>
              <w:noProof/>
              <w:sz w:val="24"/>
              <w:szCs w:val="24"/>
              <w:lang w:val="en-US" w:eastAsia="ja-JP"/>
            </w:rPr>
          </w:rPrChange>
        </w:rPr>
      </w:pPr>
      <w:r>
        <w:rPr>
          <w:noProof/>
        </w:rPr>
        <w:t>1.3.3 Integración con empresas en el mercado de la seguridad de las aplicaciones.</w:t>
      </w:r>
      <w:r>
        <w:rPr>
          <w:noProof/>
        </w:rPr>
        <w:tab/>
      </w:r>
      <w:r w:rsidR="001216AC">
        <w:rPr>
          <w:noProof/>
        </w:rPr>
        <w:fldChar w:fldCharType="begin"/>
      </w:r>
      <w:r>
        <w:rPr>
          <w:noProof/>
        </w:rPr>
        <w:instrText xml:space="preserve"> PAGEREF _Toc277602351 \h </w:instrText>
      </w:r>
      <w:r w:rsidR="001216AC">
        <w:rPr>
          <w:noProof/>
        </w:rPr>
      </w:r>
      <w:r w:rsidR="001216AC">
        <w:rPr>
          <w:noProof/>
        </w:rPr>
        <w:fldChar w:fldCharType="separate"/>
      </w:r>
      <w:r>
        <w:rPr>
          <w:noProof/>
        </w:rPr>
        <w:t>44</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58" w:author="Laica" w:date="2014-11-23T19:56:00Z">
            <w:rPr>
              <w:noProof/>
              <w:sz w:val="24"/>
              <w:szCs w:val="24"/>
              <w:lang w:val="en-US" w:eastAsia="ja-JP"/>
            </w:rPr>
          </w:rPrChange>
        </w:rPr>
      </w:pPr>
      <w:r>
        <w:rPr>
          <w:noProof/>
        </w:rPr>
        <w:t>1.3.4 Empresa cuenta con áreas de investigación y desarrollo donde se produce tecnología de vanguardia.</w:t>
      </w:r>
      <w:r>
        <w:rPr>
          <w:noProof/>
        </w:rPr>
        <w:tab/>
      </w:r>
      <w:r w:rsidR="001216AC">
        <w:rPr>
          <w:noProof/>
        </w:rPr>
        <w:fldChar w:fldCharType="begin"/>
      </w:r>
      <w:r>
        <w:rPr>
          <w:noProof/>
        </w:rPr>
        <w:instrText xml:space="preserve"> PAGEREF _Toc277602352 \h </w:instrText>
      </w:r>
      <w:r w:rsidR="001216AC">
        <w:rPr>
          <w:noProof/>
        </w:rPr>
      </w:r>
      <w:r w:rsidR="001216AC">
        <w:rPr>
          <w:noProof/>
        </w:rPr>
        <w:fldChar w:fldCharType="separate"/>
      </w:r>
      <w:r>
        <w:rPr>
          <w:noProof/>
        </w:rPr>
        <w:t>45</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59" w:author="Laica" w:date="2014-11-23T19:56:00Z">
            <w:rPr>
              <w:noProof/>
              <w:sz w:val="24"/>
              <w:szCs w:val="24"/>
              <w:lang w:val="en-US" w:eastAsia="ja-JP"/>
            </w:rPr>
          </w:rPrChange>
        </w:rPr>
      </w:pPr>
      <w:r>
        <w:rPr>
          <w:noProof/>
        </w:rPr>
        <w:t>1.3.5 Facultar a empresas a desarrollar aplicaciones de software más seguras.</w:t>
      </w:r>
      <w:r>
        <w:rPr>
          <w:noProof/>
        </w:rPr>
        <w:tab/>
      </w:r>
      <w:r w:rsidR="001216AC">
        <w:rPr>
          <w:noProof/>
        </w:rPr>
        <w:fldChar w:fldCharType="begin"/>
      </w:r>
      <w:r>
        <w:rPr>
          <w:noProof/>
        </w:rPr>
        <w:instrText xml:space="preserve"> PAGEREF _Toc277602353 \h </w:instrText>
      </w:r>
      <w:r w:rsidR="001216AC">
        <w:rPr>
          <w:noProof/>
        </w:rPr>
      </w:r>
      <w:r w:rsidR="001216AC">
        <w:rPr>
          <w:noProof/>
        </w:rPr>
        <w:fldChar w:fldCharType="separate"/>
      </w:r>
      <w:r>
        <w:rPr>
          <w:noProof/>
        </w:rPr>
        <w:t>45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60" w:author="Laica" w:date="2014-11-23T19:56:00Z">
            <w:rPr>
              <w:b w:val="0"/>
              <w:noProof/>
              <w:sz w:val="24"/>
              <w:szCs w:val="24"/>
              <w:lang w:val="en-US" w:eastAsia="ja-JP"/>
            </w:rPr>
          </w:rPrChange>
        </w:rPr>
      </w:pPr>
      <w:r>
        <w:rPr>
          <w:noProof/>
        </w:rPr>
        <w:t>1.4 Oportunidades</w:t>
      </w:r>
      <w:r>
        <w:rPr>
          <w:noProof/>
        </w:rPr>
        <w:tab/>
      </w:r>
      <w:r w:rsidR="001216AC">
        <w:rPr>
          <w:noProof/>
        </w:rPr>
        <w:fldChar w:fldCharType="begin"/>
      </w:r>
      <w:r>
        <w:rPr>
          <w:noProof/>
        </w:rPr>
        <w:instrText xml:space="preserve"> PAGEREF _Toc277602354 \h </w:instrText>
      </w:r>
      <w:r w:rsidR="001216AC">
        <w:rPr>
          <w:noProof/>
        </w:rPr>
      </w:r>
      <w:r w:rsidR="001216AC">
        <w:rPr>
          <w:noProof/>
        </w:rPr>
        <w:fldChar w:fldCharType="separate"/>
      </w:r>
      <w:r>
        <w:rPr>
          <w:noProof/>
        </w:rPr>
        <w:t>46</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1" w:author="Laica" w:date="2014-11-23T19:56:00Z">
            <w:rPr>
              <w:noProof/>
              <w:sz w:val="24"/>
              <w:szCs w:val="24"/>
              <w:lang w:val="en-US" w:eastAsia="ja-JP"/>
            </w:rPr>
          </w:rPrChange>
        </w:rPr>
      </w:pPr>
      <w:r>
        <w:rPr>
          <w:noProof/>
        </w:rPr>
        <w:t>1.4.1 Creciente demanda en seguridad de aplicaciones por parte de la industria.</w:t>
      </w:r>
      <w:r>
        <w:rPr>
          <w:noProof/>
        </w:rPr>
        <w:tab/>
      </w:r>
      <w:r w:rsidR="001216AC">
        <w:rPr>
          <w:noProof/>
        </w:rPr>
        <w:fldChar w:fldCharType="begin"/>
      </w:r>
      <w:r>
        <w:rPr>
          <w:noProof/>
        </w:rPr>
        <w:instrText xml:space="preserve"> PAGEREF _Toc277602355 \h </w:instrText>
      </w:r>
      <w:r w:rsidR="001216AC">
        <w:rPr>
          <w:noProof/>
        </w:rPr>
      </w:r>
      <w:r w:rsidR="001216AC">
        <w:rPr>
          <w:noProof/>
        </w:rPr>
        <w:fldChar w:fldCharType="separate"/>
      </w:r>
      <w:r>
        <w:rPr>
          <w:noProof/>
        </w:rPr>
        <w:t>46</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2" w:author="Laica" w:date="2014-11-23T19:56:00Z">
            <w:rPr>
              <w:noProof/>
              <w:sz w:val="24"/>
              <w:szCs w:val="24"/>
              <w:lang w:val="en-US" w:eastAsia="ja-JP"/>
            </w:rPr>
          </w:rPrChange>
        </w:rPr>
      </w:pPr>
      <w:r>
        <w:rPr>
          <w:noProof/>
        </w:rPr>
        <w:t>1.4.2 Rápida evolución del lenguaje de programación C#</w:t>
      </w:r>
      <w:r>
        <w:rPr>
          <w:noProof/>
        </w:rPr>
        <w:tab/>
      </w:r>
      <w:r w:rsidR="001216AC">
        <w:rPr>
          <w:noProof/>
        </w:rPr>
        <w:fldChar w:fldCharType="begin"/>
      </w:r>
      <w:r>
        <w:rPr>
          <w:noProof/>
        </w:rPr>
        <w:instrText xml:space="preserve"> PAGEREF _Toc277602356 \h </w:instrText>
      </w:r>
      <w:r w:rsidR="001216AC">
        <w:rPr>
          <w:noProof/>
        </w:rPr>
      </w:r>
      <w:r w:rsidR="001216AC">
        <w:rPr>
          <w:noProof/>
        </w:rPr>
        <w:fldChar w:fldCharType="separate"/>
      </w:r>
      <w:r>
        <w:rPr>
          <w:noProof/>
        </w:rPr>
        <w:t>47</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3" w:author="Laica" w:date="2014-11-23T19:56:00Z">
            <w:rPr>
              <w:noProof/>
              <w:sz w:val="24"/>
              <w:szCs w:val="24"/>
              <w:lang w:val="en-US" w:eastAsia="ja-JP"/>
            </w:rPr>
          </w:rPrChange>
        </w:rPr>
      </w:pPr>
      <w:r>
        <w:rPr>
          <w:noProof/>
        </w:rPr>
        <w:t>1.4.3 Herramienta integrada en el ambiente de desarrollo</w:t>
      </w:r>
      <w:r>
        <w:rPr>
          <w:noProof/>
        </w:rPr>
        <w:tab/>
      </w:r>
      <w:r w:rsidR="001216AC">
        <w:rPr>
          <w:noProof/>
        </w:rPr>
        <w:fldChar w:fldCharType="begin"/>
      </w:r>
      <w:r>
        <w:rPr>
          <w:noProof/>
        </w:rPr>
        <w:instrText xml:space="preserve"> PAGEREF _Toc277602357 \h </w:instrText>
      </w:r>
      <w:r w:rsidR="001216AC">
        <w:rPr>
          <w:noProof/>
        </w:rPr>
      </w:r>
      <w:r w:rsidR="001216AC">
        <w:rPr>
          <w:noProof/>
        </w:rPr>
        <w:fldChar w:fldCharType="separate"/>
      </w:r>
      <w:r>
        <w:rPr>
          <w:noProof/>
        </w:rPr>
        <w:t>47</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4" w:author="Laica" w:date="2014-11-23T19:56:00Z">
            <w:rPr>
              <w:noProof/>
              <w:sz w:val="24"/>
              <w:szCs w:val="24"/>
              <w:lang w:val="en-US" w:eastAsia="ja-JP"/>
            </w:rPr>
          </w:rPrChange>
        </w:rPr>
      </w:pPr>
      <w:r>
        <w:rPr>
          <w:noProof/>
        </w:rPr>
        <w:t>1.4.4 Acercamiento de nuevos clientes potenciales</w:t>
      </w:r>
      <w:r>
        <w:rPr>
          <w:noProof/>
        </w:rPr>
        <w:tab/>
      </w:r>
      <w:r w:rsidR="001216AC">
        <w:rPr>
          <w:noProof/>
        </w:rPr>
        <w:fldChar w:fldCharType="begin"/>
      </w:r>
      <w:r>
        <w:rPr>
          <w:noProof/>
        </w:rPr>
        <w:instrText xml:space="preserve"> PAGEREF _Toc277602358 \h </w:instrText>
      </w:r>
      <w:r w:rsidR="001216AC">
        <w:rPr>
          <w:noProof/>
        </w:rPr>
      </w:r>
      <w:r w:rsidR="001216AC">
        <w:rPr>
          <w:noProof/>
        </w:rPr>
        <w:fldChar w:fldCharType="separate"/>
      </w:r>
      <w:r>
        <w:rPr>
          <w:noProof/>
        </w:rPr>
        <w:t>48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65" w:author="Laica" w:date="2014-11-23T19:56:00Z">
            <w:rPr>
              <w:b w:val="0"/>
              <w:noProof/>
              <w:sz w:val="24"/>
              <w:szCs w:val="24"/>
              <w:lang w:val="en-US" w:eastAsia="ja-JP"/>
            </w:rPr>
          </w:rPrChange>
        </w:rPr>
      </w:pPr>
      <w:r>
        <w:rPr>
          <w:noProof/>
        </w:rPr>
        <w:t>1.5 Debilidades</w:t>
      </w:r>
      <w:r>
        <w:rPr>
          <w:noProof/>
        </w:rPr>
        <w:tab/>
      </w:r>
      <w:r w:rsidR="001216AC">
        <w:rPr>
          <w:noProof/>
        </w:rPr>
        <w:fldChar w:fldCharType="begin"/>
      </w:r>
      <w:r>
        <w:rPr>
          <w:noProof/>
        </w:rPr>
        <w:instrText xml:space="preserve"> PAGEREF _Toc277602359 \h </w:instrText>
      </w:r>
      <w:r w:rsidR="001216AC">
        <w:rPr>
          <w:noProof/>
        </w:rPr>
      </w:r>
      <w:r w:rsidR="001216AC">
        <w:rPr>
          <w:noProof/>
        </w:rPr>
        <w:fldChar w:fldCharType="separate"/>
      </w:r>
      <w:r>
        <w:rPr>
          <w:noProof/>
        </w:rPr>
        <w:t>48</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6" w:author="Laica" w:date="2014-11-23T19:56:00Z">
            <w:rPr>
              <w:noProof/>
              <w:sz w:val="24"/>
              <w:szCs w:val="24"/>
              <w:lang w:val="en-US" w:eastAsia="ja-JP"/>
            </w:rPr>
          </w:rPrChange>
        </w:rPr>
      </w:pPr>
      <w:r>
        <w:rPr>
          <w:noProof/>
        </w:rPr>
        <w:t>1.5.1 Poca o nula inserción en el campo del análisis estático de código</w:t>
      </w:r>
      <w:r>
        <w:rPr>
          <w:noProof/>
        </w:rPr>
        <w:tab/>
      </w:r>
      <w:r w:rsidR="001216AC">
        <w:rPr>
          <w:noProof/>
        </w:rPr>
        <w:fldChar w:fldCharType="begin"/>
      </w:r>
      <w:r>
        <w:rPr>
          <w:noProof/>
        </w:rPr>
        <w:instrText xml:space="preserve"> PAGEREF _Toc277602360 \h </w:instrText>
      </w:r>
      <w:r w:rsidR="001216AC">
        <w:rPr>
          <w:noProof/>
        </w:rPr>
      </w:r>
      <w:r w:rsidR="001216AC">
        <w:rPr>
          <w:noProof/>
        </w:rPr>
        <w:fldChar w:fldCharType="separate"/>
      </w:r>
      <w:r>
        <w:rPr>
          <w:noProof/>
        </w:rPr>
        <w:t>48</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7" w:author="Laica" w:date="2014-11-23T19:56:00Z">
            <w:rPr>
              <w:noProof/>
              <w:sz w:val="24"/>
              <w:szCs w:val="24"/>
              <w:lang w:val="en-US" w:eastAsia="ja-JP"/>
            </w:rPr>
          </w:rPrChange>
        </w:rPr>
      </w:pPr>
      <w:r>
        <w:rPr>
          <w:noProof/>
        </w:rPr>
        <w:t>1.5.2 Dependencia de terceras empresas para realizar el análisis estático de código.</w:t>
      </w:r>
      <w:r>
        <w:rPr>
          <w:noProof/>
        </w:rPr>
        <w:tab/>
      </w:r>
      <w:r w:rsidR="001216AC">
        <w:rPr>
          <w:noProof/>
        </w:rPr>
        <w:fldChar w:fldCharType="begin"/>
      </w:r>
      <w:r>
        <w:rPr>
          <w:noProof/>
        </w:rPr>
        <w:instrText xml:space="preserve"> PAGEREF _Toc277602361 \h </w:instrText>
      </w:r>
      <w:r w:rsidR="001216AC">
        <w:rPr>
          <w:noProof/>
        </w:rPr>
      </w:r>
      <w:r w:rsidR="001216AC">
        <w:rPr>
          <w:noProof/>
        </w:rPr>
        <w:fldChar w:fldCharType="separate"/>
      </w:r>
      <w:r>
        <w:rPr>
          <w:noProof/>
        </w:rPr>
        <w:t>49</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8" w:author="Laica" w:date="2014-11-23T19:56:00Z">
            <w:rPr>
              <w:noProof/>
              <w:sz w:val="24"/>
              <w:szCs w:val="24"/>
              <w:lang w:val="en-US" w:eastAsia="ja-JP"/>
            </w:rPr>
          </w:rPrChange>
        </w:rPr>
      </w:pPr>
      <w:r>
        <w:rPr>
          <w:noProof/>
        </w:rPr>
        <w:t>1.5.3 Proyectos de código abierto y gratuito ofrecen productos similares a muy bajo costo.</w:t>
      </w:r>
      <w:r>
        <w:rPr>
          <w:noProof/>
        </w:rPr>
        <w:tab/>
      </w:r>
      <w:r w:rsidR="001216AC">
        <w:rPr>
          <w:noProof/>
        </w:rPr>
        <w:fldChar w:fldCharType="begin"/>
      </w:r>
      <w:r>
        <w:rPr>
          <w:noProof/>
        </w:rPr>
        <w:instrText xml:space="preserve"> PAGEREF _Toc277602362 \h </w:instrText>
      </w:r>
      <w:r w:rsidR="001216AC">
        <w:rPr>
          <w:noProof/>
        </w:rPr>
      </w:r>
      <w:r w:rsidR="001216AC">
        <w:rPr>
          <w:noProof/>
        </w:rPr>
        <w:fldChar w:fldCharType="separate"/>
      </w:r>
      <w:r>
        <w:rPr>
          <w:noProof/>
        </w:rPr>
        <w:t>50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69" w:author="Laica" w:date="2014-11-23T19:56:00Z">
            <w:rPr>
              <w:noProof/>
              <w:sz w:val="24"/>
              <w:szCs w:val="24"/>
              <w:lang w:val="en-US" w:eastAsia="ja-JP"/>
            </w:rPr>
          </w:rPrChange>
        </w:rPr>
      </w:pPr>
      <w:r>
        <w:rPr>
          <w:noProof/>
        </w:rPr>
        <w:lastRenderedPageBreak/>
        <w:t>1.5.4 Plugin limitado a un lenguaje de programación y a un entorno integrado de desarrollo.</w:t>
      </w:r>
      <w:r>
        <w:rPr>
          <w:noProof/>
        </w:rPr>
        <w:tab/>
      </w:r>
      <w:r w:rsidR="001216AC">
        <w:rPr>
          <w:noProof/>
        </w:rPr>
        <w:fldChar w:fldCharType="begin"/>
      </w:r>
      <w:r>
        <w:rPr>
          <w:noProof/>
        </w:rPr>
        <w:instrText xml:space="preserve"> PAGEREF _Toc277602363 \h </w:instrText>
      </w:r>
      <w:r w:rsidR="001216AC">
        <w:rPr>
          <w:noProof/>
        </w:rPr>
      </w:r>
      <w:r w:rsidR="001216AC">
        <w:rPr>
          <w:noProof/>
        </w:rPr>
        <w:fldChar w:fldCharType="separate"/>
      </w:r>
      <w:r>
        <w:rPr>
          <w:noProof/>
        </w:rPr>
        <w:t>50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70" w:author="Laica" w:date="2014-11-23T19:56:00Z">
            <w:rPr>
              <w:b w:val="0"/>
              <w:noProof/>
              <w:sz w:val="24"/>
              <w:szCs w:val="24"/>
              <w:lang w:val="en-US" w:eastAsia="ja-JP"/>
            </w:rPr>
          </w:rPrChange>
        </w:rPr>
      </w:pPr>
      <w:r>
        <w:rPr>
          <w:noProof/>
        </w:rPr>
        <w:t>1.6 Amenazas</w:t>
      </w:r>
      <w:r>
        <w:rPr>
          <w:noProof/>
        </w:rPr>
        <w:tab/>
      </w:r>
      <w:r w:rsidR="001216AC">
        <w:rPr>
          <w:noProof/>
        </w:rPr>
        <w:fldChar w:fldCharType="begin"/>
      </w:r>
      <w:r>
        <w:rPr>
          <w:noProof/>
        </w:rPr>
        <w:instrText xml:space="preserve"> PAGEREF _Toc277602364 \h </w:instrText>
      </w:r>
      <w:r w:rsidR="001216AC">
        <w:rPr>
          <w:noProof/>
        </w:rPr>
      </w:r>
      <w:r w:rsidR="001216AC">
        <w:rPr>
          <w:noProof/>
        </w:rPr>
        <w:fldChar w:fldCharType="separate"/>
      </w:r>
      <w:r>
        <w:rPr>
          <w:noProof/>
        </w:rPr>
        <w:t>50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71" w:author="Laica" w:date="2014-11-23T19:56:00Z">
            <w:rPr>
              <w:noProof/>
              <w:sz w:val="24"/>
              <w:szCs w:val="24"/>
              <w:lang w:val="en-US" w:eastAsia="ja-JP"/>
            </w:rPr>
          </w:rPrChange>
        </w:rPr>
      </w:pPr>
      <w:r>
        <w:rPr>
          <w:noProof/>
        </w:rPr>
        <w:t>1.6.1 La competencia ofrece productos similares e integrados</w:t>
      </w:r>
      <w:r>
        <w:rPr>
          <w:noProof/>
        </w:rPr>
        <w:tab/>
      </w:r>
      <w:r w:rsidR="001216AC">
        <w:rPr>
          <w:noProof/>
        </w:rPr>
        <w:fldChar w:fldCharType="begin"/>
      </w:r>
      <w:r>
        <w:rPr>
          <w:noProof/>
        </w:rPr>
        <w:instrText xml:space="preserve"> PAGEREF _Toc277602365 \h </w:instrText>
      </w:r>
      <w:r w:rsidR="001216AC">
        <w:rPr>
          <w:noProof/>
        </w:rPr>
      </w:r>
      <w:r w:rsidR="001216AC">
        <w:rPr>
          <w:noProof/>
        </w:rPr>
        <w:fldChar w:fldCharType="separate"/>
      </w:r>
      <w:r>
        <w:rPr>
          <w:noProof/>
        </w:rPr>
        <w:t>50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72" w:author="Laica" w:date="2014-11-23T19:56:00Z">
            <w:rPr>
              <w:noProof/>
              <w:sz w:val="24"/>
              <w:szCs w:val="24"/>
              <w:lang w:val="en-US" w:eastAsia="ja-JP"/>
            </w:rPr>
          </w:rPrChange>
        </w:rPr>
      </w:pPr>
      <w:r>
        <w:rPr>
          <w:noProof/>
        </w:rPr>
        <w:t>1.6.2 Clientes prefieren productos unificados</w:t>
      </w:r>
      <w:r>
        <w:rPr>
          <w:noProof/>
        </w:rPr>
        <w:tab/>
      </w:r>
      <w:r w:rsidR="001216AC">
        <w:rPr>
          <w:noProof/>
        </w:rPr>
        <w:fldChar w:fldCharType="begin"/>
      </w:r>
      <w:r>
        <w:rPr>
          <w:noProof/>
        </w:rPr>
        <w:instrText xml:space="preserve"> PAGEREF _Toc277602366 \h </w:instrText>
      </w:r>
      <w:r w:rsidR="001216AC">
        <w:rPr>
          <w:noProof/>
        </w:rPr>
      </w:r>
      <w:r w:rsidR="001216AC">
        <w:rPr>
          <w:noProof/>
        </w:rPr>
        <w:fldChar w:fldCharType="separate"/>
      </w:r>
      <w:r>
        <w:rPr>
          <w:noProof/>
        </w:rPr>
        <w:t>52</w:t>
      </w:r>
      <w:r w:rsidR="001216AC">
        <w:rPr>
          <w:noProof/>
        </w:rPr>
        <w:fldChar w:fldCharType="end"/>
      </w:r>
    </w:p>
    <w:p w:rsidR="00A7670B" w:rsidRPr="00ED337F" w:rsidRDefault="00A7670B">
      <w:pPr>
        <w:pStyle w:val="TDC1"/>
        <w:tabs>
          <w:tab w:val="right" w:leader="dot" w:pos="8375"/>
        </w:tabs>
        <w:rPr>
          <w:b w:val="0"/>
          <w:noProof/>
          <w:lang w:val="es-CR" w:eastAsia="ja-JP"/>
          <w:rPrChange w:id="73" w:author="Laica" w:date="2014-11-23T19:56:00Z">
            <w:rPr>
              <w:b w:val="0"/>
              <w:noProof/>
              <w:lang w:val="en-US" w:eastAsia="ja-JP"/>
            </w:rPr>
          </w:rPrChange>
        </w:rPr>
      </w:pPr>
      <w:r>
        <w:rPr>
          <w:noProof/>
        </w:rPr>
        <w:t>CAPÍTULO ll</w:t>
      </w:r>
      <w:r>
        <w:rPr>
          <w:noProof/>
        </w:rPr>
        <w:tab/>
      </w:r>
      <w:r w:rsidR="001216AC">
        <w:rPr>
          <w:noProof/>
        </w:rPr>
        <w:fldChar w:fldCharType="begin"/>
      </w:r>
      <w:r>
        <w:rPr>
          <w:noProof/>
        </w:rPr>
        <w:instrText xml:space="preserve"> PAGEREF _Toc277602367 \h </w:instrText>
      </w:r>
      <w:r w:rsidR="001216AC">
        <w:rPr>
          <w:noProof/>
        </w:rPr>
      </w:r>
      <w:r w:rsidR="001216AC">
        <w:rPr>
          <w:noProof/>
        </w:rPr>
        <w:fldChar w:fldCharType="separate"/>
      </w:r>
      <w:r>
        <w:rPr>
          <w:noProof/>
        </w:rPr>
        <w:t>57</w:t>
      </w:r>
      <w:r w:rsidR="001216AC">
        <w:rPr>
          <w:noProof/>
        </w:rPr>
        <w:fldChar w:fldCharType="end"/>
      </w:r>
    </w:p>
    <w:p w:rsidR="00A7670B" w:rsidRPr="00ED337F" w:rsidRDefault="00A7670B">
      <w:pPr>
        <w:pStyle w:val="TDC1"/>
        <w:tabs>
          <w:tab w:val="right" w:leader="dot" w:pos="8375"/>
        </w:tabs>
        <w:rPr>
          <w:b w:val="0"/>
          <w:noProof/>
          <w:lang w:val="es-CR" w:eastAsia="ja-JP"/>
          <w:rPrChange w:id="74" w:author="Laica" w:date="2014-11-23T19:56:00Z">
            <w:rPr>
              <w:b w:val="0"/>
              <w:noProof/>
              <w:lang w:val="en-US" w:eastAsia="ja-JP"/>
            </w:rPr>
          </w:rPrChange>
        </w:rPr>
      </w:pPr>
      <w:r>
        <w:rPr>
          <w:noProof/>
        </w:rPr>
        <w:t>MARCO TEÓRICO</w:t>
      </w:r>
      <w:r>
        <w:rPr>
          <w:noProof/>
        </w:rPr>
        <w:tab/>
      </w:r>
      <w:r w:rsidR="001216AC">
        <w:rPr>
          <w:noProof/>
        </w:rPr>
        <w:fldChar w:fldCharType="begin"/>
      </w:r>
      <w:r>
        <w:rPr>
          <w:noProof/>
        </w:rPr>
        <w:instrText xml:space="preserve"> PAGEREF _Toc277602368 \h </w:instrText>
      </w:r>
      <w:r w:rsidR="001216AC">
        <w:rPr>
          <w:noProof/>
        </w:rPr>
      </w:r>
      <w:r w:rsidR="001216AC">
        <w:rPr>
          <w:noProof/>
        </w:rPr>
        <w:fldChar w:fldCharType="separate"/>
      </w:r>
      <w:r>
        <w:rPr>
          <w:noProof/>
        </w:rPr>
        <w:t>57</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75" w:author="Laica" w:date="2014-11-23T19:56:00Z">
            <w:rPr>
              <w:b w:val="0"/>
              <w:noProof/>
              <w:sz w:val="24"/>
              <w:szCs w:val="24"/>
              <w:lang w:val="en-US" w:eastAsia="ja-JP"/>
            </w:rPr>
          </w:rPrChange>
        </w:rPr>
      </w:pPr>
      <w:r>
        <w:rPr>
          <w:noProof/>
        </w:rPr>
        <w:t>2.1 Sistemas de Información</w:t>
      </w:r>
      <w:r>
        <w:rPr>
          <w:noProof/>
        </w:rPr>
        <w:tab/>
      </w:r>
      <w:r w:rsidR="001216AC">
        <w:rPr>
          <w:noProof/>
        </w:rPr>
        <w:fldChar w:fldCharType="begin"/>
      </w:r>
      <w:r>
        <w:rPr>
          <w:noProof/>
        </w:rPr>
        <w:instrText xml:space="preserve"> PAGEREF _Toc277602369 \h </w:instrText>
      </w:r>
      <w:r w:rsidR="001216AC">
        <w:rPr>
          <w:noProof/>
        </w:rPr>
      </w:r>
      <w:r w:rsidR="001216AC">
        <w:rPr>
          <w:noProof/>
        </w:rPr>
        <w:fldChar w:fldCharType="separate"/>
      </w:r>
      <w:r>
        <w:rPr>
          <w:noProof/>
        </w:rPr>
        <w:t>58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76" w:author="Laica" w:date="2014-11-23T19:56:00Z">
            <w:rPr>
              <w:b w:val="0"/>
              <w:noProof/>
              <w:sz w:val="24"/>
              <w:szCs w:val="24"/>
              <w:lang w:val="en-US" w:eastAsia="ja-JP"/>
            </w:rPr>
          </w:rPrChange>
        </w:rPr>
      </w:pPr>
      <w:r>
        <w:rPr>
          <w:noProof/>
        </w:rPr>
        <w:t>2.2 Desarrollo de Sistemas</w:t>
      </w:r>
      <w:r>
        <w:rPr>
          <w:noProof/>
        </w:rPr>
        <w:tab/>
      </w:r>
      <w:r w:rsidR="001216AC">
        <w:rPr>
          <w:noProof/>
        </w:rPr>
        <w:fldChar w:fldCharType="begin"/>
      </w:r>
      <w:r>
        <w:rPr>
          <w:noProof/>
        </w:rPr>
        <w:instrText xml:space="preserve"> PAGEREF _Toc277602370 \h </w:instrText>
      </w:r>
      <w:r w:rsidR="001216AC">
        <w:rPr>
          <w:noProof/>
        </w:rPr>
      </w:r>
      <w:r w:rsidR="001216AC">
        <w:rPr>
          <w:noProof/>
        </w:rPr>
        <w:fldChar w:fldCharType="separate"/>
      </w:r>
      <w:r>
        <w:rPr>
          <w:noProof/>
        </w:rPr>
        <w:t>60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77" w:author="Laica" w:date="2014-11-23T19:56:00Z">
            <w:rPr>
              <w:noProof/>
              <w:sz w:val="24"/>
              <w:szCs w:val="24"/>
              <w:lang w:val="en-US" w:eastAsia="ja-JP"/>
            </w:rPr>
          </w:rPrChange>
        </w:rPr>
      </w:pPr>
      <w:r>
        <w:rPr>
          <w:noProof/>
        </w:rPr>
        <w:t>2.2.1 Modelo en Cascada (waterfall)</w:t>
      </w:r>
      <w:r>
        <w:rPr>
          <w:noProof/>
        </w:rPr>
        <w:tab/>
      </w:r>
      <w:r w:rsidR="001216AC">
        <w:rPr>
          <w:noProof/>
        </w:rPr>
        <w:fldChar w:fldCharType="begin"/>
      </w:r>
      <w:r>
        <w:rPr>
          <w:noProof/>
        </w:rPr>
        <w:instrText xml:space="preserve"> PAGEREF _Toc277602371 \h </w:instrText>
      </w:r>
      <w:r w:rsidR="001216AC">
        <w:rPr>
          <w:noProof/>
        </w:rPr>
      </w:r>
      <w:r w:rsidR="001216AC">
        <w:rPr>
          <w:noProof/>
        </w:rPr>
        <w:fldChar w:fldCharType="separate"/>
      </w:r>
      <w:r>
        <w:rPr>
          <w:noProof/>
        </w:rPr>
        <w:t>61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78" w:author="Laica" w:date="2014-11-23T19:56:00Z">
            <w:rPr>
              <w:noProof/>
              <w:sz w:val="24"/>
              <w:szCs w:val="24"/>
              <w:lang w:val="en-US" w:eastAsia="ja-JP"/>
            </w:rPr>
          </w:rPrChange>
        </w:rPr>
      </w:pPr>
      <w:r>
        <w:rPr>
          <w:noProof/>
        </w:rPr>
        <w:t>2.2.2 Desarrollo Incremental</w:t>
      </w:r>
      <w:r>
        <w:rPr>
          <w:noProof/>
        </w:rPr>
        <w:tab/>
      </w:r>
      <w:r w:rsidR="001216AC">
        <w:rPr>
          <w:noProof/>
        </w:rPr>
        <w:fldChar w:fldCharType="begin"/>
      </w:r>
      <w:r>
        <w:rPr>
          <w:noProof/>
        </w:rPr>
        <w:instrText xml:space="preserve"> PAGEREF _Toc277602372 \h </w:instrText>
      </w:r>
      <w:r w:rsidR="001216AC">
        <w:rPr>
          <w:noProof/>
        </w:rPr>
      </w:r>
      <w:r w:rsidR="001216AC">
        <w:rPr>
          <w:noProof/>
        </w:rPr>
        <w:fldChar w:fldCharType="separate"/>
      </w:r>
      <w:r>
        <w:rPr>
          <w:noProof/>
        </w:rPr>
        <w:t>63</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79" w:author="Laica" w:date="2014-11-23T19:56:00Z">
            <w:rPr>
              <w:noProof/>
              <w:sz w:val="24"/>
              <w:szCs w:val="24"/>
              <w:lang w:val="en-US" w:eastAsia="ja-JP"/>
            </w:rPr>
          </w:rPrChange>
        </w:rPr>
      </w:pPr>
      <w:r>
        <w:rPr>
          <w:noProof/>
        </w:rPr>
        <w:t>2.2.3 Ingeniería de software orientada a reutilización</w:t>
      </w:r>
      <w:r>
        <w:rPr>
          <w:noProof/>
        </w:rPr>
        <w:tab/>
      </w:r>
      <w:r w:rsidR="001216AC">
        <w:rPr>
          <w:noProof/>
        </w:rPr>
        <w:fldChar w:fldCharType="begin"/>
      </w:r>
      <w:r>
        <w:rPr>
          <w:noProof/>
        </w:rPr>
        <w:instrText xml:space="preserve"> PAGEREF _Toc277602373 \h </w:instrText>
      </w:r>
      <w:r w:rsidR="001216AC">
        <w:rPr>
          <w:noProof/>
        </w:rPr>
      </w:r>
      <w:r w:rsidR="001216AC">
        <w:rPr>
          <w:noProof/>
        </w:rPr>
        <w:fldChar w:fldCharType="separate"/>
      </w:r>
      <w:r>
        <w:rPr>
          <w:noProof/>
        </w:rPr>
        <w:t>64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0" w:author="Laica" w:date="2014-11-23T19:56:00Z">
            <w:rPr>
              <w:b w:val="0"/>
              <w:noProof/>
              <w:sz w:val="24"/>
              <w:szCs w:val="24"/>
              <w:lang w:val="en-US" w:eastAsia="ja-JP"/>
            </w:rPr>
          </w:rPrChange>
        </w:rPr>
      </w:pPr>
      <w:r>
        <w:rPr>
          <w:noProof/>
        </w:rPr>
        <w:t>2.3 Plugin</w:t>
      </w:r>
      <w:r>
        <w:rPr>
          <w:noProof/>
        </w:rPr>
        <w:tab/>
      </w:r>
      <w:r w:rsidR="001216AC">
        <w:rPr>
          <w:noProof/>
        </w:rPr>
        <w:fldChar w:fldCharType="begin"/>
      </w:r>
      <w:r>
        <w:rPr>
          <w:noProof/>
        </w:rPr>
        <w:instrText xml:space="preserve"> PAGEREF _Toc277602374 \h </w:instrText>
      </w:r>
      <w:r w:rsidR="001216AC">
        <w:rPr>
          <w:noProof/>
        </w:rPr>
      </w:r>
      <w:r w:rsidR="001216AC">
        <w:rPr>
          <w:noProof/>
        </w:rPr>
        <w:fldChar w:fldCharType="separate"/>
      </w:r>
      <w:r>
        <w:rPr>
          <w:noProof/>
        </w:rPr>
        <w:t>65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1" w:author="Laica" w:date="2014-11-23T19:56:00Z">
            <w:rPr>
              <w:b w:val="0"/>
              <w:noProof/>
              <w:sz w:val="24"/>
              <w:szCs w:val="24"/>
              <w:lang w:val="en-US" w:eastAsia="ja-JP"/>
            </w:rPr>
          </w:rPrChange>
        </w:rPr>
      </w:pPr>
      <w:r>
        <w:rPr>
          <w:noProof/>
        </w:rPr>
        <w:t>2.4 Prototipo</w:t>
      </w:r>
      <w:r>
        <w:rPr>
          <w:noProof/>
        </w:rPr>
        <w:tab/>
      </w:r>
      <w:r w:rsidR="001216AC">
        <w:rPr>
          <w:noProof/>
        </w:rPr>
        <w:fldChar w:fldCharType="begin"/>
      </w:r>
      <w:r>
        <w:rPr>
          <w:noProof/>
        </w:rPr>
        <w:instrText xml:space="preserve"> PAGEREF _Toc277602375 \h </w:instrText>
      </w:r>
      <w:r w:rsidR="001216AC">
        <w:rPr>
          <w:noProof/>
        </w:rPr>
      </w:r>
      <w:r w:rsidR="001216AC">
        <w:rPr>
          <w:noProof/>
        </w:rPr>
        <w:fldChar w:fldCharType="separate"/>
      </w:r>
      <w:r>
        <w:rPr>
          <w:noProof/>
        </w:rPr>
        <w:t>66</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2" w:author="Laica" w:date="2014-11-23T19:56:00Z">
            <w:rPr>
              <w:b w:val="0"/>
              <w:noProof/>
              <w:sz w:val="24"/>
              <w:szCs w:val="24"/>
              <w:lang w:val="en-US" w:eastAsia="ja-JP"/>
            </w:rPr>
          </w:rPrChange>
        </w:rPr>
      </w:pPr>
      <w:r>
        <w:rPr>
          <w:noProof/>
        </w:rPr>
        <w:t>2.5 Tecnologías de Información y Comunicaciones</w:t>
      </w:r>
      <w:r>
        <w:rPr>
          <w:noProof/>
        </w:rPr>
        <w:tab/>
      </w:r>
      <w:r w:rsidR="001216AC">
        <w:rPr>
          <w:noProof/>
        </w:rPr>
        <w:fldChar w:fldCharType="begin"/>
      </w:r>
      <w:r>
        <w:rPr>
          <w:noProof/>
        </w:rPr>
        <w:instrText xml:space="preserve"> PAGEREF _Toc277602376 \h </w:instrText>
      </w:r>
      <w:r w:rsidR="001216AC">
        <w:rPr>
          <w:noProof/>
        </w:rPr>
      </w:r>
      <w:r w:rsidR="001216AC">
        <w:rPr>
          <w:noProof/>
        </w:rPr>
        <w:fldChar w:fldCharType="separate"/>
      </w:r>
      <w:r>
        <w:rPr>
          <w:noProof/>
        </w:rPr>
        <w:t>67</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3" w:author="Laica" w:date="2014-11-23T19:56:00Z">
            <w:rPr>
              <w:b w:val="0"/>
              <w:noProof/>
              <w:sz w:val="24"/>
              <w:szCs w:val="24"/>
              <w:lang w:val="en-US" w:eastAsia="ja-JP"/>
            </w:rPr>
          </w:rPrChange>
        </w:rPr>
      </w:pPr>
      <w:r>
        <w:rPr>
          <w:noProof/>
        </w:rPr>
        <w:t>2.6 Software</w:t>
      </w:r>
      <w:r>
        <w:rPr>
          <w:noProof/>
        </w:rPr>
        <w:tab/>
      </w:r>
      <w:r w:rsidR="001216AC">
        <w:rPr>
          <w:noProof/>
        </w:rPr>
        <w:fldChar w:fldCharType="begin"/>
      </w:r>
      <w:r>
        <w:rPr>
          <w:noProof/>
        </w:rPr>
        <w:instrText xml:space="preserve"> PAGEREF _Toc277602377 \h </w:instrText>
      </w:r>
      <w:r w:rsidR="001216AC">
        <w:rPr>
          <w:noProof/>
        </w:rPr>
      </w:r>
      <w:r w:rsidR="001216AC">
        <w:rPr>
          <w:noProof/>
        </w:rPr>
        <w:fldChar w:fldCharType="separate"/>
      </w:r>
      <w:r>
        <w:rPr>
          <w:noProof/>
        </w:rPr>
        <w:t>67</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4" w:author="Laica" w:date="2014-11-23T19:56:00Z">
            <w:rPr>
              <w:b w:val="0"/>
              <w:noProof/>
              <w:sz w:val="24"/>
              <w:szCs w:val="24"/>
              <w:lang w:val="en-US" w:eastAsia="ja-JP"/>
            </w:rPr>
          </w:rPrChange>
        </w:rPr>
      </w:pPr>
      <w:r>
        <w:rPr>
          <w:noProof/>
        </w:rPr>
        <w:t>2.7 Hardware</w:t>
      </w:r>
      <w:r>
        <w:rPr>
          <w:noProof/>
        </w:rPr>
        <w:tab/>
      </w:r>
      <w:r w:rsidR="001216AC">
        <w:rPr>
          <w:noProof/>
        </w:rPr>
        <w:fldChar w:fldCharType="begin"/>
      </w:r>
      <w:r>
        <w:rPr>
          <w:noProof/>
        </w:rPr>
        <w:instrText xml:space="preserve"> PAGEREF _Toc277602378 \h </w:instrText>
      </w:r>
      <w:r w:rsidR="001216AC">
        <w:rPr>
          <w:noProof/>
        </w:rPr>
      </w:r>
      <w:r w:rsidR="001216AC">
        <w:rPr>
          <w:noProof/>
        </w:rPr>
        <w:fldChar w:fldCharType="separate"/>
      </w:r>
      <w:r>
        <w:rPr>
          <w:noProof/>
        </w:rPr>
        <w:t>68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5" w:author="Laica" w:date="2014-11-23T19:56:00Z">
            <w:rPr>
              <w:b w:val="0"/>
              <w:noProof/>
              <w:sz w:val="24"/>
              <w:szCs w:val="24"/>
              <w:lang w:val="en-US" w:eastAsia="ja-JP"/>
            </w:rPr>
          </w:rPrChange>
        </w:rPr>
      </w:pPr>
      <w:r>
        <w:rPr>
          <w:noProof/>
        </w:rPr>
        <w:t>2.8 Computadora</w:t>
      </w:r>
      <w:r>
        <w:rPr>
          <w:noProof/>
        </w:rPr>
        <w:tab/>
      </w:r>
      <w:r w:rsidR="001216AC">
        <w:rPr>
          <w:noProof/>
        </w:rPr>
        <w:fldChar w:fldCharType="begin"/>
      </w:r>
      <w:r>
        <w:rPr>
          <w:noProof/>
        </w:rPr>
        <w:instrText xml:space="preserve"> PAGEREF _Toc277602379 \h </w:instrText>
      </w:r>
      <w:r w:rsidR="001216AC">
        <w:rPr>
          <w:noProof/>
        </w:rPr>
      </w:r>
      <w:r w:rsidR="001216AC">
        <w:rPr>
          <w:noProof/>
        </w:rPr>
        <w:fldChar w:fldCharType="separate"/>
      </w:r>
      <w:r>
        <w:rPr>
          <w:noProof/>
        </w:rPr>
        <w:t>69</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6" w:author="Laica" w:date="2014-11-23T19:56:00Z">
            <w:rPr>
              <w:b w:val="0"/>
              <w:noProof/>
              <w:sz w:val="24"/>
              <w:szCs w:val="24"/>
              <w:lang w:val="en-US" w:eastAsia="ja-JP"/>
            </w:rPr>
          </w:rPrChange>
        </w:rPr>
      </w:pPr>
      <w:r>
        <w:rPr>
          <w:noProof/>
        </w:rPr>
        <w:t>2.9 Aplicaciones de software</w:t>
      </w:r>
      <w:r>
        <w:rPr>
          <w:noProof/>
        </w:rPr>
        <w:tab/>
      </w:r>
      <w:r w:rsidR="001216AC">
        <w:rPr>
          <w:noProof/>
        </w:rPr>
        <w:fldChar w:fldCharType="begin"/>
      </w:r>
      <w:r>
        <w:rPr>
          <w:noProof/>
        </w:rPr>
        <w:instrText xml:space="preserve"> PAGEREF _Toc277602380 \h </w:instrText>
      </w:r>
      <w:r w:rsidR="001216AC">
        <w:rPr>
          <w:noProof/>
        </w:rPr>
      </w:r>
      <w:r w:rsidR="001216AC">
        <w:rPr>
          <w:noProof/>
        </w:rPr>
        <w:fldChar w:fldCharType="separate"/>
      </w:r>
      <w:r>
        <w:rPr>
          <w:noProof/>
        </w:rPr>
        <w:t>70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7" w:author="Laica" w:date="2014-11-23T19:56:00Z">
            <w:rPr>
              <w:b w:val="0"/>
              <w:noProof/>
              <w:sz w:val="24"/>
              <w:szCs w:val="24"/>
              <w:lang w:val="en-US" w:eastAsia="ja-JP"/>
            </w:rPr>
          </w:rPrChange>
        </w:rPr>
      </w:pPr>
      <w:r>
        <w:rPr>
          <w:noProof/>
        </w:rPr>
        <w:t>2.10 Usuario malicioso</w:t>
      </w:r>
      <w:r>
        <w:rPr>
          <w:noProof/>
        </w:rPr>
        <w:tab/>
      </w:r>
      <w:r w:rsidR="001216AC">
        <w:rPr>
          <w:noProof/>
        </w:rPr>
        <w:fldChar w:fldCharType="begin"/>
      </w:r>
      <w:r>
        <w:rPr>
          <w:noProof/>
        </w:rPr>
        <w:instrText xml:space="preserve"> PAGEREF _Toc277602381 \h </w:instrText>
      </w:r>
      <w:r w:rsidR="001216AC">
        <w:rPr>
          <w:noProof/>
        </w:rPr>
      </w:r>
      <w:r w:rsidR="001216AC">
        <w:rPr>
          <w:noProof/>
        </w:rPr>
        <w:fldChar w:fldCharType="separate"/>
      </w:r>
      <w:r>
        <w:rPr>
          <w:noProof/>
        </w:rPr>
        <w:t>71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8" w:author="Laica" w:date="2014-11-23T19:56:00Z">
            <w:rPr>
              <w:b w:val="0"/>
              <w:noProof/>
              <w:sz w:val="24"/>
              <w:szCs w:val="24"/>
              <w:lang w:val="en-US" w:eastAsia="ja-JP"/>
            </w:rPr>
          </w:rPrChange>
        </w:rPr>
      </w:pPr>
      <w:r>
        <w:rPr>
          <w:noProof/>
        </w:rPr>
        <w:t>2.11 Hacker</w:t>
      </w:r>
      <w:r>
        <w:rPr>
          <w:noProof/>
        </w:rPr>
        <w:tab/>
      </w:r>
      <w:r w:rsidR="001216AC">
        <w:rPr>
          <w:noProof/>
        </w:rPr>
        <w:fldChar w:fldCharType="begin"/>
      </w:r>
      <w:r>
        <w:rPr>
          <w:noProof/>
        </w:rPr>
        <w:instrText xml:space="preserve"> PAGEREF _Toc277602382 \h </w:instrText>
      </w:r>
      <w:r w:rsidR="001216AC">
        <w:rPr>
          <w:noProof/>
        </w:rPr>
      </w:r>
      <w:r w:rsidR="001216AC">
        <w:rPr>
          <w:noProof/>
        </w:rPr>
        <w:fldChar w:fldCharType="separate"/>
      </w:r>
      <w:r>
        <w:rPr>
          <w:noProof/>
        </w:rPr>
        <w:t>71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89" w:author="Laica" w:date="2014-11-23T19:56:00Z">
            <w:rPr>
              <w:b w:val="0"/>
              <w:noProof/>
              <w:sz w:val="24"/>
              <w:szCs w:val="24"/>
              <w:lang w:val="en-US" w:eastAsia="ja-JP"/>
            </w:rPr>
          </w:rPrChange>
        </w:rPr>
      </w:pPr>
      <w:r>
        <w:rPr>
          <w:noProof/>
        </w:rPr>
        <w:t>2.12 Activo</w:t>
      </w:r>
      <w:r>
        <w:rPr>
          <w:noProof/>
        </w:rPr>
        <w:tab/>
      </w:r>
      <w:r w:rsidR="001216AC">
        <w:rPr>
          <w:noProof/>
        </w:rPr>
        <w:fldChar w:fldCharType="begin"/>
      </w:r>
      <w:r>
        <w:rPr>
          <w:noProof/>
        </w:rPr>
        <w:instrText xml:space="preserve"> PAGEREF _Toc277602383 \h </w:instrText>
      </w:r>
      <w:r w:rsidR="001216AC">
        <w:rPr>
          <w:noProof/>
        </w:rPr>
      </w:r>
      <w:r w:rsidR="001216AC">
        <w:rPr>
          <w:noProof/>
        </w:rPr>
        <w:fldChar w:fldCharType="separate"/>
      </w:r>
      <w:r>
        <w:rPr>
          <w:noProof/>
        </w:rPr>
        <w:t>72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0" w:author="Laica" w:date="2014-11-23T19:56:00Z">
            <w:rPr>
              <w:b w:val="0"/>
              <w:noProof/>
              <w:sz w:val="24"/>
              <w:szCs w:val="24"/>
              <w:lang w:val="en-US" w:eastAsia="ja-JP"/>
            </w:rPr>
          </w:rPrChange>
        </w:rPr>
      </w:pPr>
      <w:r>
        <w:rPr>
          <w:noProof/>
        </w:rPr>
        <w:t>2.13 Vulnerabilidad</w:t>
      </w:r>
      <w:r>
        <w:rPr>
          <w:noProof/>
        </w:rPr>
        <w:tab/>
      </w:r>
      <w:r w:rsidR="001216AC">
        <w:rPr>
          <w:noProof/>
        </w:rPr>
        <w:fldChar w:fldCharType="begin"/>
      </w:r>
      <w:r>
        <w:rPr>
          <w:noProof/>
        </w:rPr>
        <w:instrText xml:space="preserve"> PAGEREF _Toc277602384 \h </w:instrText>
      </w:r>
      <w:r w:rsidR="001216AC">
        <w:rPr>
          <w:noProof/>
        </w:rPr>
      </w:r>
      <w:r w:rsidR="001216AC">
        <w:rPr>
          <w:noProof/>
        </w:rPr>
        <w:fldChar w:fldCharType="separate"/>
      </w:r>
      <w:r>
        <w:rPr>
          <w:noProof/>
        </w:rPr>
        <w:t>72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1" w:author="Laica" w:date="2014-11-23T19:56:00Z">
            <w:rPr>
              <w:b w:val="0"/>
              <w:noProof/>
              <w:sz w:val="24"/>
              <w:szCs w:val="24"/>
              <w:lang w:val="en-US" w:eastAsia="ja-JP"/>
            </w:rPr>
          </w:rPrChange>
        </w:rPr>
      </w:pPr>
      <w:r>
        <w:rPr>
          <w:noProof/>
        </w:rPr>
        <w:lastRenderedPageBreak/>
        <w:t>2.14 Ataque informático</w:t>
      </w:r>
      <w:r>
        <w:rPr>
          <w:noProof/>
        </w:rPr>
        <w:tab/>
      </w:r>
      <w:r w:rsidR="001216AC">
        <w:rPr>
          <w:noProof/>
        </w:rPr>
        <w:fldChar w:fldCharType="begin"/>
      </w:r>
      <w:r>
        <w:rPr>
          <w:noProof/>
        </w:rPr>
        <w:instrText xml:space="preserve"> PAGEREF _Toc277602385 \h </w:instrText>
      </w:r>
      <w:r w:rsidR="001216AC">
        <w:rPr>
          <w:noProof/>
        </w:rPr>
      </w:r>
      <w:r w:rsidR="001216AC">
        <w:rPr>
          <w:noProof/>
        </w:rPr>
        <w:fldChar w:fldCharType="separate"/>
      </w:r>
      <w:r>
        <w:rPr>
          <w:noProof/>
        </w:rPr>
        <w:t>73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2" w:author="Laica" w:date="2014-11-23T19:56:00Z">
            <w:rPr>
              <w:b w:val="0"/>
              <w:noProof/>
              <w:sz w:val="24"/>
              <w:szCs w:val="24"/>
              <w:lang w:val="en-US" w:eastAsia="ja-JP"/>
            </w:rPr>
          </w:rPrChange>
        </w:rPr>
      </w:pPr>
      <w:r>
        <w:rPr>
          <w:noProof/>
        </w:rPr>
        <w:t>2.15 Probabilidad</w:t>
      </w:r>
      <w:r>
        <w:rPr>
          <w:noProof/>
        </w:rPr>
        <w:tab/>
      </w:r>
      <w:r w:rsidR="001216AC">
        <w:rPr>
          <w:noProof/>
        </w:rPr>
        <w:fldChar w:fldCharType="begin"/>
      </w:r>
      <w:r>
        <w:rPr>
          <w:noProof/>
        </w:rPr>
        <w:instrText xml:space="preserve"> PAGEREF _Toc277602386 \h </w:instrText>
      </w:r>
      <w:r w:rsidR="001216AC">
        <w:rPr>
          <w:noProof/>
        </w:rPr>
      </w:r>
      <w:r w:rsidR="001216AC">
        <w:rPr>
          <w:noProof/>
        </w:rPr>
        <w:fldChar w:fldCharType="separate"/>
      </w:r>
      <w:r>
        <w:rPr>
          <w:noProof/>
        </w:rPr>
        <w:t>73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3" w:author="Laica" w:date="2014-11-23T19:56:00Z">
            <w:rPr>
              <w:b w:val="0"/>
              <w:noProof/>
              <w:sz w:val="24"/>
              <w:szCs w:val="24"/>
              <w:lang w:val="en-US" w:eastAsia="ja-JP"/>
            </w:rPr>
          </w:rPrChange>
        </w:rPr>
      </w:pPr>
      <w:r>
        <w:rPr>
          <w:noProof/>
        </w:rPr>
        <w:t>2.16 Impacto</w:t>
      </w:r>
      <w:r>
        <w:rPr>
          <w:noProof/>
        </w:rPr>
        <w:tab/>
      </w:r>
      <w:r w:rsidR="001216AC">
        <w:rPr>
          <w:noProof/>
        </w:rPr>
        <w:fldChar w:fldCharType="begin"/>
      </w:r>
      <w:r>
        <w:rPr>
          <w:noProof/>
        </w:rPr>
        <w:instrText xml:space="preserve"> PAGEREF _Toc277602387 \h </w:instrText>
      </w:r>
      <w:r w:rsidR="001216AC">
        <w:rPr>
          <w:noProof/>
        </w:rPr>
      </w:r>
      <w:r w:rsidR="001216AC">
        <w:rPr>
          <w:noProof/>
        </w:rPr>
        <w:fldChar w:fldCharType="separate"/>
      </w:r>
      <w:r>
        <w:rPr>
          <w:noProof/>
        </w:rPr>
        <w:t>74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4" w:author="Laica" w:date="2014-11-23T19:56:00Z">
            <w:rPr>
              <w:b w:val="0"/>
              <w:noProof/>
              <w:sz w:val="24"/>
              <w:szCs w:val="24"/>
              <w:lang w:val="en-US" w:eastAsia="ja-JP"/>
            </w:rPr>
          </w:rPrChange>
        </w:rPr>
      </w:pPr>
      <w:r>
        <w:rPr>
          <w:noProof/>
        </w:rPr>
        <w:t>2.17 Factor de exposición</w:t>
      </w:r>
      <w:r>
        <w:rPr>
          <w:noProof/>
        </w:rPr>
        <w:tab/>
      </w:r>
      <w:r w:rsidR="001216AC">
        <w:rPr>
          <w:noProof/>
        </w:rPr>
        <w:fldChar w:fldCharType="begin"/>
      </w:r>
      <w:r>
        <w:rPr>
          <w:noProof/>
        </w:rPr>
        <w:instrText xml:space="preserve"> PAGEREF _Toc277602388 \h </w:instrText>
      </w:r>
      <w:r w:rsidR="001216AC">
        <w:rPr>
          <w:noProof/>
        </w:rPr>
      </w:r>
      <w:r w:rsidR="001216AC">
        <w:rPr>
          <w:noProof/>
        </w:rPr>
        <w:fldChar w:fldCharType="separate"/>
      </w:r>
      <w:r>
        <w:rPr>
          <w:noProof/>
        </w:rPr>
        <w:t>74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5" w:author="Laica" w:date="2014-11-23T19:56:00Z">
            <w:rPr>
              <w:b w:val="0"/>
              <w:noProof/>
              <w:sz w:val="24"/>
              <w:szCs w:val="24"/>
              <w:lang w:val="en-US" w:eastAsia="ja-JP"/>
            </w:rPr>
          </w:rPrChange>
        </w:rPr>
      </w:pPr>
      <w:r>
        <w:rPr>
          <w:noProof/>
        </w:rPr>
        <w:t>2.18 Controles</w:t>
      </w:r>
      <w:r>
        <w:rPr>
          <w:noProof/>
        </w:rPr>
        <w:tab/>
      </w:r>
      <w:r w:rsidR="001216AC">
        <w:rPr>
          <w:noProof/>
        </w:rPr>
        <w:fldChar w:fldCharType="begin"/>
      </w:r>
      <w:r>
        <w:rPr>
          <w:noProof/>
        </w:rPr>
        <w:instrText xml:space="preserve"> PAGEREF _Toc277602389 \h </w:instrText>
      </w:r>
      <w:r w:rsidR="001216AC">
        <w:rPr>
          <w:noProof/>
        </w:rPr>
      </w:r>
      <w:r w:rsidR="001216AC">
        <w:rPr>
          <w:noProof/>
        </w:rPr>
        <w:fldChar w:fldCharType="separate"/>
      </w:r>
      <w:r>
        <w:rPr>
          <w:noProof/>
        </w:rPr>
        <w:t>74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6" w:author="Laica" w:date="2014-11-23T19:56:00Z">
            <w:rPr>
              <w:b w:val="0"/>
              <w:noProof/>
              <w:sz w:val="24"/>
              <w:szCs w:val="24"/>
              <w:lang w:val="en-US" w:eastAsia="ja-JP"/>
            </w:rPr>
          </w:rPrChange>
        </w:rPr>
      </w:pPr>
      <w:r>
        <w:rPr>
          <w:noProof/>
        </w:rPr>
        <w:t>2.19 Políticas de seguridad</w:t>
      </w:r>
      <w:r>
        <w:rPr>
          <w:noProof/>
        </w:rPr>
        <w:tab/>
      </w:r>
      <w:r w:rsidR="001216AC">
        <w:rPr>
          <w:noProof/>
        </w:rPr>
        <w:fldChar w:fldCharType="begin"/>
      </w:r>
      <w:r>
        <w:rPr>
          <w:noProof/>
        </w:rPr>
        <w:instrText xml:space="preserve"> PAGEREF _Toc277602390 \h </w:instrText>
      </w:r>
      <w:r w:rsidR="001216AC">
        <w:rPr>
          <w:noProof/>
        </w:rPr>
      </w:r>
      <w:r w:rsidR="001216AC">
        <w:rPr>
          <w:noProof/>
        </w:rPr>
        <w:fldChar w:fldCharType="separate"/>
      </w:r>
      <w:r>
        <w:rPr>
          <w:noProof/>
        </w:rPr>
        <w:t>74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97" w:author="Laica" w:date="2014-11-23T19:56:00Z">
            <w:rPr>
              <w:b w:val="0"/>
              <w:noProof/>
              <w:sz w:val="24"/>
              <w:szCs w:val="24"/>
              <w:lang w:val="en-US" w:eastAsia="ja-JP"/>
            </w:rPr>
          </w:rPrChange>
        </w:rPr>
      </w:pPr>
      <w:r>
        <w:rPr>
          <w:noProof/>
        </w:rPr>
        <w:t>2.20 Crimen cibernético</w:t>
      </w:r>
      <w:r>
        <w:rPr>
          <w:noProof/>
        </w:rPr>
        <w:tab/>
      </w:r>
      <w:r w:rsidR="001216AC">
        <w:rPr>
          <w:noProof/>
        </w:rPr>
        <w:fldChar w:fldCharType="begin"/>
      </w:r>
      <w:r>
        <w:rPr>
          <w:noProof/>
        </w:rPr>
        <w:instrText xml:space="preserve"> PAGEREF _Toc277602391 \h </w:instrText>
      </w:r>
      <w:r w:rsidR="001216AC">
        <w:rPr>
          <w:noProof/>
        </w:rPr>
      </w:r>
      <w:r w:rsidR="001216AC">
        <w:rPr>
          <w:noProof/>
        </w:rPr>
        <w:fldChar w:fldCharType="separate"/>
      </w:r>
      <w:r>
        <w:rPr>
          <w:noProof/>
        </w:rPr>
        <w:t>75</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98" w:author="Laica" w:date="2014-11-23T19:56:00Z">
            <w:rPr>
              <w:noProof/>
            </w:rPr>
          </w:rPrChange>
        </w:rPr>
        <w:t>2.21 Microsoft</w:t>
      </w:r>
      <w:r w:rsidRPr="00ED337F">
        <w:rPr>
          <w:noProof/>
          <w:lang w:val="en-US"/>
          <w:rPrChange w:id="99" w:author="Laica" w:date="2014-11-23T19:56:00Z">
            <w:rPr>
              <w:noProof/>
            </w:rPr>
          </w:rPrChange>
        </w:rPr>
        <w:tab/>
      </w:r>
      <w:r w:rsidR="001216AC">
        <w:rPr>
          <w:noProof/>
        </w:rPr>
        <w:fldChar w:fldCharType="begin"/>
      </w:r>
      <w:r w:rsidRPr="00ED337F">
        <w:rPr>
          <w:noProof/>
          <w:lang w:val="en-US"/>
          <w:rPrChange w:id="100" w:author="Laica" w:date="2014-11-23T19:56:00Z">
            <w:rPr>
              <w:noProof/>
            </w:rPr>
          </w:rPrChange>
        </w:rPr>
        <w:instrText xml:space="preserve"> PAGEREF _Toc277602392 \h </w:instrText>
      </w:r>
      <w:r w:rsidR="001216AC">
        <w:rPr>
          <w:noProof/>
        </w:rPr>
      </w:r>
      <w:r w:rsidR="001216AC">
        <w:rPr>
          <w:noProof/>
        </w:rPr>
        <w:fldChar w:fldCharType="separate"/>
      </w:r>
      <w:r w:rsidRPr="00ED337F">
        <w:rPr>
          <w:noProof/>
          <w:lang w:val="en-US"/>
          <w:rPrChange w:id="101" w:author="Laica" w:date="2014-11-23T19:56:00Z">
            <w:rPr>
              <w:noProof/>
            </w:rPr>
          </w:rPrChange>
        </w:rPr>
        <w:t>76</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02" w:author="Laica" w:date="2014-11-23T19:56:00Z">
            <w:rPr>
              <w:noProof/>
            </w:rPr>
          </w:rPrChange>
        </w:rPr>
        <w:t>2.22 Hewlett Packard</w:t>
      </w:r>
      <w:r w:rsidRPr="00ED337F">
        <w:rPr>
          <w:noProof/>
          <w:lang w:val="en-US"/>
          <w:rPrChange w:id="103" w:author="Laica" w:date="2014-11-23T19:56:00Z">
            <w:rPr>
              <w:noProof/>
            </w:rPr>
          </w:rPrChange>
        </w:rPr>
        <w:tab/>
      </w:r>
      <w:r w:rsidR="001216AC">
        <w:rPr>
          <w:noProof/>
        </w:rPr>
        <w:fldChar w:fldCharType="begin"/>
      </w:r>
      <w:r w:rsidRPr="00ED337F">
        <w:rPr>
          <w:noProof/>
          <w:lang w:val="en-US"/>
          <w:rPrChange w:id="104" w:author="Laica" w:date="2014-11-23T19:56:00Z">
            <w:rPr>
              <w:noProof/>
            </w:rPr>
          </w:rPrChange>
        </w:rPr>
        <w:instrText xml:space="preserve"> PAGEREF _Toc277602393 \h </w:instrText>
      </w:r>
      <w:r w:rsidR="001216AC">
        <w:rPr>
          <w:noProof/>
        </w:rPr>
      </w:r>
      <w:r w:rsidR="001216AC">
        <w:rPr>
          <w:noProof/>
        </w:rPr>
        <w:fldChar w:fldCharType="separate"/>
      </w:r>
      <w:r w:rsidRPr="00ED337F">
        <w:rPr>
          <w:noProof/>
          <w:lang w:val="en-US"/>
          <w:rPrChange w:id="105" w:author="Laica" w:date="2014-11-23T19:56:00Z">
            <w:rPr>
              <w:noProof/>
            </w:rPr>
          </w:rPrChange>
        </w:rPr>
        <w:t>76</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06" w:author="Laica" w:date="2014-11-23T19:56:00Z">
            <w:rPr>
              <w:noProof/>
            </w:rPr>
          </w:rPrChange>
        </w:rPr>
        <w:t>2.23 HP Fortify</w:t>
      </w:r>
      <w:r w:rsidRPr="00ED337F">
        <w:rPr>
          <w:noProof/>
          <w:lang w:val="en-US"/>
          <w:rPrChange w:id="107" w:author="Laica" w:date="2014-11-23T19:56:00Z">
            <w:rPr>
              <w:noProof/>
            </w:rPr>
          </w:rPrChange>
        </w:rPr>
        <w:tab/>
      </w:r>
      <w:r w:rsidR="001216AC">
        <w:rPr>
          <w:noProof/>
        </w:rPr>
        <w:fldChar w:fldCharType="begin"/>
      </w:r>
      <w:r w:rsidRPr="00ED337F">
        <w:rPr>
          <w:noProof/>
          <w:lang w:val="en-US"/>
          <w:rPrChange w:id="108" w:author="Laica" w:date="2014-11-23T19:56:00Z">
            <w:rPr>
              <w:noProof/>
            </w:rPr>
          </w:rPrChange>
        </w:rPr>
        <w:instrText xml:space="preserve"> PAGEREF _Toc277602394 \h </w:instrText>
      </w:r>
      <w:r w:rsidR="001216AC">
        <w:rPr>
          <w:noProof/>
        </w:rPr>
      </w:r>
      <w:r w:rsidR="001216AC">
        <w:rPr>
          <w:noProof/>
        </w:rPr>
        <w:fldChar w:fldCharType="separate"/>
      </w:r>
      <w:r w:rsidRPr="00ED337F">
        <w:rPr>
          <w:noProof/>
          <w:lang w:val="en-US"/>
          <w:rPrChange w:id="109" w:author="Laica" w:date="2014-11-23T19:56:00Z">
            <w:rPr>
              <w:noProof/>
            </w:rPr>
          </w:rPrChange>
        </w:rPr>
        <w:t>77</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10" w:author="Laica" w:date="2014-11-23T19:56:00Z">
            <w:rPr>
              <w:noProof/>
            </w:rPr>
          </w:rPrChange>
        </w:rPr>
        <w:t>2.24 IBM</w:t>
      </w:r>
      <w:r w:rsidRPr="00ED337F">
        <w:rPr>
          <w:noProof/>
          <w:lang w:val="en-US"/>
          <w:rPrChange w:id="111" w:author="Laica" w:date="2014-11-23T19:56:00Z">
            <w:rPr>
              <w:noProof/>
            </w:rPr>
          </w:rPrChange>
        </w:rPr>
        <w:tab/>
      </w:r>
      <w:r w:rsidR="001216AC">
        <w:rPr>
          <w:noProof/>
        </w:rPr>
        <w:fldChar w:fldCharType="begin"/>
      </w:r>
      <w:r w:rsidRPr="00ED337F">
        <w:rPr>
          <w:noProof/>
          <w:lang w:val="en-US"/>
          <w:rPrChange w:id="112" w:author="Laica" w:date="2014-11-23T19:56:00Z">
            <w:rPr>
              <w:noProof/>
            </w:rPr>
          </w:rPrChange>
        </w:rPr>
        <w:instrText xml:space="preserve"> PAGEREF _Toc277602395 \h </w:instrText>
      </w:r>
      <w:r w:rsidR="001216AC">
        <w:rPr>
          <w:noProof/>
        </w:rPr>
      </w:r>
      <w:r w:rsidR="001216AC">
        <w:rPr>
          <w:noProof/>
        </w:rPr>
        <w:fldChar w:fldCharType="separate"/>
      </w:r>
      <w:r w:rsidRPr="00ED337F">
        <w:rPr>
          <w:noProof/>
          <w:lang w:val="en-US"/>
          <w:rPrChange w:id="113" w:author="Laica" w:date="2014-11-23T19:56:00Z">
            <w:rPr>
              <w:noProof/>
            </w:rPr>
          </w:rPrChange>
        </w:rPr>
        <w:t>78</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14" w:author="Laica" w:date="2014-11-23T19:56:00Z">
            <w:rPr>
              <w:noProof/>
            </w:rPr>
          </w:rPrChange>
        </w:rPr>
        <w:t>2.25 IBM Security AppScan</w:t>
      </w:r>
      <w:r w:rsidRPr="00ED337F">
        <w:rPr>
          <w:noProof/>
          <w:lang w:val="en-US"/>
          <w:rPrChange w:id="115" w:author="Laica" w:date="2014-11-23T19:56:00Z">
            <w:rPr>
              <w:noProof/>
            </w:rPr>
          </w:rPrChange>
        </w:rPr>
        <w:tab/>
      </w:r>
      <w:r w:rsidR="001216AC">
        <w:rPr>
          <w:noProof/>
        </w:rPr>
        <w:fldChar w:fldCharType="begin"/>
      </w:r>
      <w:r w:rsidRPr="00ED337F">
        <w:rPr>
          <w:noProof/>
          <w:lang w:val="en-US"/>
          <w:rPrChange w:id="116" w:author="Laica" w:date="2014-11-23T19:56:00Z">
            <w:rPr>
              <w:noProof/>
            </w:rPr>
          </w:rPrChange>
        </w:rPr>
        <w:instrText xml:space="preserve"> PAGEREF _Toc277602396 \h </w:instrText>
      </w:r>
      <w:r w:rsidR="001216AC">
        <w:rPr>
          <w:noProof/>
        </w:rPr>
      </w:r>
      <w:r w:rsidR="001216AC">
        <w:rPr>
          <w:noProof/>
        </w:rPr>
        <w:fldChar w:fldCharType="separate"/>
      </w:r>
      <w:r w:rsidRPr="00ED337F">
        <w:rPr>
          <w:noProof/>
          <w:lang w:val="en-US"/>
          <w:rPrChange w:id="117" w:author="Laica" w:date="2014-11-23T19:56:00Z">
            <w:rPr>
              <w:noProof/>
            </w:rPr>
          </w:rPrChange>
        </w:rPr>
        <w:t>78</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18" w:author="Laica" w:date="2014-11-23T19:56:00Z">
            <w:rPr>
              <w:noProof/>
            </w:rPr>
          </w:rPrChange>
        </w:rPr>
        <w:t>2.26 Checkmarx</w:t>
      </w:r>
      <w:r w:rsidRPr="00ED337F">
        <w:rPr>
          <w:noProof/>
          <w:lang w:val="en-US"/>
          <w:rPrChange w:id="119" w:author="Laica" w:date="2014-11-23T19:56:00Z">
            <w:rPr>
              <w:noProof/>
            </w:rPr>
          </w:rPrChange>
        </w:rPr>
        <w:tab/>
      </w:r>
      <w:r w:rsidR="001216AC">
        <w:rPr>
          <w:noProof/>
        </w:rPr>
        <w:fldChar w:fldCharType="begin"/>
      </w:r>
      <w:r w:rsidRPr="00ED337F">
        <w:rPr>
          <w:noProof/>
          <w:lang w:val="en-US"/>
          <w:rPrChange w:id="120" w:author="Laica" w:date="2014-11-23T19:56:00Z">
            <w:rPr>
              <w:noProof/>
            </w:rPr>
          </w:rPrChange>
        </w:rPr>
        <w:instrText xml:space="preserve"> PAGEREF _Toc277602397 \h </w:instrText>
      </w:r>
      <w:r w:rsidR="001216AC">
        <w:rPr>
          <w:noProof/>
        </w:rPr>
      </w:r>
      <w:r w:rsidR="001216AC">
        <w:rPr>
          <w:noProof/>
        </w:rPr>
        <w:fldChar w:fldCharType="separate"/>
      </w:r>
      <w:r w:rsidRPr="00ED337F">
        <w:rPr>
          <w:noProof/>
          <w:lang w:val="en-US"/>
          <w:rPrChange w:id="121" w:author="Laica" w:date="2014-11-23T19:56:00Z">
            <w:rPr>
              <w:noProof/>
            </w:rPr>
          </w:rPrChange>
        </w:rPr>
        <w:t>79</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22" w:author="Laica" w:date="2014-11-23T19:56:00Z">
            <w:rPr>
              <w:noProof/>
            </w:rPr>
          </w:rPrChange>
        </w:rPr>
        <w:t>2.27 Instituto Ponemon</w:t>
      </w:r>
      <w:r w:rsidRPr="00ED337F">
        <w:rPr>
          <w:noProof/>
          <w:lang w:val="en-US"/>
          <w:rPrChange w:id="123" w:author="Laica" w:date="2014-11-23T19:56:00Z">
            <w:rPr>
              <w:noProof/>
            </w:rPr>
          </w:rPrChange>
        </w:rPr>
        <w:tab/>
      </w:r>
      <w:r w:rsidR="001216AC">
        <w:rPr>
          <w:noProof/>
        </w:rPr>
        <w:fldChar w:fldCharType="begin"/>
      </w:r>
      <w:r w:rsidRPr="00ED337F">
        <w:rPr>
          <w:noProof/>
          <w:lang w:val="en-US"/>
          <w:rPrChange w:id="124" w:author="Laica" w:date="2014-11-23T19:56:00Z">
            <w:rPr>
              <w:noProof/>
            </w:rPr>
          </w:rPrChange>
        </w:rPr>
        <w:instrText xml:space="preserve"> PAGEREF _Toc277602398 \h </w:instrText>
      </w:r>
      <w:r w:rsidR="001216AC">
        <w:rPr>
          <w:noProof/>
        </w:rPr>
      </w:r>
      <w:r w:rsidR="001216AC">
        <w:rPr>
          <w:noProof/>
        </w:rPr>
        <w:fldChar w:fldCharType="separate"/>
      </w:r>
      <w:r w:rsidRPr="00ED337F">
        <w:rPr>
          <w:noProof/>
          <w:lang w:val="en-US"/>
          <w:rPrChange w:id="125" w:author="Laica" w:date="2014-11-23T19:56:00Z">
            <w:rPr>
              <w:noProof/>
            </w:rPr>
          </w:rPrChange>
        </w:rPr>
        <w:t>80</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26" w:author="Laica" w:date="2014-11-23T19:56:00Z">
            <w:rPr>
              <w:noProof/>
            </w:rPr>
          </w:rPrChange>
        </w:rPr>
        <w:t>2.28 Security Innovation</w:t>
      </w:r>
      <w:r w:rsidRPr="00ED337F">
        <w:rPr>
          <w:noProof/>
          <w:lang w:val="en-US"/>
          <w:rPrChange w:id="127" w:author="Laica" w:date="2014-11-23T19:56:00Z">
            <w:rPr>
              <w:noProof/>
            </w:rPr>
          </w:rPrChange>
        </w:rPr>
        <w:tab/>
      </w:r>
      <w:r w:rsidR="001216AC">
        <w:rPr>
          <w:noProof/>
        </w:rPr>
        <w:fldChar w:fldCharType="begin"/>
      </w:r>
      <w:r w:rsidRPr="00ED337F">
        <w:rPr>
          <w:noProof/>
          <w:lang w:val="en-US"/>
          <w:rPrChange w:id="128" w:author="Laica" w:date="2014-11-23T19:56:00Z">
            <w:rPr>
              <w:noProof/>
            </w:rPr>
          </w:rPrChange>
        </w:rPr>
        <w:instrText xml:space="preserve"> PAGEREF _Toc277602399 \h </w:instrText>
      </w:r>
      <w:r w:rsidR="001216AC">
        <w:rPr>
          <w:noProof/>
        </w:rPr>
      </w:r>
      <w:r w:rsidR="001216AC">
        <w:rPr>
          <w:noProof/>
        </w:rPr>
        <w:fldChar w:fldCharType="separate"/>
      </w:r>
      <w:r w:rsidRPr="00ED337F">
        <w:rPr>
          <w:noProof/>
          <w:lang w:val="en-US"/>
          <w:rPrChange w:id="129" w:author="Laica" w:date="2014-11-23T19:56:00Z">
            <w:rPr>
              <w:noProof/>
            </w:rPr>
          </w:rPrChange>
        </w:rPr>
        <w:t>81</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30" w:author="Laica" w:date="2014-11-23T19:56:00Z">
            <w:rPr>
              <w:noProof/>
            </w:rPr>
          </w:rPrChange>
        </w:rPr>
        <w:t>2.29 MITRE</w:t>
      </w:r>
      <w:r w:rsidRPr="00ED337F">
        <w:rPr>
          <w:noProof/>
          <w:lang w:val="en-US"/>
          <w:rPrChange w:id="131" w:author="Laica" w:date="2014-11-23T19:56:00Z">
            <w:rPr>
              <w:noProof/>
            </w:rPr>
          </w:rPrChange>
        </w:rPr>
        <w:tab/>
      </w:r>
      <w:r w:rsidR="001216AC">
        <w:rPr>
          <w:noProof/>
        </w:rPr>
        <w:fldChar w:fldCharType="begin"/>
      </w:r>
      <w:r w:rsidRPr="00ED337F">
        <w:rPr>
          <w:noProof/>
          <w:lang w:val="en-US"/>
          <w:rPrChange w:id="132" w:author="Laica" w:date="2014-11-23T19:56:00Z">
            <w:rPr>
              <w:noProof/>
            </w:rPr>
          </w:rPrChange>
        </w:rPr>
        <w:instrText xml:space="preserve"> PAGEREF _Toc277602400 \h </w:instrText>
      </w:r>
      <w:r w:rsidR="001216AC">
        <w:rPr>
          <w:noProof/>
        </w:rPr>
      </w:r>
      <w:r w:rsidR="001216AC">
        <w:rPr>
          <w:noProof/>
        </w:rPr>
        <w:fldChar w:fldCharType="separate"/>
      </w:r>
      <w:r w:rsidRPr="00ED337F">
        <w:rPr>
          <w:noProof/>
          <w:lang w:val="en-US"/>
          <w:rPrChange w:id="133" w:author="Laica" w:date="2014-11-23T19:56:00Z">
            <w:rPr>
              <w:noProof/>
            </w:rPr>
          </w:rPrChange>
        </w:rPr>
        <w:t>82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34" w:author="Laica" w:date="2014-11-23T19:56:00Z">
            <w:rPr>
              <w:b w:val="0"/>
              <w:noProof/>
              <w:sz w:val="24"/>
              <w:szCs w:val="24"/>
              <w:lang w:val="en-US" w:eastAsia="ja-JP"/>
            </w:rPr>
          </w:rPrChange>
        </w:rPr>
      </w:pPr>
      <w:r>
        <w:rPr>
          <w:noProof/>
        </w:rPr>
        <w:t>2.30 CWE</w:t>
      </w:r>
      <w:r>
        <w:rPr>
          <w:noProof/>
        </w:rPr>
        <w:tab/>
      </w:r>
      <w:r w:rsidR="001216AC">
        <w:rPr>
          <w:noProof/>
        </w:rPr>
        <w:fldChar w:fldCharType="begin"/>
      </w:r>
      <w:r>
        <w:rPr>
          <w:noProof/>
        </w:rPr>
        <w:instrText xml:space="preserve"> PAGEREF _Toc277602401 \h </w:instrText>
      </w:r>
      <w:r w:rsidR="001216AC">
        <w:rPr>
          <w:noProof/>
        </w:rPr>
      </w:r>
      <w:r w:rsidR="001216AC">
        <w:rPr>
          <w:noProof/>
        </w:rPr>
        <w:fldChar w:fldCharType="separate"/>
      </w:r>
      <w:r>
        <w:rPr>
          <w:noProof/>
        </w:rPr>
        <w:t>82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35" w:author="Laica" w:date="2014-11-23T19:56:00Z">
            <w:rPr>
              <w:b w:val="0"/>
              <w:noProof/>
              <w:sz w:val="24"/>
              <w:szCs w:val="24"/>
              <w:lang w:val="en-US" w:eastAsia="ja-JP"/>
            </w:rPr>
          </w:rPrChange>
        </w:rPr>
      </w:pPr>
      <w:r>
        <w:rPr>
          <w:noProof/>
        </w:rPr>
        <w:t>2.31 TEAM Mentor</w:t>
      </w:r>
      <w:r>
        <w:rPr>
          <w:noProof/>
        </w:rPr>
        <w:tab/>
      </w:r>
      <w:r w:rsidR="001216AC">
        <w:rPr>
          <w:noProof/>
        </w:rPr>
        <w:fldChar w:fldCharType="begin"/>
      </w:r>
      <w:r>
        <w:rPr>
          <w:noProof/>
        </w:rPr>
        <w:instrText xml:space="preserve"> PAGEREF _Toc277602402 \h </w:instrText>
      </w:r>
      <w:r w:rsidR="001216AC">
        <w:rPr>
          <w:noProof/>
        </w:rPr>
      </w:r>
      <w:r w:rsidR="001216AC">
        <w:rPr>
          <w:noProof/>
        </w:rPr>
        <w:fldChar w:fldCharType="separate"/>
      </w:r>
      <w:r>
        <w:rPr>
          <w:noProof/>
        </w:rPr>
        <w:t>84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36" w:author="Laica" w:date="2014-11-23T19:56:00Z">
            <w:rPr>
              <w:b w:val="0"/>
              <w:noProof/>
              <w:sz w:val="24"/>
              <w:szCs w:val="24"/>
              <w:lang w:val="en-US" w:eastAsia="ja-JP"/>
            </w:rPr>
          </w:rPrChange>
        </w:rPr>
      </w:pPr>
      <w:r>
        <w:rPr>
          <w:noProof/>
        </w:rPr>
        <w:t>2.32 Entorno de desarrollo Integrado</w:t>
      </w:r>
      <w:r>
        <w:rPr>
          <w:noProof/>
        </w:rPr>
        <w:tab/>
      </w:r>
      <w:r w:rsidR="001216AC">
        <w:rPr>
          <w:noProof/>
        </w:rPr>
        <w:fldChar w:fldCharType="begin"/>
      </w:r>
      <w:r>
        <w:rPr>
          <w:noProof/>
        </w:rPr>
        <w:instrText xml:space="preserve"> PAGEREF _Toc277602403 \h </w:instrText>
      </w:r>
      <w:r w:rsidR="001216AC">
        <w:rPr>
          <w:noProof/>
        </w:rPr>
      </w:r>
      <w:r w:rsidR="001216AC">
        <w:rPr>
          <w:noProof/>
        </w:rPr>
        <w:fldChar w:fldCharType="separate"/>
      </w:r>
      <w:r>
        <w:rPr>
          <w:noProof/>
        </w:rPr>
        <w:t>84</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37" w:author="Laica" w:date="2014-11-23T19:56:00Z">
            <w:rPr>
              <w:noProof/>
            </w:rPr>
          </w:rPrChange>
        </w:rPr>
        <w:t>2.33 Visual Studio .Net</w:t>
      </w:r>
      <w:r w:rsidRPr="00ED337F">
        <w:rPr>
          <w:noProof/>
          <w:lang w:val="en-US"/>
          <w:rPrChange w:id="138" w:author="Laica" w:date="2014-11-23T19:56:00Z">
            <w:rPr>
              <w:noProof/>
            </w:rPr>
          </w:rPrChange>
        </w:rPr>
        <w:tab/>
      </w:r>
      <w:r w:rsidR="001216AC">
        <w:rPr>
          <w:noProof/>
        </w:rPr>
        <w:fldChar w:fldCharType="begin"/>
      </w:r>
      <w:r w:rsidRPr="00ED337F">
        <w:rPr>
          <w:noProof/>
          <w:lang w:val="en-US"/>
          <w:rPrChange w:id="139" w:author="Laica" w:date="2014-11-23T19:56:00Z">
            <w:rPr>
              <w:noProof/>
            </w:rPr>
          </w:rPrChange>
        </w:rPr>
        <w:instrText xml:space="preserve"> PAGEREF _Toc277602404 \h </w:instrText>
      </w:r>
      <w:r w:rsidR="001216AC">
        <w:rPr>
          <w:noProof/>
        </w:rPr>
      </w:r>
      <w:r w:rsidR="001216AC">
        <w:rPr>
          <w:noProof/>
        </w:rPr>
        <w:fldChar w:fldCharType="separate"/>
      </w:r>
      <w:r w:rsidRPr="00ED337F">
        <w:rPr>
          <w:noProof/>
          <w:lang w:val="en-US"/>
          <w:rPrChange w:id="140" w:author="Laica" w:date="2014-11-23T19:56:00Z">
            <w:rPr>
              <w:noProof/>
            </w:rPr>
          </w:rPrChange>
        </w:rPr>
        <w:t>85</w:t>
      </w:r>
      <w:r w:rsidR="001216AC">
        <w:rPr>
          <w:noProof/>
        </w:rPr>
        <w:fldChar w:fldCharType="end"/>
      </w:r>
    </w:p>
    <w:p w:rsidR="00A7670B" w:rsidRDefault="00A7670B">
      <w:pPr>
        <w:pStyle w:val="TDC2"/>
        <w:tabs>
          <w:tab w:val="right" w:leader="dot" w:pos="8375"/>
        </w:tabs>
        <w:rPr>
          <w:b w:val="0"/>
          <w:noProof/>
          <w:sz w:val="24"/>
          <w:szCs w:val="24"/>
          <w:lang w:val="en-US" w:eastAsia="ja-JP"/>
        </w:rPr>
      </w:pPr>
      <w:r w:rsidRPr="00ED337F">
        <w:rPr>
          <w:noProof/>
          <w:lang w:val="en-US"/>
          <w:rPrChange w:id="141" w:author="Laica" w:date="2014-11-23T19:56:00Z">
            <w:rPr>
              <w:noProof/>
            </w:rPr>
          </w:rPrChange>
        </w:rPr>
        <w:t>2.34.NET Framework</w:t>
      </w:r>
      <w:r w:rsidRPr="00ED337F">
        <w:rPr>
          <w:noProof/>
          <w:lang w:val="en-US"/>
          <w:rPrChange w:id="142" w:author="Laica" w:date="2014-11-23T19:56:00Z">
            <w:rPr>
              <w:noProof/>
            </w:rPr>
          </w:rPrChange>
        </w:rPr>
        <w:tab/>
      </w:r>
      <w:r w:rsidR="001216AC">
        <w:rPr>
          <w:noProof/>
        </w:rPr>
        <w:fldChar w:fldCharType="begin"/>
      </w:r>
      <w:r w:rsidRPr="00ED337F">
        <w:rPr>
          <w:noProof/>
          <w:lang w:val="en-US"/>
          <w:rPrChange w:id="143" w:author="Laica" w:date="2014-11-23T19:56:00Z">
            <w:rPr>
              <w:noProof/>
            </w:rPr>
          </w:rPrChange>
        </w:rPr>
        <w:instrText xml:space="preserve"> PAGEREF _Toc277602405 \h </w:instrText>
      </w:r>
      <w:r w:rsidR="001216AC">
        <w:rPr>
          <w:noProof/>
        </w:rPr>
      </w:r>
      <w:r w:rsidR="001216AC">
        <w:rPr>
          <w:noProof/>
        </w:rPr>
        <w:fldChar w:fldCharType="separate"/>
      </w:r>
      <w:r w:rsidRPr="00ED337F">
        <w:rPr>
          <w:noProof/>
          <w:lang w:val="en-US"/>
          <w:rPrChange w:id="144" w:author="Laica" w:date="2014-11-23T19:56:00Z">
            <w:rPr>
              <w:noProof/>
            </w:rPr>
          </w:rPrChange>
        </w:rPr>
        <w:t>85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45" w:author="Laica" w:date="2014-11-23T19:56:00Z">
            <w:rPr>
              <w:b w:val="0"/>
              <w:noProof/>
              <w:sz w:val="24"/>
              <w:szCs w:val="24"/>
              <w:lang w:val="en-US" w:eastAsia="ja-JP"/>
            </w:rPr>
          </w:rPrChange>
        </w:rPr>
      </w:pPr>
      <w:r>
        <w:rPr>
          <w:noProof/>
        </w:rPr>
        <w:t>2.35 Lenguaje de programación C#</w:t>
      </w:r>
      <w:r>
        <w:rPr>
          <w:noProof/>
        </w:rPr>
        <w:tab/>
      </w:r>
      <w:r w:rsidR="001216AC">
        <w:rPr>
          <w:noProof/>
        </w:rPr>
        <w:fldChar w:fldCharType="begin"/>
      </w:r>
      <w:r>
        <w:rPr>
          <w:noProof/>
        </w:rPr>
        <w:instrText xml:space="preserve"> PAGEREF _Toc277602406 \h </w:instrText>
      </w:r>
      <w:r w:rsidR="001216AC">
        <w:rPr>
          <w:noProof/>
        </w:rPr>
      </w:r>
      <w:r w:rsidR="001216AC">
        <w:rPr>
          <w:noProof/>
        </w:rPr>
        <w:fldChar w:fldCharType="separate"/>
      </w:r>
      <w:r>
        <w:rPr>
          <w:noProof/>
        </w:rPr>
        <w:t>87</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46" w:author="Laica" w:date="2014-11-23T19:56:00Z">
            <w:rPr>
              <w:b w:val="0"/>
              <w:noProof/>
              <w:sz w:val="24"/>
              <w:szCs w:val="24"/>
              <w:lang w:val="en-US" w:eastAsia="ja-JP"/>
            </w:rPr>
          </w:rPrChange>
        </w:rPr>
      </w:pPr>
      <w:r>
        <w:rPr>
          <w:noProof/>
        </w:rPr>
        <w:t>2.36 Eclipse</w:t>
      </w:r>
      <w:r>
        <w:rPr>
          <w:noProof/>
        </w:rPr>
        <w:tab/>
      </w:r>
      <w:r w:rsidR="001216AC">
        <w:rPr>
          <w:noProof/>
        </w:rPr>
        <w:fldChar w:fldCharType="begin"/>
      </w:r>
      <w:r>
        <w:rPr>
          <w:noProof/>
        </w:rPr>
        <w:instrText xml:space="preserve"> PAGEREF _Toc277602407 \h </w:instrText>
      </w:r>
      <w:r w:rsidR="001216AC">
        <w:rPr>
          <w:noProof/>
        </w:rPr>
      </w:r>
      <w:r w:rsidR="001216AC">
        <w:rPr>
          <w:noProof/>
        </w:rPr>
        <w:fldChar w:fldCharType="separate"/>
      </w:r>
      <w:r>
        <w:rPr>
          <w:noProof/>
        </w:rPr>
        <w:t>88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47" w:author="Laica" w:date="2014-11-23T19:56:00Z">
            <w:rPr>
              <w:b w:val="0"/>
              <w:noProof/>
              <w:sz w:val="24"/>
              <w:szCs w:val="24"/>
              <w:lang w:val="en-US" w:eastAsia="ja-JP"/>
            </w:rPr>
          </w:rPrChange>
        </w:rPr>
      </w:pPr>
      <w:r>
        <w:rPr>
          <w:noProof/>
        </w:rPr>
        <w:t>2.37 SQL (Structured Query Language)</w:t>
      </w:r>
      <w:r>
        <w:rPr>
          <w:noProof/>
        </w:rPr>
        <w:tab/>
      </w:r>
      <w:r w:rsidR="001216AC">
        <w:rPr>
          <w:noProof/>
        </w:rPr>
        <w:fldChar w:fldCharType="begin"/>
      </w:r>
      <w:r>
        <w:rPr>
          <w:noProof/>
        </w:rPr>
        <w:instrText xml:space="preserve"> PAGEREF _Toc277602408 \h </w:instrText>
      </w:r>
      <w:r w:rsidR="001216AC">
        <w:rPr>
          <w:noProof/>
        </w:rPr>
      </w:r>
      <w:r w:rsidR="001216AC">
        <w:rPr>
          <w:noProof/>
        </w:rPr>
        <w:fldChar w:fldCharType="separate"/>
      </w:r>
      <w:r>
        <w:rPr>
          <w:noProof/>
        </w:rPr>
        <w:t>89</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48" w:author="Laica" w:date="2014-11-23T19:56:00Z">
            <w:rPr>
              <w:b w:val="0"/>
              <w:noProof/>
              <w:sz w:val="24"/>
              <w:szCs w:val="24"/>
              <w:lang w:val="en-US" w:eastAsia="ja-JP"/>
            </w:rPr>
          </w:rPrChange>
        </w:rPr>
      </w:pPr>
      <w:r>
        <w:rPr>
          <w:noProof/>
        </w:rPr>
        <w:lastRenderedPageBreak/>
        <w:t>2.38 Inyección de SQL</w:t>
      </w:r>
      <w:r>
        <w:rPr>
          <w:noProof/>
        </w:rPr>
        <w:tab/>
      </w:r>
      <w:r w:rsidR="001216AC">
        <w:rPr>
          <w:noProof/>
        </w:rPr>
        <w:fldChar w:fldCharType="begin"/>
      </w:r>
      <w:r>
        <w:rPr>
          <w:noProof/>
        </w:rPr>
        <w:instrText xml:space="preserve"> PAGEREF _Toc277602409 \h </w:instrText>
      </w:r>
      <w:r w:rsidR="001216AC">
        <w:rPr>
          <w:noProof/>
        </w:rPr>
      </w:r>
      <w:r w:rsidR="001216AC">
        <w:rPr>
          <w:noProof/>
        </w:rPr>
        <w:fldChar w:fldCharType="separate"/>
      </w:r>
      <w:r>
        <w:rPr>
          <w:noProof/>
        </w:rPr>
        <w:t>90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49" w:author="Laica" w:date="2014-11-23T19:56:00Z">
            <w:rPr>
              <w:b w:val="0"/>
              <w:noProof/>
              <w:sz w:val="24"/>
              <w:szCs w:val="24"/>
              <w:lang w:val="en-US" w:eastAsia="ja-JP"/>
            </w:rPr>
          </w:rPrChange>
        </w:rPr>
      </w:pPr>
      <w:r>
        <w:rPr>
          <w:noProof/>
        </w:rPr>
        <w:t>2.39 Pérdida de Autenticación y Gestión de Sesiones</w:t>
      </w:r>
      <w:r>
        <w:rPr>
          <w:noProof/>
        </w:rPr>
        <w:tab/>
      </w:r>
      <w:r w:rsidR="001216AC">
        <w:rPr>
          <w:noProof/>
        </w:rPr>
        <w:fldChar w:fldCharType="begin"/>
      </w:r>
      <w:r>
        <w:rPr>
          <w:noProof/>
        </w:rPr>
        <w:instrText xml:space="preserve"> PAGEREF _Toc277602410 \h </w:instrText>
      </w:r>
      <w:r w:rsidR="001216AC">
        <w:rPr>
          <w:noProof/>
        </w:rPr>
      </w:r>
      <w:r w:rsidR="001216AC">
        <w:rPr>
          <w:noProof/>
        </w:rPr>
        <w:fldChar w:fldCharType="separate"/>
      </w:r>
      <w:r>
        <w:rPr>
          <w:noProof/>
        </w:rPr>
        <w:t>91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0" w:author="Laica" w:date="2014-11-23T19:56:00Z">
            <w:rPr>
              <w:b w:val="0"/>
              <w:noProof/>
              <w:sz w:val="24"/>
              <w:szCs w:val="24"/>
              <w:lang w:val="en-US" w:eastAsia="ja-JP"/>
            </w:rPr>
          </w:rPrChange>
        </w:rPr>
      </w:pPr>
      <w:r>
        <w:rPr>
          <w:noProof/>
        </w:rPr>
        <w:t>2.40 Secuencia de Comandos en Sitios Cruzados (XSS)</w:t>
      </w:r>
      <w:r>
        <w:rPr>
          <w:noProof/>
        </w:rPr>
        <w:tab/>
      </w:r>
      <w:r w:rsidR="001216AC">
        <w:rPr>
          <w:noProof/>
        </w:rPr>
        <w:fldChar w:fldCharType="begin"/>
      </w:r>
      <w:r>
        <w:rPr>
          <w:noProof/>
        </w:rPr>
        <w:instrText xml:space="preserve"> PAGEREF _Toc277602411 \h </w:instrText>
      </w:r>
      <w:r w:rsidR="001216AC">
        <w:rPr>
          <w:noProof/>
        </w:rPr>
      </w:r>
      <w:r w:rsidR="001216AC">
        <w:rPr>
          <w:noProof/>
        </w:rPr>
        <w:fldChar w:fldCharType="separate"/>
      </w:r>
      <w:r>
        <w:rPr>
          <w:noProof/>
        </w:rPr>
        <w:t>91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1" w:author="Laica" w:date="2014-11-23T19:56:00Z">
            <w:rPr>
              <w:b w:val="0"/>
              <w:noProof/>
              <w:sz w:val="24"/>
              <w:szCs w:val="24"/>
              <w:lang w:val="en-US" w:eastAsia="ja-JP"/>
            </w:rPr>
          </w:rPrChange>
        </w:rPr>
      </w:pPr>
      <w:r>
        <w:rPr>
          <w:noProof/>
        </w:rPr>
        <w:t>2.41 Exposición de datos sensibles</w:t>
      </w:r>
      <w:r>
        <w:rPr>
          <w:noProof/>
        </w:rPr>
        <w:tab/>
      </w:r>
      <w:r w:rsidR="001216AC">
        <w:rPr>
          <w:noProof/>
        </w:rPr>
        <w:fldChar w:fldCharType="begin"/>
      </w:r>
      <w:r>
        <w:rPr>
          <w:noProof/>
        </w:rPr>
        <w:instrText xml:space="preserve"> PAGEREF _Toc277602412 \h </w:instrText>
      </w:r>
      <w:r w:rsidR="001216AC">
        <w:rPr>
          <w:noProof/>
        </w:rPr>
      </w:r>
      <w:r w:rsidR="001216AC">
        <w:rPr>
          <w:noProof/>
        </w:rPr>
        <w:fldChar w:fldCharType="separate"/>
      </w:r>
      <w:r>
        <w:rPr>
          <w:noProof/>
        </w:rPr>
        <w:t>92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2" w:author="Laica" w:date="2014-11-23T19:56:00Z">
            <w:rPr>
              <w:b w:val="0"/>
              <w:noProof/>
              <w:sz w:val="24"/>
              <w:szCs w:val="24"/>
              <w:lang w:val="en-US" w:eastAsia="ja-JP"/>
            </w:rPr>
          </w:rPrChange>
        </w:rPr>
      </w:pPr>
      <w:r>
        <w:rPr>
          <w:noProof/>
        </w:rPr>
        <w:t>2.42 Configuración Incorrecta de Seguridad</w:t>
      </w:r>
      <w:r>
        <w:rPr>
          <w:noProof/>
        </w:rPr>
        <w:tab/>
      </w:r>
      <w:r w:rsidR="001216AC">
        <w:rPr>
          <w:noProof/>
        </w:rPr>
        <w:fldChar w:fldCharType="begin"/>
      </w:r>
      <w:r>
        <w:rPr>
          <w:noProof/>
        </w:rPr>
        <w:instrText xml:space="preserve"> PAGEREF _Toc277602413 \h </w:instrText>
      </w:r>
      <w:r w:rsidR="001216AC">
        <w:rPr>
          <w:noProof/>
        </w:rPr>
      </w:r>
      <w:r w:rsidR="001216AC">
        <w:rPr>
          <w:noProof/>
        </w:rPr>
        <w:fldChar w:fldCharType="separate"/>
      </w:r>
      <w:r>
        <w:rPr>
          <w:noProof/>
        </w:rPr>
        <w:t>93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3" w:author="Laica" w:date="2014-11-23T19:56:00Z">
            <w:rPr>
              <w:b w:val="0"/>
              <w:noProof/>
              <w:sz w:val="24"/>
              <w:szCs w:val="24"/>
              <w:lang w:val="en-US" w:eastAsia="ja-JP"/>
            </w:rPr>
          </w:rPrChange>
        </w:rPr>
      </w:pPr>
      <w:r>
        <w:rPr>
          <w:noProof/>
        </w:rPr>
        <w:t>2.43 JavaScript</w:t>
      </w:r>
      <w:r>
        <w:rPr>
          <w:noProof/>
        </w:rPr>
        <w:tab/>
      </w:r>
      <w:r w:rsidR="001216AC">
        <w:rPr>
          <w:noProof/>
        </w:rPr>
        <w:fldChar w:fldCharType="begin"/>
      </w:r>
      <w:r>
        <w:rPr>
          <w:noProof/>
        </w:rPr>
        <w:instrText xml:space="preserve"> PAGEREF _Toc277602414 \h </w:instrText>
      </w:r>
      <w:r w:rsidR="001216AC">
        <w:rPr>
          <w:noProof/>
        </w:rPr>
      </w:r>
      <w:r w:rsidR="001216AC">
        <w:rPr>
          <w:noProof/>
        </w:rPr>
        <w:fldChar w:fldCharType="separate"/>
      </w:r>
      <w:r>
        <w:rPr>
          <w:noProof/>
        </w:rPr>
        <w:t>94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4" w:author="Laica" w:date="2014-11-23T19:56:00Z">
            <w:rPr>
              <w:b w:val="0"/>
              <w:noProof/>
              <w:sz w:val="24"/>
              <w:szCs w:val="24"/>
              <w:lang w:val="en-US" w:eastAsia="ja-JP"/>
            </w:rPr>
          </w:rPrChange>
        </w:rPr>
      </w:pPr>
      <w:r>
        <w:rPr>
          <w:noProof/>
        </w:rPr>
        <w:t>2.44 HTTP</w:t>
      </w:r>
      <w:r>
        <w:rPr>
          <w:noProof/>
        </w:rPr>
        <w:tab/>
      </w:r>
      <w:r w:rsidR="001216AC">
        <w:rPr>
          <w:noProof/>
        </w:rPr>
        <w:fldChar w:fldCharType="begin"/>
      </w:r>
      <w:r>
        <w:rPr>
          <w:noProof/>
        </w:rPr>
        <w:instrText xml:space="preserve"> PAGEREF _Toc277602415 \h </w:instrText>
      </w:r>
      <w:r w:rsidR="001216AC">
        <w:rPr>
          <w:noProof/>
        </w:rPr>
      </w:r>
      <w:r w:rsidR="001216AC">
        <w:rPr>
          <w:noProof/>
        </w:rPr>
        <w:fldChar w:fldCharType="separate"/>
      </w:r>
      <w:r>
        <w:rPr>
          <w:noProof/>
        </w:rPr>
        <w:t>95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5" w:author="Laica" w:date="2014-11-23T19:56:00Z">
            <w:rPr>
              <w:b w:val="0"/>
              <w:noProof/>
              <w:sz w:val="24"/>
              <w:szCs w:val="24"/>
              <w:lang w:val="en-US" w:eastAsia="ja-JP"/>
            </w:rPr>
          </w:rPrChange>
        </w:rPr>
      </w:pPr>
      <w:r>
        <w:rPr>
          <w:noProof/>
        </w:rPr>
        <w:t>2.44 Cookies</w:t>
      </w:r>
      <w:r>
        <w:rPr>
          <w:noProof/>
        </w:rPr>
        <w:tab/>
      </w:r>
      <w:r w:rsidR="001216AC">
        <w:rPr>
          <w:noProof/>
        </w:rPr>
        <w:fldChar w:fldCharType="begin"/>
      </w:r>
      <w:r>
        <w:rPr>
          <w:noProof/>
        </w:rPr>
        <w:instrText xml:space="preserve"> PAGEREF _Toc277602416 \h </w:instrText>
      </w:r>
      <w:r w:rsidR="001216AC">
        <w:rPr>
          <w:noProof/>
        </w:rPr>
      </w:r>
      <w:r w:rsidR="001216AC">
        <w:rPr>
          <w:noProof/>
        </w:rPr>
        <w:fldChar w:fldCharType="separate"/>
      </w:r>
      <w:r>
        <w:rPr>
          <w:noProof/>
        </w:rPr>
        <w:t>96</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6" w:author="Laica" w:date="2014-11-23T19:56:00Z">
            <w:rPr>
              <w:b w:val="0"/>
              <w:noProof/>
              <w:sz w:val="24"/>
              <w:szCs w:val="24"/>
              <w:lang w:val="en-US" w:eastAsia="ja-JP"/>
            </w:rPr>
          </w:rPrChange>
        </w:rPr>
      </w:pPr>
      <w:r>
        <w:rPr>
          <w:noProof/>
        </w:rPr>
        <w:t>2.45 Cabeceras HTTP</w:t>
      </w:r>
      <w:r>
        <w:rPr>
          <w:noProof/>
        </w:rPr>
        <w:tab/>
      </w:r>
      <w:r w:rsidR="001216AC">
        <w:rPr>
          <w:noProof/>
        </w:rPr>
        <w:fldChar w:fldCharType="begin"/>
      </w:r>
      <w:r>
        <w:rPr>
          <w:noProof/>
        </w:rPr>
        <w:instrText xml:space="preserve"> PAGEREF _Toc277602417 \h </w:instrText>
      </w:r>
      <w:r w:rsidR="001216AC">
        <w:rPr>
          <w:noProof/>
        </w:rPr>
      </w:r>
      <w:r w:rsidR="001216AC">
        <w:rPr>
          <w:noProof/>
        </w:rPr>
        <w:fldChar w:fldCharType="separate"/>
      </w:r>
      <w:r>
        <w:rPr>
          <w:noProof/>
        </w:rPr>
        <w:t>97</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57" w:author="Laica" w:date="2014-11-23T19:56:00Z">
            <w:rPr>
              <w:b w:val="0"/>
              <w:noProof/>
              <w:sz w:val="24"/>
              <w:szCs w:val="24"/>
              <w:lang w:val="en-US" w:eastAsia="ja-JP"/>
            </w:rPr>
          </w:rPrChange>
        </w:rPr>
      </w:pPr>
      <w:r>
        <w:rPr>
          <w:noProof/>
        </w:rPr>
        <w:t>2.44 Refactorización</w:t>
      </w:r>
      <w:r>
        <w:rPr>
          <w:noProof/>
        </w:rPr>
        <w:tab/>
      </w:r>
      <w:r w:rsidR="001216AC">
        <w:rPr>
          <w:noProof/>
        </w:rPr>
        <w:fldChar w:fldCharType="begin"/>
      </w:r>
      <w:r>
        <w:rPr>
          <w:noProof/>
        </w:rPr>
        <w:instrText xml:space="preserve"> PAGEREF _Toc277602418 \h </w:instrText>
      </w:r>
      <w:r w:rsidR="001216AC">
        <w:rPr>
          <w:noProof/>
        </w:rPr>
      </w:r>
      <w:r w:rsidR="001216AC">
        <w:rPr>
          <w:noProof/>
        </w:rPr>
        <w:fldChar w:fldCharType="separate"/>
      </w:r>
      <w:r>
        <w:rPr>
          <w:noProof/>
        </w:rPr>
        <w:t>98</w:t>
      </w:r>
      <w:r w:rsidR="001216AC">
        <w:rPr>
          <w:noProof/>
        </w:rPr>
        <w:fldChar w:fldCharType="end"/>
      </w:r>
    </w:p>
    <w:p w:rsidR="00A7670B" w:rsidRPr="00ED337F" w:rsidRDefault="00A7670B">
      <w:pPr>
        <w:pStyle w:val="TDC1"/>
        <w:tabs>
          <w:tab w:val="right" w:leader="dot" w:pos="8375"/>
        </w:tabs>
        <w:rPr>
          <w:b w:val="0"/>
          <w:noProof/>
          <w:lang w:val="es-CR" w:eastAsia="ja-JP"/>
          <w:rPrChange w:id="158" w:author="Laica" w:date="2014-11-23T19:56:00Z">
            <w:rPr>
              <w:b w:val="0"/>
              <w:noProof/>
              <w:lang w:val="en-US" w:eastAsia="ja-JP"/>
            </w:rPr>
          </w:rPrChange>
        </w:rPr>
      </w:pPr>
      <w:r>
        <w:rPr>
          <w:noProof/>
        </w:rPr>
        <w:t>CAPÍTULO lll</w:t>
      </w:r>
      <w:r>
        <w:rPr>
          <w:noProof/>
        </w:rPr>
        <w:tab/>
      </w:r>
      <w:r w:rsidR="001216AC">
        <w:rPr>
          <w:noProof/>
        </w:rPr>
        <w:fldChar w:fldCharType="begin"/>
      </w:r>
      <w:r>
        <w:rPr>
          <w:noProof/>
        </w:rPr>
        <w:instrText xml:space="preserve"> PAGEREF _Toc277602419 \h </w:instrText>
      </w:r>
      <w:r w:rsidR="001216AC">
        <w:rPr>
          <w:noProof/>
        </w:rPr>
      </w:r>
      <w:r w:rsidR="001216AC">
        <w:rPr>
          <w:noProof/>
        </w:rPr>
        <w:fldChar w:fldCharType="separate"/>
      </w:r>
      <w:r>
        <w:rPr>
          <w:noProof/>
        </w:rPr>
        <w:t>99</w:t>
      </w:r>
      <w:r w:rsidR="001216AC">
        <w:rPr>
          <w:noProof/>
        </w:rPr>
        <w:fldChar w:fldCharType="end"/>
      </w:r>
    </w:p>
    <w:p w:rsidR="00A7670B" w:rsidRPr="00ED337F" w:rsidRDefault="00A7670B">
      <w:pPr>
        <w:pStyle w:val="TDC1"/>
        <w:tabs>
          <w:tab w:val="right" w:leader="dot" w:pos="8375"/>
        </w:tabs>
        <w:rPr>
          <w:b w:val="0"/>
          <w:noProof/>
          <w:lang w:val="es-CR" w:eastAsia="ja-JP"/>
          <w:rPrChange w:id="159" w:author="Laica" w:date="2014-11-23T19:56:00Z">
            <w:rPr>
              <w:b w:val="0"/>
              <w:noProof/>
              <w:lang w:val="en-US" w:eastAsia="ja-JP"/>
            </w:rPr>
          </w:rPrChange>
        </w:rPr>
      </w:pPr>
      <w:r>
        <w:rPr>
          <w:noProof/>
        </w:rPr>
        <w:t>MARCO METODOLÓGICO</w:t>
      </w:r>
      <w:r>
        <w:rPr>
          <w:noProof/>
        </w:rPr>
        <w:tab/>
      </w:r>
      <w:r w:rsidR="001216AC">
        <w:rPr>
          <w:noProof/>
        </w:rPr>
        <w:fldChar w:fldCharType="begin"/>
      </w:r>
      <w:r>
        <w:rPr>
          <w:noProof/>
        </w:rPr>
        <w:instrText xml:space="preserve"> PAGEREF _Toc277602420 \h </w:instrText>
      </w:r>
      <w:r w:rsidR="001216AC">
        <w:rPr>
          <w:noProof/>
        </w:rPr>
      </w:r>
      <w:r w:rsidR="001216AC">
        <w:rPr>
          <w:noProof/>
        </w:rPr>
        <w:fldChar w:fldCharType="separate"/>
      </w:r>
      <w:r>
        <w:rPr>
          <w:noProof/>
        </w:rPr>
        <w:t>99</w:t>
      </w:r>
      <w:r w:rsidR="001216AC">
        <w:rPr>
          <w:noProof/>
        </w:rPr>
        <w:fldChar w:fldCharType="end"/>
      </w:r>
    </w:p>
    <w:p w:rsidR="00A7670B" w:rsidRPr="00ED337F" w:rsidRDefault="00A7670B">
      <w:pPr>
        <w:pStyle w:val="TDC1"/>
        <w:tabs>
          <w:tab w:val="right" w:leader="dot" w:pos="8375"/>
        </w:tabs>
        <w:rPr>
          <w:b w:val="0"/>
          <w:noProof/>
          <w:lang w:val="es-CR" w:eastAsia="ja-JP"/>
          <w:rPrChange w:id="160" w:author="Laica" w:date="2014-11-23T19:56:00Z">
            <w:rPr>
              <w:b w:val="0"/>
              <w:noProof/>
              <w:lang w:val="en-US" w:eastAsia="ja-JP"/>
            </w:rPr>
          </w:rPrChange>
        </w:rPr>
      </w:pPr>
      <w:r>
        <w:rPr>
          <w:noProof/>
        </w:rPr>
        <w:t>3.1 Métodos de Investigación.</w:t>
      </w:r>
      <w:r>
        <w:rPr>
          <w:noProof/>
        </w:rPr>
        <w:tab/>
      </w:r>
      <w:r w:rsidR="001216AC">
        <w:rPr>
          <w:noProof/>
        </w:rPr>
        <w:fldChar w:fldCharType="begin"/>
      </w:r>
      <w:r>
        <w:rPr>
          <w:noProof/>
        </w:rPr>
        <w:instrText xml:space="preserve"> PAGEREF _Toc277602421 \h </w:instrText>
      </w:r>
      <w:r w:rsidR="001216AC">
        <w:rPr>
          <w:noProof/>
        </w:rPr>
      </w:r>
      <w:r w:rsidR="001216AC">
        <w:rPr>
          <w:noProof/>
        </w:rPr>
        <w:fldChar w:fldCharType="separate"/>
      </w:r>
      <w:r>
        <w:rPr>
          <w:noProof/>
        </w:rPr>
        <w:t>101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1" w:author="Laica" w:date="2014-11-23T19:56:00Z">
            <w:rPr>
              <w:b w:val="0"/>
              <w:noProof/>
              <w:sz w:val="24"/>
              <w:szCs w:val="24"/>
              <w:lang w:val="en-US" w:eastAsia="ja-JP"/>
            </w:rPr>
          </w:rPrChange>
        </w:rPr>
      </w:pPr>
      <w:r>
        <w:rPr>
          <w:noProof/>
        </w:rPr>
        <w:t>3.1.1 Método Científico</w:t>
      </w:r>
      <w:r>
        <w:rPr>
          <w:noProof/>
        </w:rPr>
        <w:tab/>
      </w:r>
      <w:r w:rsidR="001216AC">
        <w:rPr>
          <w:noProof/>
        </w:rPr>
        <w:fldChar w:fldCharType="begin"/>
      </w:r>
      <w:r>
        <w:rPr>
          <w:noProof/>
        </w:rPr>
        <w:instrText xml:space="preserve"> PAGEREF _Toc277602422 \h </w:instrText>
      </w:r>
      <w:r w:rsidR="001216AC">
        <w:rPr>
          <w:noProof/>
        </w:rPr>
      </w:r>
      <w:r w:rsidR="001216AC">
        <w:rPr>
          <w:noProof/>
        </w:rPr>
        <w:fldChar w:fldCharType="separate"/>
      </w:r>
      <w:r>
        <w:rPr>
          <w:noProof/>
        </w:rPr>
        <w:t>101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2" w:author="Laica" w:date="2014-11-23T19:56:00Z">
            <w:rPr>
              <w:b w:val="0"/>
              <w:noProof/>
              <w:sz w:val="24"/>
              <w:szCs w:val="24"/>
              <w:lang w:val="en-US" w:eastAsia="ja-JP"/>
            </w:rPr>
          </w:rPrChange>
        </w:rPr>
      </w:pPr>
      <w:r>
        <w:rPr>
          <w:noProof/>
        </w:rPr>
        <w:t>3.1.2 Método Inductivo</w:t>
      </w:r>
      <w:r>
        <w:rPr>
          <w:noProof/>
        </w:rPr>
        <w:tab/>
      </w:r>
      <w:r w:rsidR="001216AC">
        <w:rPr>
          <w:noProof/>
        </w:rPr>
        <w:fldChar w:fldCharType="begin"/>
      </w:r>
      <w:r>
        <w:rPr>
          <w:noProof/>
        </w:rPr>
        <w:instrText xml:space="preserve"> PAGEREF _Toc277602423 \h </w:instrText>
      </w:r>
      <w:r w:rsidR="001216AC">
        <w:rPr>
          <w:noProof/>
        </w:rPr>
      </w:r>
      <w:r w:rsidR="001216AC">
        <w:rPr>
          <w:noProof/>
        </w:rPr>
        <w:fldChar w:fldCharType="separate"/>
      </w:r>
      <w:r>
        <w:rPr>
          <w:noProof/>
        </w:rPr>
        <w:t>102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3" w:author="Laica" w:date="2014-11-23T19:56:00Z">
            <w:rPr>
              <w:b w:val="0"/>
              <w:noProof/>
              <w:sz w:val="24"/>
              <w:szCs w:val="24"/>
              <w:lang w:val="en-US" w:eastAsia="ja-JP"/>
            </w:rPr>
          </w:rPrChange>
        </w:rPr>
      </w:pPr>
      <w:r>
        <w:rPr>
          <w:noProof/>
        </w:rPr>
        <w:t>3.1.3 Método Deductivo</w:t>
      </w:r>
      <w:r>
        <w:rPr>
          <w:noProof/>
        </w:rPr>
        <w:tab/>
      </w:r>
      <w:r w:rsidR="001216AC">
        <w:rPr>
          <w:noProof/>
        </w:rPr>
        <w:fldChar w:fldCharType="begin"/>
      </w:r>
      <w:r>
        <w:rPr>
          <w:noProof/>
        </w:rPr>
        <w:instrText xml:space="preserve"> PAGEREF _Toc277602424 \h </w:instrText>
      </w:r>
      <w:r w:rsidR="001216AC">
        <w:rPr>
          <w:noProof/>
        </w:rPr>
      </w:r>
      <w:r w:rsidR="001216AC">
        <w:rPr>
          <w:noProof/>
        </w:rPr>
        <w:fldChar w:fldCharType="separate"/>
      </w:r>
      <w:r>
        <w:rPr>
          <w:noProof/>
        </w:rPr>
        <w:t>103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4" w:author="Laica" w:date="2014-11-23T19:56:00Z">
            <w:rPr>
              <w:b w:val="0"/>
              <w:noProof/>
              <w:sz w:val="24"/>
              <w:szCs w:val="24"/>
              <w:lang w:val="en-US" w:eastAsia="ja-JP"/>
            </w:rPr>
          </w:rPrChange>
        </w:rPr>
      </w:pPr>
      <w:r>
        <w:rPr>
          <w:noProof/>
        </w:rPr>
        <w:t>3.1.4 Método Cuantitativo</w:t>
      </w:r>
      <w:r>
        <w:rPr>
          <w:noProof/>
        </w:rPr>
        <w:tab/>
      </w:r>
      <w:r w:rsidR="001216AC">
        <w:rPr>
          <w:noProof/>
        </w:rPr>
        <w:fldChar w:fldCharType="begin"/>
      </w:r>
      <w:r>
        <w:rPr>
          <w:noProof/>
        </w:rPr>
        <w:instrText xml:space="preserve"> PAGEREF _Toc277602425 \h </w:instrText>
      </w:r>
      <w:r w:rsidR="001216AC">
        <w:rPr>
          <w:noProof/>
        </w:rPr>
      </w:r>
      <w:r w:rsidR="001216AC">
        <w:rPr>
          <w:noProof/>
        </w:rPr>
        <w:fldChar w:fldCharType="separate"/>
      </w:r>
      <w:r>
        <w:rPr>
          <w:noProof/>
        </w:rPr>
        <w:t>104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5" w:author="Laica" w:date="2014-11-23T19:56:00Z">
            <w:rPr>
              <w:b w:val="0"/>
              <w:noProof/>
              <w:sz w:val="24"/>
              <w:szCs w:val="24"/>
              <w:lang w:val="en-US" w:eastAsia="ja-JP"/>
            </w:rPr>
          </w:rPrChange>
        </w:rPr>
      </w:pPr>
      <w:r>
        <w:rPr>
          <w:noProof/>
        </w:rPr>
        <w:t>3.1.4 Método Cualitativo</w:t>
      </w:r>
      <w:r>
        <w:rPr>
          <w:noProof/>
        </w:rPr>
        <w:tab/>
      </w:r>
      <w:r w:rsidR="001216AC">
        <w:rPr>
          <w:noProof/>
        </w:rPr>
        <w:fldChar w:fldCharType="begin"/>
      </w:r>
      <w:r>
        <w:rPr>
          <w:noProof/>
        </w:rPr>
        <w:instrText xml:space="preserve"> PAGEREF _Toc277602426 \h </w:instrText>
      </w:r>
      <w:r w:rsidR="001216AC">
        <w:rPr>
          <w:noProof/>
        </w:rPr>
      </w:r>
      <w:r w:rsidR="001216AC">
        <w:rPr>
          <w:noProof/>
        </w:rPr>
        <w:fldChar w:fldCharType="separate"/>
      </w:r>
      <w:r>
        <w:rPr>
          <w:noProof/>
        </w:rPr>
        <w:t>106</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6" w:author="Laica" w:date="2014-11-23T19:56:00Z">
            <w:rPr>
              <w:b w:val="0"/>
              <w:noProof/>
              <w:sz w:val="24"/>
              <w:szCs w:val="24"/>
              <w:lang w:val="en-US" w:eastAsia="ja-JP"/>
            </w:rPr>
          </w:rPrChange>
        </w:rPr>
      </w:pPr>
      <w:r>
        <w:rPr>
          <w:noProof/>
        </w:rPr>
        <w:t>3.1.4 Método de Investigación Utilizado.</w:t>
      </w:r>
      <w:r>
        <w:rPr>
          <w:noProof/>
        </w:rPr>
        <w:tab/>
      </w:r>
      <w:r w:rsidR="001216AC">
        <w:rPr>
          <w:noProof/>
        </w:rPr>
        <w:fldChar w:fldCharType="begin"/>
      </w:r>
      <w:r>
        <w:rPr>
          <w:noProof/>
        </w:rPr>
        <w:instrText xml:space="preserve"> PAGEREF _Toc277602427 \h </w:instrText>
      </w:r>
      <w:r w:rsidR="001216AC">
        <w:rPr>
          <w:noProof/>
        </w:rPr>
      </w:r>
      <w:r w:rsidR="001216AC">
        <w:rPr>
          <w:noProof/>
        </w:rPr>
        <w:fldChar w:fldCharType="separate"/>
      </w:r>
      <w:r>
        <w:rPr>
          <w:noProof/>
        </w:rPr>
        <w:t>107</w:t>
      </w:r>
      <w:r w:rsidR="001216AC">
        <w:rPr>
          <w:noProof/>
        </w:rPr>
        <w:fldChar w:fldCharType="end"/>
      </w:r>
    </w:p>
    <w:p w:rsidR="00A7670B" w:rsidRPr="00ED337F" w:rsidRDefault="00A7670B">
      <w:pPr>
        <w:pStyle w:val="TDC1"/>
        <w:tabs>
          <w:tab w:val="right" w:leader="dot" w:pos="8375"/>
        </w:tabs>
        <w:rPr>
          <w:b w:val="0"/>
          <w:noProof/>
          <w:lang w:val="es-CR" w:eastAsia="ja-JP"/>
          <w:rPrChange w:id="167" w:author="Laica" w:date="2014-11-23T19:56:00Z">
            <w:rPr>
              <w:b w:val="0"/>
              <w:noProof/>
              <w:lang w:val="en-US" w:eastAsia="ja-JP"/>
            </w:rPr>
          </w:rPrChange>
        </w:rPr>
      </w:pPr>
      <w:r>
        <w:rPr>
          <w:noProof/>
        </w:rPr>
        <w:t>3.2 Tipos de Investigación</w:t>
      </w:r>
      <w:r>
        <w:rPr>
          <w:noProof/>
        </w:rPr>
        <w:tab/>
      </w:r>
      <w:r w:rsidR="001216AC">
        <w:rPr>
          <w:noProof/>
        </w:rPr>
        <w:fldChar w:fldCharType="begin"/>
      </w:r>
      <w:r>
        <w:rPr>
          <w:noProof/>
        </w:rPr>
        <w:instrText xml:space="preserve"> PAGEREF _Toc277602428 \h </w:instrText>
      </w:r>
      <w:r w:rsidR="001216AC">
        <w:rPr>
          <w:noProof/>
        </w:rPr>
      </w:r>
      <w:r w:rsidR="001216AC">
        <w:rPr>
          <w:noProof/>
        </w:rPr>
        <w:fldChar w:fldCharType="separate"/>
      </w:r>
      <w:r>
        <w:rPr>
          <w:noProof/>
        </w:rPr>
        <w:t>108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8" w:author="Laica" w:date="2014-11-23T19:56:00Z">
            <w:rPr>
              <w:b w:val="0"/>
              <w:noProof/>
              <w:sz w:val="24"/>
              <w:szCs w:val="24"/>
              <w:lang w:val="en-US" w:eastAsia="ja-JP"/>
            </w:rPr>
          </w:rPrChange>
        </w:rPr>
      </w:pPr>
      <w:r>
        <w:rPr>
          <w:noProof/>
        </w:rPr>
        <w:t>3.2.1 Descriptiva</w:t>
      </w:r>
      <w:r>
        <w:rPr>
          <w:noProof/>
        </w:rPr>
        <w:tab/>
      </w:r>
      <w:r w:rsidR="001216AC">
        <w:rPr>
          <w:noProof/>
        </w:rPr>
        <w:fldChar w:fldCharType="begin"/>
      </w:r>
      <w:r>
        <w:rPr>
          <w:noProof/>
        </w:rPr>
        <w:instrText xml:space="preserve"> PAGEREF _Toc277602429 \h </w:instrText>
      </w:r>
      <w:r w:rsidR="001216AC">
        <w:rPr>
          <w:noProof/>
        </w:rPr>
      </w:r>
      <w:r w:rsidR="001216AC">
        <w:rPr>
          <w:noProof/>
        </w:rPr>
        <w:fldChar w:fldCharType="separate"/>
      </w:r>
      <w:r>
        <w:rPr>
          <w:noProof/>
        </w:rPr>
        <w:t>108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69" w:author="Laica" w:date="2014-11-23T19:56:00Z">
            <w:rPr>
              <w:b w:val="0"/>
              <w:noProof/>
              <w:sz w:val="24"/>
              <w:szCs w:val="24"/>
              <w:lang w:val="en-US" w:eastAsia="ja-JP"/>
            </w:rPr>
          </w:rPrChange>
        </w:rPr>
      </w:pPr>
      <w:r>
        <w:rPr>
          <w:noProof/>
        </w:rPr>
        <w:t>3.2.2 Exploratoria</w:t>
      </w:r>
      <w:r>
        <w:rPr>
          <w:noProof/>
        </w:rPr>
        <w:tab/>
      </w:r>
      <w:r w:rsidR="001216AC">
        <w:rPr>
          <w:noProof/>
        </w:rPr>
        <w:fldChar w:fldCharType="begin"/>
      </w:r>
      <w:r>
        <w:rPr>
          <w:noProof/>
        </w:rPr>
        <w:instrText xml:space="preserve"> PAGEREF _Toc277602430 \h </w:instrText>
      </w:r>
      <w:r w:rsidR="001216AC">
        <w:rPr>
          <w:noProof/>
        </w:rPr>
      </w:r>
      <w:r w:rsidR="001216AC">
        <w:rPr>
          <w:noProof/>
        </w:rPr>
        <w:fldChar w:fldCharType="separate"/>
      </w:r>
      <w:r>
        <w:rPr>
          <w:noProof/>
        </w:rPr>
        <w:t>109</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0" w:author="Laica" w:date="2014-11-23T19:56:00Z">
            <w:rPr>
              <w:b w:val="0"/>
              <w:noProof/>
              <w:sz w:val="24"/>
              <w:szCs w:val="24"/>
              <w:lang w:val="en-US" w:eastAsia="ja-JP"/>
            </w:rPr>
          </w:rPrChange>
        </w:rPr>
      </w:pPr>
      <w:r>
        <w:rPr>
          <w:noProof/>
        </w:rPr>
        <w:t>3.2.3 Correlacional</w:t>
      </w:r>
      <w:r>
        <w:rPr>
          <w:noProof/>
        </w:rPr>
        <w:tab/>
      </w:r>
      <w:r w:rsidR="001216AC">
        <w:rPr>
          <w:noProof/>
        </w:rPr>
        <w:fldChar w:fldCharType="begin"/>
      </w:r>
      <w:r>
        <w:rPr>
          <w:noProof/>
        </w:rPr>
        <w:instrText xml:space="preserve"> PAGEREF _Toc277602431 \h </w:instrText>
      </w:r>
      <w:r w:rsidR="001216AC">
        <w:rPr>
          <w:noProof/>
        </w:rPr>
      </w:r>
      <w:r w:rsidR="001216AC">
        <w:rPr>
          <w:noProof/>
        </w:rPr>
        <w:fldChar w:fldCharType="separate"/>
      </w:r>
      <w:r>
        <w:rPr>
          <w:noProof/>
        </w:rPr>
        <w:t>110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1" w:author="Laica" w:date="2014-11-23T19:56:00Z">
            <w:rPr>
              <w:b w:val="0"/>
              <w:noProof/>
              <w:sz w:val="24"/>
              <w:szCs w:val="24"/>
              <w:lang w:val="en-US" w:eastAsia="ja-JP"/>
            </w:rPr>
          </w:rPrChange>
        </w:rPr>
      </w:pPr>
      <w:r>
        <w:rPr>
          <w:noProof/>
        </w:rPr>
        <w:lastRenderedPageBreak/>
        <w:t>3.2.4 Explicativo</w:t>
      </w:r>
      <w:r>
        <w:rPr>
          <w:noProof/>
        </w:rPr>
        <w:tab/>
      </w:r>
      <w:r w:rsidR="001216AC">
        <w:rPr>
          <w:noProof/>
        </w:rPr>
        <w:fldChar w:fldCharType="begin"/>
      </w:r>
      <w:r>
        <w:rPr>
          <w:noProof/>
        </w:rPr>
        <w:instrText xml:space="preserve"> PAGEREF _Toc277602432 \h </w:instrText>
      </w:r>
      <w:r w:rsidR="001216AC">
        <w:rPr>
          <w:noProof/>
        </w:rPr>
      </w:r>
      <w:r w:rsidR="001216AC">
        <w:rPr>
          <w:noProof/>
        </w:rPr>
        <w:fldChar w:fldCharType="separate"/>
      </w:r>
      <w:r>
        <w:rPr>
          <w:noProof/>
        </w:rPr>
        <w:t>110</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2" w:author="Laica" w:date="2014-11-23T19:56:00Z">
            <w:rPr>
              <w:b w:val="0"/>
              <w:noProof/>
              <w:sz w:val="24"/>
              <w:szCs w:val="24"/>
              <w:lang w:val="en-US" w:eastAsia="ja-JP"/>
            </w:rPr>
          </w:rPrChange>
        </w:rPr>
      </w:pPr>
      <w:r>
        <w:rPr>
          <w:noProof/>
        </w:rPr>
        <w:t>3.2.5 Tipo de Investigación Seleccionada</w:t>
      </w:r>
      <w:r>
        <w:rPr>
          <w:noProof/>
        </w:rPr>
        <w:tab/>
      </w:r>
      <w:r w:rsidR="001216AC">
        <w:rPr>
          <w:noProof/>
        </w:rPr>
        <w:fldChar w:fldCharType="begin"/>
      </w:r>
      <w:r>
        <w:rPr>
          <w:noProof/>
        </w:rPr>
        <w:instrText xml:space="preserve"> PAGEREF _Toc277602433 \h </w:instrText>
      </w:r>
      <w:r w:rsidR="001216AC">
        <w:rPr>
          <w:noProof/>
        </w:rPr>
      </w:r>
      <w:r w:rsidR="001216AC">
        <w:rPr>
          <w:noProof/>
        </w:rPr>
        <w:fldChar w:fldCharType="separate"/>
      </w:r>
      <w:r>
        <w:rPr>
          <w:noProof/>
        </w:rPr>
        <w:t>111</w:t>
      </w:r>
      <w:r w:rsidR="001216AC">
        <w:rPr>
          <w:noProof/>
        </w:rPr>
        <w:fldChar w:fldCharType="end"/>
      </w:r>
    </w:p>
    <w:p w:rsidR="00A7670B" w:rsidRPr="00ED337F" w:rsidRDefault="00A7670B">
      <w:pPr>
        <w:pStyle w:val="TDC1"/>
        <w:tabs>
          <w:tab w:val="right" w:leader="dot" w:pos="8375"/>
        </w:tabs>
        <w:rPr>
          <w:b w:val="0"/>
          <w:noProof/>
          <w:lang w:val="es-CR" w:eastAsia="ja-JP"/>
          <w:rPrChange w:id="173" w:author="Laica" w:date="2014-11-23T19:56:00Z">
            <w:rPr>
              <w:b w:val="0"/>
              <w:noProof/>
              <w:lang w:val="en-US" w:eastAsia="ja-JP"/>
            </w:rPr>
          </w:rPrChange>
        </w:rPr>
      </w:pPr>
      <w:r>
        <w:rPr>
          <w:noProof/>
        </w:rPr>
        <w:t>3.3 Fuentes de Información</w:t>
      </w:r>
      <w:r>
        <w:rPr>
          <w:noProof/>
        </w:rPr>
        <w:tab/>
      </w:r>
      <w:r w:rsidR="001216AC">
        <w:rPr>
          <w:noProof/>
        </w:rPr>
        <w:fldChar w:fldCharType="begin"/>
      </w:r>
      <w:r>
        <w:rPr>
          <w:noProof/>
        </w:rPr>
        <w:instrText xml:space="preserve"> PAGEREF _Toc277602434 \h </w:instrText>
      </w:r>
      <w:r w:rsidR="001216AC">
        <w:rPr>
          <w:noProof/>
        </w:rPr>
      </w:r>
      <w:r w:rsidR="001216AC">
        <w:rPr>
          <w:noProof/>
        </w:rPr>
        <w:fldChar w:fldCharType="separate"/>
      </w:r>
      <w:r>
        <w:rPr>
          <w:noProof/>
        </w:rPr>
        <w:t>112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4" w:author="Laica" w:date="2014-11-23T19:56:00Z">
            <w:rPr>
              <w:b w:val="0"/>
              <w:noProof/>
              <w:sz w:val="24"/>
              <w:szCs w:val="24"/>
              <w:lang w:val="en-US" w:eastAsia="ja-JP"/>
            </w:rPr>
          </w:rPrChange>
        </w:rPr>
      </w:pPr>
      <w:r>
        <w:rPr>
          <w:noProof/>
        </w:rPr>
        <w:t>3.3.1 Fuentes Primarias</w:t>
      </w:r>
      <w:r>
        <w:rPr>
          <w:noProof/>
        </w:rPr>
        <w:tab/>
      </w:r>
      <w:r w:rsidR="001216AC">
        <w:rPr>
          <w:noProof/>
        </w:rPr>
        <w:fldChar w:fldCharType="begin"/>
      </w:r>
      <w:r>
        <w:rPr>
          <w:noProof/>
        </w:rPr>
        <w:instrText xml:space="preserve"> PAGEREF _Toc277602435 \h </w:instrText>
      </w:r>
      <w:r w:rsidR="001216AC">
        <w:rPr>
          <w:noProof/>
        </w:rPr>
      </w:r>
      <w:r w:rsidR="001216AC">
        <w:rPr>
          <w:noProof/>
        </w:rPr>
        <w:fldChar w:fldCharType="separate"/>
      </w:r>
      <w:r>
        <w:rPr>
          <w:noProof/>
        </w:rPr>
        <w:t>112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5" w:author="Laica" w:date="2014-11-23T19:56:00Z">
            <w:rPr>
              <w:b w:val="0"/>
              <w:noProof/>
              <w:sz w:val="24"/>
              <w:szCs w:val="24"/>
              <w:lang w:val="en-US" w:eastAsia="ja-JP"/>
            </w:rPr>
          </w:rPrChange>
        </w:rPr>
      </w:pPr>
      <w:r>
        <w:rPr>
          <w:noProof/>
        </w:rPr>
        <w:t>3.3.2 Fuentes Secundaria</w:t>
      </w:r>
      <w:r>
        <w:rPr>
          <w:noProof/>
        </w:rPr>
        <w:tab/>
      </w:r>
      <w:r w:rsidR="001216AC">
        <w:rPr>
          <w:noProof/>
        </w:rPr>
        <w:fldChar w:fldCharType="begin"/>
      </w:r>
      <w:r>
        <w:rPr>
          <w:noProof/>
        </w:rPr>
        <w:instrText xml:space="preserve"> PAGEREF _Toc277602436 \h </w:instrText>
      </w:r>
      <w:r w:rsidR="001216AC">
        <w:rPr>
          <w:noProof/>
        </w:rPr>
      </w:r>
      <w:r w:rsidR="001216AC">
        <w:rPr>
          <w:noProof/>
        </w:rPr>
        <w:fldChar w:fldCharType="separate"/>
      </w:r>
      <w:r>
        <w:rPr>
          <w:noProof/>
        </w:rPr>
        <w:t>113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6" w:author="Laica" w:date="2014-11-23T19:56:00Z">
            <w:rPr>
              <w:b w:val="0"/>
              <w:noProof/>
              <w:sz w:val="24"/>
              <w:szCs w:val="24"/>
              <w:lang w:val="en-US" w:eastAsia="ja-JP"/>
            </w:rPr>
          </w:rPrChange>
        </w:rPr>
      </w:pPr>
      <w:r>
        <w:rPr>
          <w:noProof/>
        </w:rPr>
        <w:t>3.3.3 Fuentes Terciaria</w:t>
      </w:r>
      <w:r>
        <w:rPr>
          <w:noProof/>
        </w:rPr>
        <w:tab/>
      </w:r>
      <w:r w:rsidR="001216AC">
        <w:rPr>
          <w:noProof/>
        </w:rPr>
        <w:fldChar w:fldCharType="begin"/>
      </w:r>
      <w:r>
        <w:rPr>
          <w:noProof/>
        </w:rPr>
        <w:instrText xml:space="preserve"> PAGEREF _Toc277602437 \h </w:instrText>
      </w:r>
      <w:r w:rsidR="001216AC">
        <w:rPr>
          <w:noProof/>
        </w:rPr>
      </w:r>
      <w:r w:rsidR="001216AC">
        <w:rPr>
          <w:noProof/>
        </w:rPr>
        <w:fldChar w:fldCharType="separate"/>
      </w:r>
      <w:r>
        <w:rPr>
          <w:noProof/>
        </w:rPr>
        <w:t>113</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7" w:author="Laica" w:date="2014-11-23T19:56:00Z">
            <w:rPr>
              <w:b w:val="0"/>
              <w:noProof/>
              <w:sz w:val="24"/>
              <w:szCs w:val="24"/>
              <w:lang w:val="en-US" w:eastAsia="ja-JP"/>
            </w:rPr>
          </w:rPrChange>
        </w:rPr>
      </w:pPr>
      <w:r>
        <w:rPr>
          <w:noProof/>
        </w:rPr>
        <w:t>3.3.4 Fuente de Información Seleccionada</w:t>
      </w:r>
      <w:r>
        <w:rPr>
          <w:noProof/>
        </w:rPr>
        <w:tab/>
      </w:r>
      <w:r w:rsidR="001216AC">
        <w:rPr>
          <w:noProof/>
        </w:rPr>
        <w:fldChar w:fldCharType="begin"/>
      </w:r>
      <w:r>
        <w:rPr>
          <w:noProof/>
        </w:rPr>
        <w:instrText xml:space="preserve"> PAGEREF _Toc277602438 \h </w:instrText>
      </w:r>
      <w:r w:rsidR="001216AC">
        <w:rPr>
          <w:noProof/>
        </w:rPr>
      </w:r>
      <w:r w:rsidR="001216AC">
        <w:rPr>
          <w:noProof/>
        </w:rPr>
        <w:fldChar w:fldCharType="separate"/>
      </w:r>
      <w:r>
        <w:rPr>
          <w:noProof/>
        </w:rPr>
        <w:t>113</w:t>
      </w:r>
      <w:r w:rsidR="001216AC">
        <w:rPr>
          <w:noProof/>
        </w:rPr>
        <w:fldChar w:fldCharType="end"/>
      </w:r>
    </w:p>
    <w:p w:rsidR="00A7670B" w:rsidRPr="00ED337F" w:rsidRDefault="00A7670B">
      <w:pPr>
        <w:pStyle w:val="TDC1"/>
        <w:tabs>
          <w:tab w:val="right" w:leader="dot" w:pos="8375"/>
        </w:tabs>
        <w:rPr>
          <w:b w:val="0"/>
          <w:noProof/>
          <w:lang w:val="es-CR" w:eastAsia="ja-JP"/>
          <w:rPrChange w:id="178" w:author="Laica" w:date="2014-11-23T19:56:00Z">
            <w:rPr>
              <w:b w:val="0"/>
              <w:noProof/>
              <w:lang w:val="en-US" w:eastAsia="ja-JP"/>
            </w:rPr>
          </w:rPrChange>
        </w:rPr>
      </w:pPr>
      <w:r>
        <w:rPr>
          <w:noProof/>
        </w:rPr>
        <w:t>3.4 Descripción de Variables</w:t>
      </w:r>
      <w:r>
        <w:rPr>
          <w:noProof/>
        </w:rPr>
        <w:tab/>
      </w:r>
      <w:r w:rsidR="001216AC">
        <w:rPr>
          <w:noProof/>
        </w:rPr>
        <w:fldChar w:fldCharType="begin"/>
      </w:r>
      <w:r>
        <w:rPr>
          <w:noProof/>
        </w:rPr>
        <w:instrText xml:space="preserve"> PAGEREF _Toc277602439 \h </w:instrText>
      </w:r>
      <w:r w:rsidR="001216AC">
        <w:rPr>
          <w:noProof/>
        </w:rPr>
      </w:r>
      <w:r w:rsidR="001216AC">
        <w:rPr>
          <w:noProof/>
        </w:rPr>
        <w:fldChar w:fldCharType="separate"/>
      </w:r>
      <w:r>
        <w:rPr>
          <w:noProof/>
        </w:rPr>
        <w:t>114</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79" w:author="Laica" w:date="2014-11-23T19:56:00Z">
            <w:rPr>
              <w:b w:val="0"/>
              <w:noProof/>
              <w:sz w:val="24"/>
              <w:szCs w:val="24"/>
              <w:lang w:val="en-US" w:eastAsia="ja-JP"/>
            </w:rPr>
          </w:rPrChange>
        </w:rPr>
      </w:pPr>
      <w:r>
        <w:rPr>
          <w:noProof/>
        </w:rPr>
        <w:t>3.4.1 Definición Conceptual</w:t>
      </w:r>
      <w:r>
        <w:rPr>
          <w:noProof/>
        </w:rPr>
        <w:tab/>
      </w:r>
      <w:r w:rsidR="001216AC">
        <w:rPr>
          <w:noProof/>
        </w:rPr>
        <w:fldChar w:fldCharType="begin"/>
      </w:r>
      <w:r>
        <w:rPr>
          <w:noProof/>
        </w:rPr>
        <w:instrText xml:space="preserve"> PAGEREF _Toc277602440 \h </w:instrText>
      </w:r>
      <w:r w:rsidR="001216AC">
        <w:rPr>
          <w:noProof/>
        </w:rPr>
      </w:r>
      <w:r w:rsidR="001216AC">
        <w:rPr>
          <w:noProof/>
        </w:rPr>
        <w:fldChar w:fldCharType="separate"/>
      </w:r>
      <w:r>
        <w:rPr>
          <w:noProof/>
        </w:rPr>
        <w:t>115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80" w:author="Laica" w:date="2014-11-23T19:56:00Z">
            <w:rPr>
              <w:b w:val="0"/>
              <w:noProof/>
              <w:sz w:val="24"/>
              <w:szCs w:val="24"/>
              <w:lang w:val="en-US" w:eastAsia="ja-JP"/>
            </w:rPr>
          </w:rPrChange>
        </w:rPr>
      </w:pPr>
      <w:r>
        <w:rPr>
          <w:noProof/>
        </w:rPr>
        <w:t>3.4.2 Definición Operacional</w:t>
      </w:r>
      <w:r>
        <w:rPr>
          <w:noProof/>
        </w:rPr>
        <w:tab/>
      </w:r>
      <w:r w:rsidR="001216AC">
        <w:rPr>
          <w:noProof/>
        </w:rPr>
        <w:fldChar w:fldCharType="begin"/>
      </w:r>
      <w:r>
        <w:rPr>
          <w:noProof/>
        </w:rPr>
        <w:instrText xml:space="preserve"> PAGEREF _Toc277602441 \h </w:instrText>
      </w:r>
      <w:r w:rsidR="001216AC">
        <w:rPr>
          <w:noProof/>
        </w:rPr>
      </w:r>
      <w:r w:rsidR="001216AC">
        <w:rPr>
          <w:noProof/>
        </w:rPr>
        <w:fldChar w:fldCharType="separate"/>
      </w:r>
      <w:r>
        <w:rPr>
          <w:noProof/>
        </w:rPr>
        <w:t>115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81" w:author="Laica" w:date="2014-11-23T19:56:00Z">
            <w:rPr>
              <w:b w:val="0"/>
              <w:noProof/>
              <w:sz w:val="24"/>
              <w:szCs w:val="24"/>
              <w:lang w:val="en-US" w:eastAsia="ja-JP"/>
            </w:rPr>
          </w:rPrChange>
        </w:rPr>
      </w:pPr>
      <w:r>
        <w:rPr>
          <w:noProof/>
        </w:rPr>
        <w:t>3.4.3 Definición Instrumental</w:t>
      </w:r>
      <w:r>
        <w:rPr>
          <w:noProof/>
        </w:rPr>
        <w:tab/>
      </w:r>
      <w:r w:rsidR="001216AC">
        <w:rPr>
          <w:noProof/>
        </w:rPr>
        <w:fldChar w:fldCharType="begin"/>
      </w:r>
      <w:r>
        <w:rPr>
          <w:noProof/>
        </w:rPr>
        <w:instrText xml:space="preserve"> PAGEREF _Toc277602442 \h </w:instrText>
      </w:r>
      <w:r w:rsidR="001216AC">
        <w:rPr>
          <w:noProof/>
        </w:rPr>
      </w:r>
      <w:r w:rsidR="001216AC">
        <w:rPr>
          <w:noProof/>
        </w:rPr>
        <w:fldChar w:fldCharType="separate"/>
      </w:r>
      <w:r>
        <w:rPr>
          <w:noProof/>
        </w:rPr>
        <w:t>115</w:t>
      </w:r>
      <w:r w:rsidR="001216AC">
        <w:rPr>
          <w:noProof/>
        </w:rPr>
        <w:fldChar w:fldCharType="end"/>
      </w:r>
    </w:p>
    <w:p w:rsidR="00A7670B" w:rsidRPr="00ED337F" w:rsidRDefault="00A7670B">
      <w:pPr>
        <w:pStyle w:val="TDC1"/>
        <w:tabs>
          <w:tab w:val="right" w:leader="dot" w:pos="8375"/>
        </w:tabs>
        <w:rPr>
          <w:b w:val="0"/>
          <w:noProof/>
          <w:lang w:val="es-CR" w:eastAsia="ja-JP"/>
          <w:rPrChange w:id="182" w:author="Laica" w:date="2014-11-23T19:56:00Z">
            <w:rPr>
              <w:b w:val="0"/>
              <w:noProof/>
              <w:lang w:val="en-US" w:eastAsia="ja-JP"/>
            </w:rPr>
          </w:rPrChange>
        </w:rPr>
      </w:pPr>
      <w:r>
        <w:rPr>
          <w:noProof/>
        </w:rPr>
        <w:t>3.5 Cuadro de Variables</w:t>
      </w:r>
      <w:r>
        <w:rPr>
          <w:noProof/>
        </w:rPr>
        <w:tab/>
      </w:r>
      <w:r w:rsidR="001216AC">
        <w:rPr>
          <w:noProof/>
        </w:rPr>
        <w:fldChar w:fldCharType="begin"/>
      </w:r>
      <w:r>
        <w:rPr>
          <w:noProof/>
        </w:rPr>
        <w:instrText xml:space="preserve"> PAGEREF _Toc277602443 \h </w:instrText>
      </w:r>
      <w:r w:rsidR="001216AC">
        <w:rPr>
          <w:noProof/>
        </w:rPr>
      </w:r>
      <w:r w:rsidR="001216AC">
        <w:rPr>
          <w:noProof/>
        </w:rPr>
        <w:fldChar w:fldCharType="separate"/>
      </w:r>
      <w:r>
        <w:rPr>
          <w:noProof/>
        </w:rPr>
        <w:t>116</w:t>
      </w:r>
      <w:r w:rsidR="001216AC">
        <w:rPr>
          <w:noProof/>
        </w:rPr>
        <w:fldChar w:fldCharType="end"/>
      </w:r>
    </w:p>
    <w:p w:rsidR="00A7670B" w:rsidRPr="00ED337F" w:rsidRDefault="00A7670B">
      <w:pPr>
        <w:pStyle w:val="TDC1"/>
        <w:tabs>
          <w:tab w:val="right" w:leader="dot" w:pos="8375"/>
        </w:tabs>
        <w:rPr>
          <w:b w:val="0"/>
          <w:noProof/>
          <w:lang w:val="es-CR" w:eastAsia="ja-JP"/>
          <w:rPrChange w:id="183" w:author="Laica" w:date="2014-11-23T19:56:00Z">
            <w:rPr>
              <w:b w:val="0"/>
              <w:noProof/>
              <w:lang w:val="en-US" w:eastAsia="ja-JP"/>
            </w:rPr>
          </w:rPrChange>
        </w:rPr>
      </w:pPr>
      <w:r w:rsidRPr="00291520">
        <w:rPr>
          <w:rFonts w:eastAsia="Times New Roman" w:cs="Times New Roman"/>
          <w:noProof/>
        </w:rPr>
        <w:t>Plataforma para realizar pruebas unitarias NUNIT.</w:t>
      </w:r>
      <w:r>
        <w:rPr>
          <w:noProof/>
        </w:rPr>
        <w:tab/>
      </w:r>
      <w:r w:rsidR="001216AC">
        <w:rPr>
          <w:noProof/>
        </w:rPr>
        <w:fldChar w:fldCharType="begin"/>
      </w:r>
      <w:r>
        <w:rPr>
          <w:noProof/>
        </w:rPr>
        <w:instrText xml:space="preserve"> PAGEREF _Toc277602444 \h </w:instrText>
      </w:r>
      <w:r w:rsidR="001216AC">
        <w:rPr>
          <w:noProof/>
        </w:rPr>
      </w:r>
      <w:r w:rsidR="001216AC">
        <w:rPr>
          <w:noProof/>
        </w:rPr>
        <w:fldChar w:fldCharType="separate"/>
      </w:r>
      <w:r>
        <w:rPr>
          <w:noProof/>
        </w:rPr>
        <w:t>117</w:t>
      </w:r>
      <w:r w:rsidR="001216AC">
        <w:rPr>
          <w:noProof/>
        </w:rPr>
        <w:fldChar w:fldCharType="end"/>
      </w:r>
    </w:p>
    <w:p w:rsidR="00A7670B" w:rsidRPr="00ED337F" w:rsidRDefault="00A7670B">
      <w:pPr>
        <w:pStyle w:val="TDC1"/>
        <w:tabs>
          <w:tab w:val="right" w:leader="dot" w:pos="8375"/>
        </w:tabs>
        <w:rPr>
          <w:b w:val="0"/>
          <w:noProof/>
          <w:lang w:val="es-CR" w:eastAsia="ja-JP"/>
          <w:rPrChange w:id="184" w:author="Laica" w:date="2014-11-23T19:56:00Z">
            <w:rPr>
              <w:b w:val="0"/>
              <w:noProof/>
              <w:lang w:val="en-US" w:eastAsia="ja-JP"/>
            </w:rPr>
          </w:rPrChange>
        </w:rPr>
      </w:pPr>
      <w:r>
        <w:rPr>
          <w:noProof/>
        </w:rPr>
        <w:t>3.6 Población y Muestra</w:t>
      </w:r>
      <w:r>
        <w:rPr>
          <w:noProof/>
        </w:rPr>
        <w:tab/>
      </w:r>
      <w:r w:rsidR="001216AC">
        <w:rPr>
          <w:noProof/>
        </w:rPr>
        <w:fldChar w:fldCharType="begin"/>
      </w:r>
      <w:r>
        <w:rPr>
          <w:noProof/>
        </w:rPr>
        <w:instrText xml:space="preserve"> PAGEREF _Toc277602445 \h </w:instrText>
      </w:r>
      <w:r w:rsidR="001216AC">
        <w:rPr>
          <w:noProof/>
        </w:rPr>
      </w:r>
      <w:r w:rsidR="001216AC">
        <w:rPr>
          <w:noProof/>
        </w:rPr>
        <w:fldChar w:fldCharType="separate"/>
      </w:r>
      <w:r>
        <w:rPr>
          <w:noProof/>
        </w:rPr>
        <w:t>118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85" w:author="Laica" w:date="2014-11-23T19:56:00Z">
            <w:rPr>
              <w:b w:val="0"/>
              <w:noProof/>
              <w:sz w:val="24"/>
              <w:szCs w:val="24"/>
              <w:lang w:val="en-US" w:eastAsia="ja-JP"/>
            </w:rPr>
          </w:rPrChange>
        </w:rPr>
      </w:pPr>
      <w:r>
        <w:rPr>
          <w:noProof/>
        </w:rPr>
        <w:t>3.6.1 Población</w:t>
      </w:r>
      <w:r>
        <w:rPr>
          <w:noProof/>
        </w:rPr>
        <w:tab/>
      </w:r>
      <w:r w:rsidR="001216AC">
        <w:rPr>
          <w:noProof/>
        </w:rPr>
        <w:fldChar w:fldCharType="begin"/>
      </w:r>
      <w:r>
        <w:rPr>
          <w:noProof/>
        </w:rPr>
        <w:instrText xml:space="preserve"> PAGEREF _Toc277602446 \h </w:instrText>
      </w:r>
      <w:r w:rsidR="001216AC">
        <w:rPr>
          <w:noProof/>
        </w:rPr>
      </w:r>
      <w:r w:rsidR="001216AC">
        <w:rPr>
          <w:noProof/>
        </w:rPr>
        <w:fldChar w:fldCharType="separate"/>
      </w:r>
      <w:r>
        <w:rPr>
          <w:noProof/>
        </w:rPr>
        <w:t>118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86" w:author="Laica" w:date="2014-11-23T19:56:00Z">
            <w:rPr>
              <w:b w:val="0"/>
              <w:noProof/>
              <w:sz w:val="24"/>
              <w:szCs w:val="24"/>
              <w:lang w:val="en-US" w:eastAsia="ja-JP"/>
            </w:rPr>
          </w:rPrChange>
        </w:rPr>
      </w:pPr>
      <w:r>
        <w:rPr>
          <w:noProof/>
        </w:rPr>
        <w:t>3.6.2 Muestra</w:t>
      </w:r>
      <w:r>
        <w:rPr>
          <w:noProof/>
        </w:rPr>
        <w:tab/>
      </w:r>
      <w:r w:rsidR="001216AC">
        <w:rPr>
          <w:noProof/>
        </w:rPr>
        <w:fldChar w:fldCharType="begin"/>
      </w:r>
      <w:r>
        <w:rPr>
          <w:noProof/>
        </w:rPr>
        <w:instrText xml:space="preserve"> PAGEREF _Toc277602447 \h </w:instrText>
      </w:r>
      <w:r w:rsidR="001216AC">
        <w:rPr>
          <w:noProof/>
        </w:rPr>
      </w:r>
      <w:r w:rsidR="001216AC">
        <w:rPr>
          <w:noProof/>
        </w:rPr>
        <w:fldChar w:fldCharType="separate"/>
      </w:r>
      <w:r>
        <w:rPr>
          <w:noProof/>
        </w:rPr>
        <w:t>119</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87" w:author="Laica" w:date="2014-11-23T19:56:00Z">
            <w:rPr>
              <w:b w:val="0"/>
              <w:noProof/>
              <w:sz w:val="24"/>
              <w:szCs w:val="24"/>
              <w:lang w:val="en-US" w:eastAsia="ja-JP"/>
            </w:rPr>
          </w:rPrChange>
        </w:rPr>
      </w:pPr>
      <w:r>
        <w:rPr>
          <w:noProof/>
        </w:rPr>
        <w:t>3.6.3 Selección de la Población y de la muestra</w:t>
      </w:r>
      <w:r>
        <w:rPr>
          <w:noProof/>
        </w:rPr>
        <w:tab/>
      </w:r>
      <w:r w:rsidR="001216AC">
        <w:rPr>
          <w:noProof/>
        </w:rPr>
        <w:fldChar w:fldCharType="begin"/>
      </w:r>
      <w:r>
        <w:rPr>
          <w:noProof/>
        </w:rPr>
        <w:instrText xml:space="preserve"> PAGEREF _Toc277602448 \h </w:instrText>
      </w:r>
      <w:r w:rsidR="001216AC">
        <w:rPr>
          <w:noProof/>
        </w:rPr>
      </w:r>
      <w:r w:rsidR="001216AC">
        <w:rPr>
          <w:noProof/>
        </w:rPr>
        <w:fldChar w:fldCharType="separate"/>
      </w:r>
      <w:r>
        <w:rPr>
          <w:noProof/>
        </w:rPr>
        <w:t>119</w:t>
      </w:r>
      <w:r w:rsidR="001216AC">
        <w:rPr>
          <w:noProof/>
        </w:rPr>
        <w:fldChar w:fldCharType="end"/>
      </w:r>
    </w:p>
    <w:p w:rsidR="00A7670B" w:rsidRPr="00ED337F" w:rsidRDefault="00A7670B">
      <w:pPr>
        <w:pStyle w:val="TDC1"/>
        <w:tabs>
          <w:tab w:val="right" w:leader="dot" w:pos="8375"/>
        </w:tabs>
        <w:rPr>
          <w:b w:val="0"/>
          <w:noProof/>
          <w:lang w:val="es-CR" w:eastAsia="ja-JP"/>
          <w:rPrChange w:id="188" w:author="Laica" w:date="2014-11-23T19:56:00Z">
            <w:rPr>
              <w:b w:val="0"/>
              <w:noProof/>
              <w:lang w:val="en-US" w:eastAsia="ja-JP"/>
            </w:rPr>
          </w:rPrChange>
        </w:rPr>
      </w:pPr>
      <w:r>
        <w:rPr>
          <w:noProof/>
        </w:rPr>
        <w:t>3.7 Instrumentos de recolección de datos</w:t>
      </w:r>
      <w:r>
        <w:rPr>
          <w:noProof/>
        </w:rPr>
        <w:tab/>
      </w:r>
      <w:r w:rsidR="001216AC">
        <w:rPr>
          <w:noProof/>
        </w:rPr>
        <w:fldChar w:fldCharType="begin"/>
      </w:r>
      <w:r>
        <w:rPr>
          <w:noProof/>
        </w:rPr>
        <w:instrText xml:space="preserve"> PAGEREF _Toc277602449 \h </w:instrText>
      </w:r>
      <w:r w:rsidR="001216AC">
        <w:rPr>
          <w:noProof/>
        </w:rPr>
      </w:r>
      <w:r w:rsidR="001216AC">
        <w:rPr>
          <w:noProof/>
        </w:rPr>
        <w:fldChar w:fldCharType="separate"/>
      </w:r>
      <w:r>
        <w:rPr>
          <w:noProof/>
        </w:rPr>
        <w:t>121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89" w:author="Laica" w:date="2014-11-23T19:56:00Z">
            <w:rPr>
              <w:b w:val="0"/>
              <w:noProof/>
              <w:sz w:val="24"/>
              <w:szCs w:val="24"/>
              <w:lang w:val="en-US" w:eastAsia="ja-JP"/>
            </w:rPr>
          </w:rPrChange>
        </w:rPr>
      </w:pPr>
      <w:r>
        <w:rPr>
          <w:noProof/>
        </w:rPr>
        <w:t>3.7.1 Entrevista</w:t>
      </w:r>
      <w:r>
        <w:rPr>
          <w:noProof/>
        </w:rPr>
        <w:tab/>
      </w:r>
      <w:r w:rsidR="001216AC">
        <w:rPr>
          <w:noProof/>
        </w:rPr>
        <w:fldChar w:fldCharType="begin"/>
      </w:r>
      <w:r>
        <w:rPr>
          <w:noProof/>
        </w:rPr>
        <w:instrText xml:space="preserve"> PAGEREF _Toc277602450 \h </w:instrText>
      </w:r>
      <w:r w:rsidR="001216AC">
        <w:rPr>
          <w:noProof/>
        </w:rPr>
      </w:r>
      <w:r w:rsidR="001216AC">
        <w:rPr>
          <w:noProof/>
        </w:rPr>
        <w:fldChar w:fldCharType="separate"/>
      </w:r>
      <w:r>
        <w:rPr>
          <w:noProof/>
        </w:rPr>
        <w:t>121</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90" w:author="Laica" w:date="2014-11-23T19:56:00Z">
            <w:rPr>
              <w:b w:val="0"/>
              <w:noProof/>
              <w:sz w:val="24"/>
              <w:szCs w:val="24"/>
              <w:lang w:val="en-US" w:eastAsia="ja-JP"/>
            </w:rPr>
          </w:rPrChange>
        </w:rPr>
      </w:pPr>
      <w:r>
        <w:rPr>
          <w:noProof/>
        </w:rPr>
        <w:t>3.7.2 Cuestionario</w:t>
      </w:r>
      <w:r>
        <w:rPr>
          <w:noProof/>
        </w:rPr>
        <w:tab/>
      </w:r>
      <w:r w:rsidR="001216AC">
        <w:rPr>
          <w:noProof/>
        </w:rPr>
        <w:fldChar w:fldCharType="begin"/>
      </w:r>
      <w:r>
        <w:rPr>
          <w:noProof/>
        </w:rPr>
        <w:instrText xml:space="preserve"> PAGEREF _Toc277602451 \h </w:instrText>
      </w:r>
      <w:r w:rsidR="001216AC">
        <w:rPr>
          <w:noProof/>
        </w:rPr>
      </w:r>
      <w:r w:rsidR="001216AC">
        <w:rPr>
          <w:noProof/>
        </w:rPr>
        <w:fldChar w:fldCharType="separate"/>
      </w:r>
      <w:r>
        <w:rPr>
          <w:noProof/>
        </w:rPr>
        <w:t>122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91" w:author="Laica" w:date="2014-11-23T19:56:00Z">
            <w:rPr>
              <w:b w:val="0"/>
              <w:noProof/>
              <w:sz w:val="24"/>
              <w:szCs w:val="24"/>
              <w:lang w:val="en-US" w:eastAsia="ja-JP"/>
            </w:rPr>
          </w:rPrChange>
        </w:rPr>
      </w:pPr>
      <w:r>
        <w:rPr>
          <w:noProof/>
        </w:rPr>
        <w:t>3.7.3 Instrumento de recolección de datos seleccionado</w:t>
      </w:r>
      <w:r>
        <w:rPr>
          <w:noProof/>
        </w:rPr>
        <w:tab/>
      </w:r>
      <w:r w:rsidR="001216AC">
        <w:rPr>
          <w:noProof/>
        </w:rPr>
        <w:fldChar w:fldCharType="begin"/>
      </w:r>
      <w:r>
        <w:rPr>
          <w:noProof/>
        </w:rPr>
        <w:instrText xml:space="preserve"> PAGEREF _Toc277602452 \h </w:instrText>
      </w:r>
      <w:r w:rsidR="001216AC">
        <w:rPr>
          <w:noProof/>
        </w:rPr>
      </w:r>
      <w:r w:rsidR="001216AC">
        <w:rPr>
          <w:noProof/>
        </w:rPr>
        <w:fldChar w:fldCharType="separate"/>
      </w:r>
      <w:r>
        <w:rPr>
          <w:noProof/>
        </w:rPr>
        <w:t>122</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92" w:author="Laica" w:date="2014-11-23T19:56:00Z">
            <w:rPr>
              <w:b w:val="0"/>
              <w:noProof/>
              <w:sz w:val="24"/>
              <w:szCs w:val="24"/>
              <w:lang w:val="en-US" w:eastAsia="ja-JP"/>
            </w:rPr>
          </w:rPrChange>
        </w:rPr>
      </w:pPr>
      <w:r>
        <w:rPr>
          <w:noProof/>
        </w:rPr>
        <w:lastRenderedPageBreak/>
        <w:t>3.7.4 Relación entre objetivos, definición instrumental y fuentes de información.</w:t>
      </w:r>
      <w:r>
        <w:rPr>
          <w:noProof/>
        </w:rPr>
        <w:tab/>
      </w:r>
      <w:r w:rsidR="001216AC">
        <w:rPr>
          <w:noProof/>
        </w:rPr>
        <w:fldChar w:fldCharType="begin"/>
      </w:r>
      <w:r>
        <w:rPr>
          <w:noProof/>
        </w:rPr>
        <w:instrText xml:space="preserve"> PAGEREF _Toc277602453 \h </w:instrText>
      </w:r>
      <w:r w:rsidR="001216AC">
        <w:rPr>
          <w:noProof/>
        </w:rPr>
      </w:r>
      <w:r w:rsidR="001216AC">
        <w:rPr>
          <w:noProof/>
        </w:rPr>
        <w:fldChar w:fldCharType="separate"/>
      </w:r>
      <w:r>
        <w:rPr>
          <w:noProof/>
        </w:rPr>
        <w:t>123</w:t>
      </w:r>
      <w:r w:rsidR="001216AC">
        <w:rPr>
          <w:noProof/>
        </w:rPr>
        <w:fldChar w:fldCharType="end"/>
      </w:r>
    </w:p>
    <w:p w:rsidR="00A7670B" w:rsidRPr="00ED337F" w:rsidRDefault="00A7670B">
      <w:pPr>
        <w:pStyle w:val="TDC1"/>
        <w:tabs>
          <w:tab w:val="right" w:leader="dot" w:pos="8375"/>
        </w:tabs>
        <w:rPr>
          <w:b w:val="0"/>
          <w:noProof/>
          <w:lang w:val="es-CR" w:eastAsia="ja-JP"/>
          <w:rPrChange w:id="193" w:author="Laica" w:date="2014-11-23T19:56:00Z">
            <w:rPr>
              <w:b w:val="0"/>
              <w:noProof/>
              <w:lang w:val="en-US" w:eastAsia="ja-JP"/>
            </w:rPr>
          </w:rPrChange>
        </w:rPr>
      </w:pPr>
      <w:r w:rsidRPr="00291520">
        <w:rPr>
          <w:noProof/>
          <w:lang w:val="es-ES"/>
        </w:rPr>
        <w:t>Desarrollar pruebas funcionales, pruebas de integración y pruebas unitarias del prototipo.</w:t>
      </w:r>
      <w:r>
        <w:rPr>
          <w:noProof/>
        </w:rPr>
        <w:tab/>
      </w:r>
      <w:r w:rsidR="001216AC">
        <w:rPr>
          <w:noProof/>
        </w:rPr>
        <w:fldChar w:fldCharType="begin"/>
      </w:r>
      <w:r>
        <w:rPr>
          <w:noProof/>
        </w:rPr>
        <w:instrText xml:space="preserve"> PAGEREF _Toc277602454 \h </w:instrText>
      </w:r>
      <w:r w:rsidR="001216AC">
        <w:rPr>
          <w:noProof/>
        </w:rPr>
      </w:r>
      <w:r w:rsidR="001216AC">
        <w:rPr>
          <w:noProof/>
        </w:rPr>
        <w:fldChar w:fldCharType="separate"/>
      </w:r>
      <w:r>
        <w:rPr>
          <w:noProof/>
        </w:rPr>
        <w:t>125</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194" w:author="Laica" w:date="2014-11-23T19:56:00Z">
            <w:rPr>
              <w:noProof/>
              <w:sz w:val="24"/>
              <w:szCs w:val="24"/>
              <w:lang w:val="en-US" w:eastAsia="ja-JP"/>
            </w:rPr>
          </w:rPrChange>
        </w:rPr>
      </w:pPr>
      <w:r>
        <w:rPr>
          <w:noProof/>
        </w:rPr>
        <w:t>Fuente: Propia</w:t>
      </w:r>
      <w:r>
        <w:rPr>
          <w:noProof/>
        </w:rPr>
        <w:tab/>
      </w:r>
      <w:r w:rsidR="001216AC">
        <w:rPr>
          <w:noProof/>
        </w:rPr>
        <w:fldChar w:fldCharType="begin"/>
      </w:r>
      <w:r>
        <w:rPr>
          <w:noProof/>
        </w:rPr>
        <w:instrText xml:space="preserve"> PAGEREF _Toc277602455 \h </w:instrText>
      </w:r>
      <w:r w:rsidR="001216AC">
        <w:rPr>
          <w:noProof/>
        </w:rPr>
      </w:r>
      <w:r w:rsidR="001216AC">
        <w:rPr>
          <w:noProof/>
        </w:rPr>
        <w:fldChar w:fldCharType="separate"/>
      </w:r>
      <w:r>
        <w:rPr>
          <w:noProof/>
        </w:rPr>
        <w:t>125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195" w:author="Laica" w:date="2014-11-23T19:56:00Z">
            <w:rPr>
              <w:b w:val="0"/>
              <w:noProof/>
              <w:sz w:val="24"/>
              <w:szCs w:val="24"/>
              <w:lang w:val="en-US" w:eastAsia="ja-JP"/>
            </w:rPr>
          </w:rPrChange>
        </w:rPr>
      </w:pPr>
      <w:r>
        <w:rPr>
          <w:noProof/>
        </w:rPr>
        <w:t xml:space="preserve">3.7.5 </w:t>
      </w:r>
      <w:r w:rsidRPr="00291520">
        <w:rPr>
          <w:noProof/>
          <w:lang w:val="es-ES"/>
        </w:rPr>
        <w:t>Relación entre objetivos, entregables y las herramientas</w:t>
      </w:r>
      <w:r>
        <w:rPr>
          <w:noProof/>
        </w:rPr>
        <w:tab/>
      </w:r>
      <w:r w:rsidR="001216AC">
        <w:rPr>
          <w:noProof/>
        </w:rPr>
        <w:fldChar w:fldCharType="begin"/>
      </w:r>
      <w:r>
        <w:rPr>
          <w:noProof/>
        </w:rPr>
        <w:instrText xml:space="preserve"> PAGEREF _Toc277602456 \h </w:instrText>
      </w:r>
      <w:r w:rsidR="001216AC">
        <w:rPr>
          <w:noProof/>
        </w:rPr>
      </w:r>
      <w:r w:rsidR="001216AC">
        <w:rPr>
          <w:noProof/>
        </w:rPr>
        <w:fldChar w:fldCharType="separate"/>
      </w:r>
      <w:r>
        <w:rPr>
          <w:noProof/>
        </w:rPr>
        <w:t>125</w:t>
      </w:r>
      <w:r w:rsidR="001216AC">
        <w:rPr>
          <w:noProof/>
        </w:rPr>
        <w:fldChar w:fldCharType="end"/>
      </w:r>
    </w:p>
    <w:p w:rsidR="00A7670B" w:rsidRPr="00ED337F" w:rsidRDefault="00A7670B">
      <w:pPr>
        <w:pStyle w:val="TDC1"/>
        <w:tabs>
          <w:tab w:val="right" w:leader="dot" w:pos="8375"/>
        </w:tabs>
        <w:rPr>
          <w:b w:val="0"/>
          <w:noProof/>
          <w:lang w:val="es-CR" w:eastAsia="ja-JP"/>
          <w:rPrChange w:id="196" w:author="Laica" w:date="2014-11-23T19:56:00Z">
            <w:rPr>
              <w:b w:val="0"/>
              <w:noProof/>
              <w:lang w:val="en-US" w:eastAsia="ja-JP"/>
            </w:rPr>
          </w:rPrChange>
        </w:rPr>
      </w:pPr>
      <w:r w:rsidRPr="00291520">
        <w:rPr>
          <w:noProof/>
          <w:lang w:val="es-ES"/>
        </w:rPr>
        <w:t>Desarrollar pruebas funcionales, pruebas de integración y pruebas unitarias del prototipo.</w:t>
      </w:r>
      <w:r>
        <w:rPr>
          <w:noProof/>
        </w:rPr>
        <w:tab/>
      </w:r>
      <w:r w:rsidR="001216AC">
        <w:rPr>
          <w:noProof/>
        </w:rPr>
        <w:fldChar w:fldCharType="begin"/>
      </w:r>
      <w:r>
        <w:rPr>
          <w:noProof/>
        </w:rPr>
        <w:instrText xml:space="preserve"> PAGEREF _Toc277602457 \h </w:instrText>
      </w:r>
      <w:r w:rsidR="001216AC">
        <w:rPr>
          <w:noProof/>
        </w:rPr>
      </w:r>
      <w:r w:rsidR="001216AC">
        <w:rPr>
          <w:noProof/>
        </w:rPr>
        <w:fldChar w:fldCharType="separate"/>
      </w:r>
      <w:r>
        <w:rPr>
          <w:noProof/>
        </w:rPr>
        <w:t>127</w:t>
      </w:r>
      <w:r w:rsidR="001216AC">
        <w:rPr>
          <w:noProof/>
        </w:rPr>
        <w:fldChar w:fldCharType="end"/>
      </w:r>
    </w:p>
    <w:p w:rsidR="00A7670B" w:rsidRPr="00ED337F" w:rsidRDefault="00A7670B">
      <w:pPr>
        <w:pStyle w:val="TDC1"/>
        <w:tabs>
          <w:tab w:val="right" w:leader="dot" w:pos="8375"/>
        </w:tabs>
        <w:rPr>
          <w:b w:val="0"/>
          <w:noProof/>
          <w:lang w:val="es-CR" w:eastAsia="ja-JP"/>
          <w:rPrChange w:id="197" w:author="Laica" w:date="2014-11-23T19:56:00Z">
            <w:rPr>
              <w:b w:val="0"/>
              <w:noProof/>
              <w:lang w:val="en-US" w:eastAsia="ja-JP"/>
            </w:rPr>
          </w:rPrChange>
        </w:rPr>
      </w:pPr>
      <w:r>
        <w:rPr>
          <w:noProof/>
        </w:rPr>
        <w:t>CAPÍTULO lV</w:t>
      </w:r>
      <w:r>
        <w:rPr>
          <w:noProof/>
        </w:rPr>
        <w:tab/>
      </w:r>
      <w:r w:rsidR="001216AC">
        <w:rPr>
          <w:noProof/>
        </w:rPr>
        <w:fldChar w:fldCharType="begin"/>
      </w:r>
      <w:r>
        <w:rPr>
          <w:noProof/>
        </w:rPr>
        <w:instrText xml:space="preserve"> PAGEREF _Toc277602458 \h </w:instrText>
      </w:r>
      <w:r w:rsidR="001216AC">
        <w:rPr>
          <w:noProof/>
        </w:rPr>
      </w:r>
      <w:r w:rsidR="001216AC">
        <w:rPr>
          <w:noProof/>
        </w:rPr>
        <w:fldChar w:fldCharType="separate"/>
      </w:r>
      <w:r>
        <w:rPr>
          <w:noProof/>
        </w:rPr>
        <w:t>128</w:t>
      </w:r>
      <w:r w:rsidR="001216AC">
        <w:rPr>
          <w:noProof/>
        </w:rPr>
        <w:fldChar w:fldCharType="end"/>
      </w:r>
    </w:p>
    <w:p w:rsidR="00A7670B" w:rsidRPr="00ED337F" w:rsidRDefault="00A7670B">
      <w:pPr>
        <w:pStyle w:val="TDC1"/>
        <w:tabs>
          <w:tab w:val="right" w:leader="dot" w:pos="8375"/>
        </w:tabs>
        <w:rPr>
          <w:b w:val="0"/>
          <w:noProof/>
          <w:lang w:val="es-CR" w:eastAsia="ja-JP"/>
          <w:rPrChange w:id="198" w:author="Laica" w:date="2014-11-23T19:56:00Z">
            <w:rPr>
              <w:b w:val="0"/>
              <w:noProof/>
              <w:lang w:val="en-US" w:eastAsia="ja-JP"/>
            </w:rPr>
          </w:rPrChange>
        </w:rPr>
      </w:pPr>
      <w:r>
        <w:rPr>
          <w:noProof/>
        </w:rPr>
        <w:t>DISE</w:t>
      </w:r>
      <w:r w:rsidRPr="00291520">
        <w:rPr>
          <w:noProof/>
          <w:lang w:val="es-CR"/>
        </w:rPr>
        <w:t>Ñ</w:t>
      </w:r>
      <w:r>
        <w:rPr>
          <w:noProof/>
        </w:rPr>
        <w:t>O</w:t>
      </w:r>
      <w:r>
        <w:rPr>
          <w:noProof/>
        </w:rPr>
        <w:tab/>
      </w:r>
      <w:r w:rsidR="001216AC">
        <w:rPr>
          <w:noProof/>
        </w:rPr>
        <w:fldChar w:fldCharType="begin"/>
      </w:r>
      <w:r>
        <w:rPr>
          <w:noProof/>
        </w:rPr>
        <w:instrText xml:space="preserve"> PAGEREF _Toc277602459 \h </w:instrText>
      </w:r>
      <w:r w:rsidR="001216AC">
        <w:rPr>
          <w:noProof/>
        </w:rPr>
      </w:r>
      <w:r w:rsidR="001216AC">
        <w:rPr>
          <w:noProof/>
        </w:rPr>
        <w:fldChar w:fldCharType="separate"/>
      </w:r>
      <w:r>
        <w:rPr>
          <w:noProof/>
        </w:rPr>
        <w:t>128</w:t>
      </w:r>
      <w:r w:rsidR="001216AC">
        <w:rPr>
          <w:noProof/>
        </w:rPr>
        <w:fldChar w:fldCharType="end"/>
      </w:r>
    </w:p>
    <w:p w:rsidR="00A7670B" w:rsidRPr="00ED337F" w:rsidRDefault="00A7670B">
      <w:pPr>
        <w:pStyle w:val="TDC1"/>
        <w:tabs>
          <w:tab w:val="right" w:leader="dot" w:pos="8375"/>
        </w:tabs>
        <w:rPr>
          <w:b w:val="0"/>
          <w:noProof/>
          <w:lang w:val="es-CR" w:eastAsia="ja-JP"/>
          <w:rPrChange w:id="199" w:author="Laica" w:date="2014-11-23T19:56:00Z">
            <w:rPr>
              <w:b w:val="0"/>
              <w:noProof/>
              <w:lang w:val="en-US" w:eastAsia="ja-JP"/>
            </w:rPr>
          </w:rPrChange>
        </w:rPr>
      </w:pPr>
      <w:r>
        <w:rPr>
          <w:noProof/>
        </w:rPr>
        <w:t>1. DISEÑO</w:t>
      </w:r>
      <w:r>
        <w:rPr>
          <w:noProof/>
        </w:rPr>
        <w:tab/>
      </w:r>
      <w:r w:rsidR="001216AC">
        <w:rPr>
          <w:noProof/>
        </w:rPr>
        <w:fldChar w:fldCharType="begin"/>
      </w:r>
      <w:r>
        <w:rPr>
          <w:noProof/>
        </w:rPr>
        <w:instrText xml:space="preserve"> PAGEREF _Toc277602460 \h </w:instrText>
      </w:r>
      <w:r w:rsidR="001216AC">
        <w:rPr>
          <w:noProof/>
        </w:rPr>
      </w:r>
      <w:r w:rsidR="001216AC">
        <w:rPr>
          <w:noProof/>
        </w:rPr>
        <w:fldChar w:fldCharType="separate"/>
      </w:r>
      <w:r>
        <w:rPr>
          <w:noProof/>
        </w:rPr>
        <w:t>129</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00" w:author="Laica" w:date="2014-11-23T19:56:00Z">
            <w:rPr>
              <w:b w:val="0"/>
              <w:noProof/>
              <w:sz w:val="24"/>
              <w:szCs w:val="24"/>
              <w:lang w:val="en-US" w:eastAsia="ja-JP"/>
            </w:rPr>
          </w:rPrChange>
        </w:rPr>
      </w:pPr>
      <w:r>
        <w:rPr>
          <w:noProof/>
        </w:rPr>
        <w:t>1.1 Descripción de la arquitectura física y lógica</w:t>
      </w:r>
      <w:r>
        <w:rPr>
          <w:noProof/>
        </w:rPr>
        <w:tab/>
      </w:r>
      <w:r w:rsidR="001216AC">
        <w:rPr>
          <w:noProof/>
        </w:rPr>
        <w:fldChar w:fldCharType="begin"/>
      </w:r>
      <w:r>
        <w:rPr>
          <w:noProof/>
        </w:rPr>
        <w:instrText xml:space="preserve"> PAGEREF _Toc277602461 \h </w:instrText>
      </w:r>
      <w:r w:rsidR="001216AC">
        <w:rPr>
          <w:noProof/>
        </w:rPr>
      </w:r>
      <w:r w:rsidR="001216AC">
        <w:rPr>
          <w:noProof/>
        </w:rPr>
        <w:fldChar w:fldCharType="separate"/>
      </w:r>
      <w:r>
        <w:rPr>
          <w:noProof/>
        </w:rPr>
        <w:t>129</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01" w:author="Laica" w:date="2014-11-23T19:56:00Z">
            <w:rPr>
              <w:b w:val="0"/>
              <w:noProof/>
              <w:sz w:val="24"/>
              <w:szCs w:val="24"/>
              <w:lang w:val="en-US" w:eastAsia="ja-JP"/>
            </w:rPr>
          </w:rPrChange>
        </w:rPr>
      </w:pPr>
      <w:r>
        <w:rPr>
          <w:noProof/>
        </w:rPr>
        <w:t>1.2 Análisis de Requerimientos</w:t>
      </w:r>
      <w:r>
        <w:rPr>
          <w:noProof/>
        </w:rPr>
        <w:tab/>
      </w:r>
      <w:r w:rsidR="001216AC">
        <w:rPr>
          <w:noProof/>
        </w:rPr>
        <w:fldChar w:fldCharType="begin"/>
      </w:r>
      <w:r>
        <w:rPr>
          <w:noProof/>
        </w:rPr>
        <w:instrText xml:space="preserve"> PAGEREF _Toc277602462 \h </w:instrText>
      </w:r>
      <w:r w:rsidR="001216AC">
        <w:rPr>
          <w:noProof/>
        </w:rPr>
      </w:r>
      <w:r w:rsidR="001216AC">
        <w:rPr>
          <w:noProof/>
        </w:rPr>
        <w:fldChar w:fldCharType="separate"/>
      </w:r>
      <w:r>
        <w:rPr>
          <w:noProof/>
        </w:rPr>
        <w:t>135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02" w:author="Laica" w:date="2014-11-23T19:56:00Z">
            <w:rPr>
              <w:b w:val="0"/>
              <w:noProof/>
              <w:sz w:val="24"/>
              <w:szCs w:val="24"/>
              <w:lang w:val="en-US" w:eastAsia="ja-JP"/>
            </w:rPr>
          </w:rPrChange>
        </w:rPr>
      </w:pPr>
      <w:r>
        <w:rPr>
          <w:noProof/>
        </w:rPr>
        <w:t>4.2.4 Identificación de vulnerabilidades</w:t>
      </w:r>
      <w:r>
        <w:rPr>
          <w:noProof/>
        </w:rPr>
        <w:tab/>
      </w:r>
      <w:r w:rsidR="001216AC">
        <w:rPr>
          <w:noProof/>
        </w:rPr>
        <w:fldChar w:fldCharType="begin"/>
      </w:r>
      <w:r>
        <w:rPr>
          <w:noProof/>
        </w:rPr>
        <w:instrText xml:space="preserve"> PAGEREF _Toc277602463 \h </w:instrText>
      </w:r>
      <w:r w:rsidR="001216AC">
        <w:rPr>
          <w:noProof/>
        </w:rPr>
      </w:r>
      <w:r w:rsidR="001216AC">
        <w:rPr>
          <w:noProof/>
        </w:rPr>
        <w:fldChar w:fldCharType="separate"/>
      </w:r>
      <w:r>
        <w:rPr>
          <w:noProof/>
        </w:rPr>
        <w:t>136</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03" w:author="Laica" w:date="2014-11-23T19:56:00Z">
            <w:rPr>
              <w:noProof/>
              <w:sz w:val="24"/>
              <w:szCs w:val="24"/>
              <w:lang w:val="en-US" w:eastAsia="ja-JP"/>
            </w:rPr>
          </w:rPrChange>
        </w:rPr>
      </w:pPr>
      <w:r w:rsidRPr="00291520">
        <w:rPr>
          <w:b/>
          <w:noProof/>
        </w:rPr>
        <w:t>4.2.4.1 El Proyecto OWASP Top 10</w:t>
      </w:r>
      <w:r>
        <w:rPr>
          <w:noProof/>
        </w:rPr>
        <w:tab/>
      </w:r>
      <w:r w:rsidR="001216AC">
        <w:rPr>
          <w:noProof/>
        </w:rPr>
        <w:fldChar w:fldCharType="begin"/>
      </w:r>
      <w:r>
        <w:rPr>
          <w:noProof/>
        </w:rPr>
        <w:instrText xml:space="preserve"> PAGEREF _Toc277602464 \h </w:instrText>
      </w:r>
      <w:r w:rsidR="001216AC">
        <w:rPr>
          <w:noProof/>
        </w:rPr>
      </w:r>
      <w:r w:rsidR="001216AC">
        <w:rPr>
          <w:noProof/>
        </w:rPr>
        <w:fldChar w:fldCharType="separate"/>
      </w:r>
      <w:r>
        <w:rPr>
          <w:noProof/>
        </w:rPr>
        <w:t>137</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04" w:author="Laica" w:date="2014-11-23T19:56:00Z">
            <w:rPr>
              <w:b w:val="0"/>
              <w:noProof/>
              <w:sz w:val="24"/>
              <w:szCs w:val="24"/>
              <w:lang w:val="en-US" w:eastAsia="ja-JP"/>
            </w:rPr>
          </w:rPrChange>
        </w:rPr>
      </w:pPr>
      <w:r>
        <w:rPr>
          <w:noProof/>
        </w:rPr>
        <w:t>1.3 Diseño de la solución</w:t>
      </w:r>
      <w:r>
        <w:rPr>
          <w:noProof/>
        </w:rPr>
        <w:tab/>
      </w:r>
      <w:r w:rsidR="001216AC">
        <w:rPr>
          <w:noProof/>
        </w:rPr>
        <w:fldChar w:fldCharType="begin"/>
      </w:r>
      <w:r>
        <w:rPr>
          <w:noProof/>
        </w:rPr>
        <w:instrText xml:space="preserve"> PAGEREF _Toc277602465 \h </w:instrText>
      </w:r>
      <w:r w:rsidR="001216AC">
        <w:rPr>
          <w:noProof/>
        </w:rPr>
      </w:r>
      <w:r w:rsidR="001216AC">
        <w:rPr>
          <w:noProof/>
        </w:rPr>
        <w:fldChar w:fldCharType="separate"/>
      </w:r>
      <w:r>
        <w:rPr>
          <w:noProof/>
        </w:rPr>
        <w:t>139</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05" w:author="Laica" w:date="2014-11-23T19:56:00Z">
            <w:rPr>
              <w:noProof/>
              <w:sz w:val="24"/>
              <w:szCs w:val="24"/>
              <w:lang w:val="en-US" w:eastAsia="ja-JP"/>
            </w:rPr>
          </w:rPrChange>
        </w:rPr>
      </w:pPr>
      <w:r w:rsidRPr="00291520">
        <w:rPr>
          <w:b/>
          <w:noProof/>
        </w:rPr>
        <w:t>1.3.1 UML</w:t>
      </w:r>
      <w:r>
        <w:rPr>
          <w:noProof/>
        </w:rPr>
        <w:tab/>
      </w:r>
      <w:r w:rsidR="001216AC">
        <w:rPr>
          <w:noProof/>
        </w:rPr>
        <w:fldChar w:fldCharType="begin"/>
      </w:r>
      <w:r>
        <w:rPr>
          <w:noProof/>
        </w:rPr>
        <w:instrText xml:space="preserve"> PAGEREF _Toc277602466 \h </w:instrText>
      </w:r>
      <w:r w:rsidR="001216AC">
        <w:rPr>
          <w:noProof/>
        </w:rPr>
      </w:r>
      <w:r w:rsidR="001216AC">
        <w:rPr>
          <w:noProof/>
        </w:rPr>
        <w:fldChar w:fldCharType="separate"/>
      </w:r>
      <w:r>
        <w:rPr>
          <w:noProof/>
        </w:rPr>
        <w:t>140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06" w:author="Laica" w:date="2014-11-23T19:56:00Z">
            <w:rPr>
              <w:noProof/>
              <w:sz w:val="24"/>
              <w:szCs w:val="24"/>
              <w:lang w:val="en-US" w:eastAsia="ja-JP"/>
            </w:rPr>
          </w:rPrChange>
        </w:rPr>
      </w:pPr>
      <w:r w:rsidRPr="00291520">
        <w:rPr>
          <w:b/>
          <w:noProof/>
        </w:rPr>
        <w:t>1.3.2 Casos de uso</w:t>
      </w:r>
      <w:r>
        <w:rPr>
          <w:noProof/>
        </w:rPr>
        <w:tab/>
      </w:r>
      <w:r w:rsidR="001216AC">
        <w:rPr>
          <w:noProof/>
        </w:rPr>
        <w:fldChar w:fldCharType="begin"/>
      </w:r>
      <w:r>
        <w:rPr>
          <w:noProof/>
        </w:rPr>
        <w:instrText xml:space="preserve"> PAGEREF _Toc277602467 \h </w:instrText>
      </w:r>
      <w:r w:rsidR="001216AC">
        <w:rPr>
          <w:noProof/>
        </w:rPr>
      </w:r>
      <w:r w:rsidR="001216AC">
        <w:rPr>
          <w:noProof/>
        </w:rPr>
        <w:fldChar w:fldCharType="separate"/>
      </w:r>
      <w:r>
        <w:rPr>
          <w:noProof/>
        </w:rPr>
        <w:t>141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07" w:author="Laica" w:date="2014-11-23T19:56:00Z">
            <w:rPr>
              <w:noProof/>
              <w:sz w:val="24"/>
              <w:szCs w:val="24"/>
              <w:lang w:val="en-US" w:eastAsia="ja-JP"/>
            </w:rPr>
          </w:rPrChange>
        </w:rPr>
      </w:pPr>
      <w:r>
        <w:rPr>
          <w:noProof/>
        </w:rPr>
        <w:t>1.3.2.1 Creación de un proyecto nuevo o selección de uno existente</w:t>
      </w:r>
      <w:r>
        <w:rPr>
          <w:noProof/>
        </w:rPr>
        <w:tab/>
      </w:r>
      <w:r w:rsidR="001216AC">
        <w:rPr>
          <w:noProof/>
        </w:rPr>
        <w:fldChar w:fldCharType="begin"/>
      </w:r>
      <w:r>
        <w:rPr>
          <w:noProof/>
        </w:rPr>
        <w:instrText xml:space="preserve"> PAGEREF _Toc277602468 \h </w:instrText>
      </w:r>
      <w:r w:rsidR="001216AC">
        <w:rPr>
          <w:noProof/>
        </w:rPr>
      </w:r>
      <w:r w:rsidR="001216AC">
        <w:rPr>
          <w:noProof/>
        </w:rPr>
        <w:fldChar w:fldCharType="separate"/>
      </w:r>
      <w:r>
        <w:rPr>
          <w:noProof/>
        </w:rPr>
        <w:t>141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08" w:author="Laica" w:date="2014-11-23T19:56:00Z">
            <w:rPr>
              <w:noProof/>
              <w:sz w:val="24"/>
              <w:szCs w:val="24"/>
              <w:lang w:val="en-US" w:eastAsia="ja-JP"/>
            </w:rPr>
          </w:rPrChange>
        </w:rPr>
      </w:pPr>
      <w:r w:rsidRPr="00291520">
        <w:rPr>
          <w:b/>
          <w:noProof/>
        </w:rPr>
        <w:t>Fuente: Propia</w:t>
      </w:r>
      <w:r>
        <w:rPr>
          <w:noProof/>
        </w:rPr>
        <w:tab/>
      </w:r>
      <w:r w:rsidR="001216AC">
        <w:rPr>
          <w:noProof/>
        </w:rPr>
        <w:fldChar w:fldCharType="begin"/>
      </w:r>
      <w:r>
        <w:rPr>
          <w:noProof/>
        </w:rPr>
        <w:instrText xml:space="preserve"> PAGEREF _Toc277602469 \h </w:instrText>
      </w:r>
      <w:r w:rsidR="001216AC">
        <w:rPr>
          <w:noProof/>
        </w:rPr>
      </w:r>
      <w:r w:rsidR="001216AC">
        <w:rPr>
          <w:noProof/>
        </w:rPr>
        <w:fldChar w:fldCharType="separate"/>
      </w:r>
      <w:r>
        <w:rPr>
          <w:noProof/>
        </w:rPr>
        <w:t>143</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09" w:author="Laica" w:date="2014-11-23T19:56:00Z">
            <w:rPr>
              <w:noProof/>
              <w:sz w:val="24"/>
              <w:szCs w:val="24"/>
              <w:lang w:val="en-US" w:eastAsia="ja-JP"/>
            </w:rPr>
          </w:rPrChange>
        </w:rPr>
      </w:pPr>
      <w:r>
        <w:rPr>
          <w:noProof/>
        </w:rPr>
        <w:t>1.3.2.2 Compilación como servicio</w:t>
      </w:r>
      <w:r>
        <w:rPr>
          <w:noProof/>
        </w:rPr>
        <w:tab/>
      </w:r>
      <w:r w:rsidR="001216AC">
        <w:rPr>
          <w:noProof/>
        </w:rPr>
        <w:fldChar w:fldCharType="begin"/>
      </w:r>
      <w:r>
        <w:rPr>
          <w:noProof/>
        </w:rPr>
        <w:instrText xml:space="preserve"> PAGEREF _Toc277602470 \h </w:instrText>
      </w:r>
      <w:r w:rsidR="001216AC">
        <w:rPr>
          <w:noProof/>
        </w:rPr>
      </w:r>
      <w:r w:rsidR="001216AC">
        <w:rPr>
          <w:noProof/>
        </w:rPr>
        <w:fldChar w:fldCharType="separate"/>
      </w:r>
      <w:r>
        <w:rPr>
          <w:noProof/>
        </w:rPr>
        <w:t>143</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0" w:author="Laica" w:date="2014-11-23T19:56:00Z">
            <w:rPr>
              <w:noProof/>
              <w:sz w:val="24"/>
              <w:szCs w:val="24"/>
              <w:lang w:val="en-US" w:eastAsia="ja-JP"/>
            </w:rPr>
          </w:rPrChange>
        </w:rPr>
      </w:pPr>
      <w:r w:rsidRPr="00291520">
        <w:rPr>
          <w:b/>
          <w:noProof/>
        </w:rPr>
        <w:t>1.3.3 Diagrama de Clases</w:t>
      </w:r>
      <w:r>
        <w:rPr>
          <w:noProof/>
        </w:rPr>
        <w:tab/>
      </w:r>
      <w:r w:rsidR="001216AC">
        <w:rPr>
          <w:noProof/>
        </w:rPr>
        <w:fldChar w:fldCharType="begin"/>
      </w:r>
      <w:r>
        <w:rPr>
          <w:noProof/>
        </w:rPr>
        <w:instrText xml:space="preserve"> PAGEREF _Toc277602471 \h </w:instrText>
      </w:r>
      <w:r w:rsidR="001216AC">
        <w:rPr>
          <w:noProof/>
        </w:rPr>
      </w:r>
      <w:r w:rsidR="001216AC">
        <w:rPr>
          <w:noProof/>
        </w:rPr>
        <w:fldChar w:fldCharType="separate"/>
      </w:r>
      <w:r>
        <w:rPr>
          <w:noProof/>
        </w:rPr>
        <w:t>162</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1" w:author="Laica" w:date="2014-11-23T19:56:00Z">
            <w:rPr>
              <w:noProof/>
              <w:sz w:val="24"/>
              <w:szCs w:val="24"/>
              <w:lang w:val="en-US" w:eastAsia="ja-JP"/>
            </w:rPr>
          </w:rPrChange>
        </w:rPr>
      </w:pPr>
      <w:r w:rsidRPr="00291520">
        <w:rPr>
          <w:b/>
          <w:noProof/>
        </w:rPr>
        <w:lastRenderedPageBreak/>
        <w:t>1.3.4 Desarrollo del Prototipo Funcional</w:t>
      </w:r>
      <w:r>
        <w:rPr>
          <w:noProof/>
        </w:rPr>
        <w:tab/>
      </w:r>
      <w:r w:rsidR="001216AC">
        <w:rPr>
          <w:noProof/>
        </w:rPr>
        <w:fldChar w:fldCharType="begin"/>
      </w:r>
      <w:r>
        <w:rPr>
          <w:noProof/>
        </w:rPr>
        <w:instrText xml:space="preserve"> PAGEREF _Toc277602472 \h </w:instrText>
      </w:r>
      <w:r w:rsidR="001216AC">
        <w:rPr>
          <w:noProof/>
        </w:rPr>
      </w:r>
      <w:r w:rsidR="001216AC">
        <w:rPr>
          <w:noProof/>
        </w:rPr>
        <w:fldChar w:fldCharType="separate"/>
      </w:r>
      <w:r>
        <w:rPr>
          <w:noProof/>
        </w:rPr>
        <w:t>164</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2" w:author="Laica" w:date="2014-11-23T19:56:00Z">
            <w:rPr>
              <w:noProof/>
              <w:sz w:val="24"/>
              <w:szCs w:val="24"/>
              <w:lang w:val="en-US" w:eastAsia="ja-JP"/>
            </w:rPr>
          </w:rPrChange>
        </w:rPr>
      </w:pPr>
      <w:r w:rsidRPr="00291520">
        <w:rPr>
          <w:rFonts w:cstheme="majorBidi"/>
          <w:b/>
          <w:iCs/>
          <w:noProof/>
        </w:rPr>
        <w:t>Fuente: Propia</w:t>
      </w:r>
      <w:r>
        <w:rPr>
          <w:noProof/>
        </w:rPr>
        <w:tab/>
      </w:r>
      <w:r w:rsidR="001216AC">
        <w:rPr>
          <w:noProof/>
        </w:rPr>
        <w:fldChar w:fldCharType="begin"/>
      </w:r>
      <w:r>
        <w:rPr>
          <w:noProof/>
        </w:rPr>
        <w:instrText xml:space="preserve"> PAGEREF _Toc277602473 \h </w:instrText>
      </w:r>
      <w:r w:rsidR="001216AC">
        <w:rPr>
          <w:noProof/>
        </w:rPr>
      </w:r>
      <w:r w:rsidR="001216AC">
        <w:rPr>
          <w:noProof/>
        </w:rPr>
        <w:fldChar w:fldCharType="separate"/>
      </w:r>
      <w:r>
        <w:rPr>
          <w:noProof/>
        </w:rPr>
        <w:t>196</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13" w:author="Laica" w:date="2014-11-23T19:56:00Z">
            <w:rPr>
              <w:b w:val="0"/>
              <w:noProof/>
              <w:sz w:val="24"/>
              <w:szCs w:val="24"/>
              <w:lang w:val="en-US" w:eastAsia="ja-JP"/>
            </w:rPr>
          </w:rPrChange>
        </w:rPr>
      </w:pPr>
      <w:r>
        <w:rPr>
          <w:noProof/>
        </w:rPr>
        <w:t>1.4 Pruebas</w:t>
      </w:r>
      <w:r>
        <w:rPr>
          <w:noProof/>
        </w:rPr>
        <w:tab/>
      </w:r>
      <w:r w:rsidR="001216AC">
        <w:rPr>
          <w:noProof/>
        </w:rPr>
        <w:fldChar w:fldCharType="begin"/>
      </w:r>
      <w:r>
        <w:rPr>
          <w:noProof/>
        </w:rPr>
        <w:instrText xml:space="preserve"> PAGEREF _Toc277602474 \h </w:instrText>
      </w:r>
      <w:r w:rsidR="001216AC">
        <w:rPr>
          <w:noProof/>
        </w:rPr>
      </w:r>
      <w:r w:rsidR="001216AC">
        <w:rPr>
          <w:noProof/>
        </w:rPr>
        <w:fldChar w:fldCharType="separate"/>
      </w:r>
      <w:r>
        <w:rPr>
          <w:noProof/>
        </w:rPr>
        <w:t>200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4" w:author="Laica" w:date="2014-11-23T19:56:00Z">
            <w:rPr>
              <w:noProof/>
              <w:sz w:val="24"/>
              <w:szCs w:val="24"/>
              <w:lang w:val="en-US" w:eastAsia="ja-JP"/>
            </w:rPr>
          </w:rPrChange>
        </w:rPr>
      </w:pPr>
      <w:r w:rsidRPr="00291520">
        <w:rPr>
          <w:b/>
          <w:noProof/>
        </w:rPr>
        <w:t>1.4.1 Pruebas Unitarias</w:t>
      </w:r>
      <w:r>
        <w:rPr>
          <w:noProof/>
        </w:rPr>
        <w:tab/>
      </w:r>
      <w:r w:rsidR="001216AC">
        <w:rPr>
          <w:noProof/>
        </w:rPr>
        <w:fldChar w:fldCharType="begin"/>
      </w:r>
      <w:r>
        <w:rPr>
          <w:noProof/>
        </w:rPr>
        <w:instrText xml:space="preserve"> PAGEREF _Toc277602475 \h </w:instrText>
      </w:r>
      <w:r w:rsidR="001216AC">
        <w:rPr>
          <w:noProof/>
        </w:rPr>
      </w:r>
      <w:r w:rsidR="001216AC">
        <w:rPr>
          <w:noProof/>
        </w:rPr>
        <w:fldChar w:fldCharType="separate"/>
      </w:r>
      <w:r>
        <w:rPr>
          <w:noProof/>
        </w:rPr>
        <w:t>201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5" w:author="Laica" w:date="2014-11-23T19:56:00Z">
            <w:rPr>
              <w:noProof/>
              <w:sz w:val="24"/>
              <w:szCs w:val="24"/>
              <w:lang w:val="en-US" w:eastAsia="ja-JP"/>
            </w:rPr>
          </w:rPrChange>
        </w:rPr>
      </w:pPr>
      <w:r w:rsidRPr="00291520">
        <w:rPr>
          <w:b/>
          <w:noProof/>
        </w:rPr>
        <w:t>1.4.2 Pruebas Unitarias para el Prototipo</w:t>
      </w:r>
      <w:r>
        <w:rPr>
          <w:noProof/>
        </w:rPr>
        <w:tab/>
      </w:r>
      <w:r w:rsidR="001216AC">
        <w:rPr>
          <w:noProof/>
        </w:rPr>
        <w:fldChar w:fldCharType="begin"/>
      </w:r>
      <w:r>
        <w:rPr>
          <w:noProof/>
        </w:rPr>
        <w:instrText xml:space="preserve"> PAGEREF _Toc277602476 \h </w:instrText>
      </w:r>
      <w:r w:rsidR="001216AC">
        <w:rPr>
          <w:noProof/>
        </w:rPr>
      </w:r>
      <w:r w:rsidR="001216AC">
        <w:rPr>
          <w:noProof/>
        </w:rPr>
        <w:fldChar w:fldCharType="separate"/>
      </w:r>
      <w:r>
        <w:rPr>
          <w:noProof/>
        </w:rPr>
        <w:t>202</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6" w:author="Laica" w:date="2014-11-23T19:56:00Z">
            <w:rPr>
              <w:noProof/>
              <w:sz w:val="24"/>
              <w:szCs w:val="24"/>
              <w:lang w:val="en-US" w:eastAsia="ja-JP"/>
            </w:rPr>
          </w:rPrChange>
        </w:rPr>
      </w:pPr>
      <w:r w:rsidRPr="00291520">
        <w:rPr>
          <w:b/>
          <w:noProof/>
        </w:rPr>
        <w:t>1.4.3 Pruebas Funcionales del Prototipo</w:t>
      </w:r>
      <w:r>
        <w:rPr>
          <w:noProof/>
        </w:rPr>
        <w:tab/>
      </w:r>
      <w:r w:rsidR="001216AC">
        <w:rPr>
          <w:noProof/>
        </w:rPr>
        <w:fldChar w:fldCharType="begin"/>
      </w:r>
      <w:r>
        <w:rPr>
          <w:noProof/>
        </w:rPr>
        <w:instrText xml:space="preserve"> PAGEREF _Toc277602477 \h </w:instrText>
      </w:r>
      <w:r w:rsidR="001216AC">
        <w:rPr>
          <w:noProof/>
        </w:rPr>
      </w:r>
      <w:r w:rsidR="001216AC">
        <w:rPr>
          <w:noProof/>
        </w:rPr>
        <w:fldChar w:fldCharType="separate"/>
      </w:r>
      <w:r>
        <w:rPr>
          <w:noProof/>
        </w:rPr>
        <w:t>204</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7" w:author="Laica" w:date="2014-11-23T19:56:00Z">
            <w:rPr>
              <w:noProof/>
              <w:sz w:val="24"/>
              <w:szCs w:val="24"/>
              <w:lang w:val="en-US" w:eastAsia="ja-JP"/>
            </w:rPr>
          </w:rPrChange>
        </w:rPr>
      </w:pPr>
      <w:r w:rsidRPr="00291520">
        <w:rPr>
          <w:b/>
          <w:noProof/>
        </w:rPr>
        <w:t>1.4.3.4 Detección de Vulnerabilidades de Secuencia de Comandos entre Páginas</w:t>
      </w:r>
      <w:r>
        <w:rPr>
          <w:noProof/>
        </w:rPr>
        <w:tab/>
      </w:r>
      <w:r w:rsidR="001216AC">
        <w:rPr>
          <w:noProof/>
        </w:rPr>
        <w:fldChar w:fldCharType="begin"/>
      </w:r>
      <w:r>
        <w:rPr>
          <w:noProof/>
        </w:rPr>
        <w:instrText xml:space="preserve"> PAGEREF _Toc277602478 \h </w:instrText>
      </w:r>
      <w:r w:rsidR="001216AC">
        <w:rPr>
          <w:noProof/>
        </w:rPr>
      </w:r>
      <w:r w:rsidR="001216AC">
        <w:rPr>
          <w:noProof/>
        </w:rPr>
        <w:fldChar w:fldCharType="separate"/>
      </w:r>
      <w:r>
        <w:rPr>
          <w:noProof/>
        </w:rPr>
        <w:t>207</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8" w:author="Laica" w:date="2014-11-23T19:56:00Z">
            <w:rPr>
              <w:noProof/>
              <w:sz w:val="24"/>
              <w:szCs w:val="24"/>
              <w:lang w:val="en-US" w:eastAsia="ja-JP"/>
            </w:rPr>
          </w:rPrChange>
        </w:rPr>
      </w:pPr>
      <w:r w:rsidRPr="00291520">
        <w:rPr>
          <w:b/>
          <w:noProof/>
        </w:rPr>
        <w:t>1.4.3.5 Detección de Vulnerabilidades de Inyección de SQL</w:t>
      </w:r>
      <w:r>
        <w:rPr>
          <w:noProof/>
        </w:rPr>
        <w:tab/>
      </w:r>
      <w:r w:rsidR="001216AC">
        <w:rPr>
          <w:noProof/>
        </w:rPr>
        <w:fldChar w:fldCharType="begin"/>
      </w:r>
      <w:r>
        <w:rPr>
          <w:noProof/>
        </w:rPr>
        <w:instrText xml:space="preserve"> PAGEREF _Toc277602479 \h </w:instrText>
      </w:r>
      <w:r w:rsidR="001216AC">
        <w:rPr>
          <w:noProof/>
        </w:rPr>
      </w:r>
      <w:r w:rsidR="001216AC">
        <w:rPr>
          <w:noProof/>
        </w:rPr>
        <w:fldChar w:fldCharType="separate"/>
      </w:r>
      <w:r>
        <w:rPr>
          <w:noProof/>
        </w:rPr>
        <w:t>208</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19" w:author="Laica" w:date="2014-11-23T19:56:00Z">
            <w:rPr>
              <w:noProof/>
              <w:sz w:val="24"/>
              <w:szCs w:val="24"/>
              <w:lang w:val="en-US" w:eastAsia="ja-JP"/>
            </w:rPr>
          </w:rPrChange>
        </w:rPr>
      </w:pPr>
      <w:r w:rsidRPr="00291520">
        <w:rPr>
          <w:b/>
          <w:noProof/>
        </w:rPr>
        <w:t>1.4.3.6 Detección de Vulnerabilidades de Autenticación Rota y Manejo de Sesiones</w:t>
      </w:r>
      <w:r>
        <w:rPr>
          <w:noProof/>
        </w:rPr>
        <w:tab/>
      </w:r>
      <w:r w:rsidR="001216AC">
        <w:rPr>
          <w:noProof/>
        </w:rPr>
        <w:fldChar w:fldCharType="begin"/>
      </w:r>
      <w:r>
        <w:rPr>
          <w:noProof/>
        </w:rPr>
        <w:instrText xml:space="preserve"> PAGEREF _Toc277602480 \h </w:instrText>
      </w:r>
      <w:r w:rsidR="001216AC">
        <w:rPr>
          <w:noProof/>
        </w:rPr>
      </w:r>
      <w:r w:rsidR="001216AC">
        <w:rPr>
          <w:noProof/>
        </w:rPr>
        <w:fldChar w:fldCharType="separate"/>
      </w:r>
      <w:r>
        <w:rPr>
          <w:noProof/>
        </w:rPr>
        <w:t>210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0" w:author="Laica" w:date="2014-11-23T19:56:00Z">
            <w:rPr>
              <w:noProof/>
              <w:sz w:val="24"/>
              <w:szCs w:val="24"/>
              <w:lang w:val="en-US" w:eastAsia="ja-JP"/>
            </w:rPr>
          </w:rPrChange>
        </w:rPr>
      </w:pPr>
      <w:r w:rsidRPr="00291520">
        <w:rPr>
          <w:b/>
          <w:noProof/>
        </w:rPr>
        <w:t>1.4.3.7 Detección de Vulnerabilidades de Exposición de datos Sensibles</w:t>
      </w:r>
      <w:r>
        <w:rPr>
          <w:noProof/>
        </w:rPr>
        <w:tab/>
      </w:r>
      <w:r w:rsidR="001216AC">
        <w:rPr>
          <w:noProof/>
        </w:rPr>
        <w:fldChar w:fldCharType="begin"/>
      </w:r>
      <w:r>
        <w:rPr>
          <w:noProof/>
        </w:rPr>
        <w:instrText xml:space="preserve"> PAGEREF _Toc277602481 \h </w:instrText>
      </w:r>
      <w:r w:rsidR="001216AC">
        <w:rPr>
          <w:noProof/>
        </w:rPr>
      </w:r>
      <w:r w:rsidR="001216AC">
        <w:rPr>
          <w:noProof/>
        </w:rPr>
        <w:fldChar w:fldCharType="separate"/>
      </w:r>
      <w:r>
        <w:rPr>
          <w:noProof/>
        </w:rPr>
        <w:t>212</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1" w:author="Laica" w:date="2014-11-23T19:56:00Z">
            <w:rPr>
              <w:noProof/>
              <w:sz w:val="24"/>
              <w:szCs w:val="24"/>
              <w:lang w:val="en-US" w:eastAsia="ja-JP"/>
            </w:rPr>
          </w:rPrChange>
        </w:rPr>
      </w:pPr>
      <w:r w:rsidRPr="00291520">
        <w:rPr>
          <w:b/>
          <w:noProof/>
        </w:rPr>
        <w:t>1.4.3.8 Detección de Vulnerabilidades de Configuración Incorrecta de Seguridad.</w:t>
      </w:r>
      <w:r>
        <w:rPr>
          <w:noProof/>
        </w:rPr>
        <w:tab/>
      </w:r>
      <w:r w:rsidR="001216AC">
        <w:rPr>
          <w:noProof/>
        </w:rPr>
        <w:fldChar w:fldCharType="begin"/>
      </w:r>
      <w:r>
        <w:rPr>
          <w:noProof/>
        </w:rPr>
        <w:instrText xml:space="preserve"> PAGEREF _Toc277602482 \h </w:instrText>
      </w:r>
      <w:r w:rsidR="001216AC">
        <w:rPr>
          <w:noProof/>
        </w:rPr>
      </w:r>
      <w:r w:rsidR="001216AC">
        <w:rPr>
          <w:noProof/>
        </w:rPr>
        <w:fldChar w:fldCharType="separate"/>
      </w:r>
      <w:r>
        <w:rPr>
          <w:noProof/>
        </w:rPr>
        <w:t>213</w:t>
      </w:r>
      <w:r w:rsidR="001216AC">
        <w:rPr>
          <w:noProof/>
        </w:rPr>
        <w:fldChar w:fldCharType="end"/>
      </w:r>
    </w:p>
    <w:p w:rsidR="00A7670B" w:rsidRPr="00ED337F" w:rsidRDefault="00A7670B">
      <w:pPr>
        <w:pStyle w:val="TDC1"/>
        <w:tabs>
          <w:tab w:val="right" w:leader="dot" w:pos="8375"/>
        </w:tabs>
        <w:rPr>
          <w:b w:val="0"/>
          <w:noProof/>
          <w:lang w:val="es-CR" w:eastAsia="ja-JP"/>
          <w:rPrChange w:id="222" w:author="Laica" w:date="2014-11-23T19:56:00Z">
            <w:rPr>
              <w:b w:val="0"/>
              <w:noProof/>
              <w:lang w:val="en-US" w:eastAsia="ja-JP"/>
            </w:rPr>
          </w:rPrChange>
        </w:rPr>
      </w:pPr>
      <w:r>
        <w:rPr>
          <w:noProof/>
        </w:rPr>
        <w:t>2. INTERPRETACIÓN DE RESULTADOS</w:t>
      </w:r>
      <w:r>
        <w:rPr>
          <w:noProof/>
        </w:rPr>
        <w:tab/>
      </w:r>
      <w:r w:rsidR="001216AC">
        <w:rPr>
          <w:noProof/>
        </w:rPr>
        <w:fldChar w:fldCharType="begin"/>
      </w:r>
      <w:r>
        <w:rPr>
          <w:noProof/>
        </w:rPr>
        <w:instrText xml:space="preserve"> PAGEREF _Toc277602483 \h </w:instrText>
      </w:r>
      <w:r w:rsidR="001216AC">
        <w:rPr>
          <w:noProof/>
        </w:rPr>
      </w:r>
      <w:r w:rsidR="001216AC">
        <w:rPr>
          <w:noProof/>
        </w:rPr>
        <w:fldChar w:fldCharType="separate"/>
      </w:r>
      <w:r>
        <w:rPr>
          <w:noProof/>
        </w:rPr>
        <w:t>215</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23" w:author="Laica" w:date="2014-11-23T19:56:00Z">
            <w:rPr>
              <w:b w:val="0"/>
              <w:noProof/>
              <w:sz w:val="24"/>
              <w:szCs w:val="24"/>
              <w:lang w:val="en-US" w:eastAsia="ja-JP"/>
            </w:rPr>
          </w:rPrChange>
        </w:rPr>
      </w:pPr>
      <w:r>
        <w:rPr>
          <w:noProof/>
        </w:rPr>
        <w:t>2.1 Observación como instrumento de análisis.</w:t>
      </w:r>
      <w:r>
        <w:rPr>
          <w:noProof/>
        </w:rPr>
        <w:tab/>
      </w:r>
      <w:r w:rsidR="001216AC">
        <w:rPr>
          <w:noProof/>
        </w:rPr>
        <w:fldChar w:fldCharType="begin"/>
      </w:r>
      <w:r>
        <w:rPr>
          <w:noProof/>
        </w:rPr>
        <w:instrText xml:space="preserve"> PAGEREF _Toc277602484 \h </w:instrText>
      </w:r>
      <w:r w:rsidR="001216AC">
        <w:rPr>
          <w:noProof/>
        </w:rPr>
      </w:r>
      <w:r w:rsidR="001216AC">
        <w:rPr>
          <w:noProof/>
        </w:rPr>
        <w:fldChar w:fldCharType="separate"/>
      </w:r>
      <w:r>
        <w:rPr>
          <w:noProof/>
        </w:rPr>
        <w:t>215</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4" w:author="Laica" w:date="2014-11-23T19:56:00Z">
            <w:rPr>
              <w:noProof/>
              <w:sz w:val="24"/>
              <w:szCs w:val="24"/>
              <w:lang w:val="en-US" w:eastAsia="ja-JP"/>
            </w:rPr>
          </w:rPrChange>
        </w:rPr>
      </w:pPr>
      <w:r w:rsidRPr="00291520">
        <w:rPr>
          <w:b/>
          <w:noProof/>
        </w:rPr>
        <w:t>2.1.1 Observación del estado de la seguridad.</w:t>
      </w:r>
      <w:r>
        <w:rPr>
          <w:noProof/>
        </w:rPr>
        <w:tab/>
      </w:r>
      <w:r w:rsidR="001216AC">
        <w:rPr>
          <w:noProof/>
        </w:rPr>
        <w:fldChar w:fldCharType="begin"/>
      </w:r>
      <w:r>
        <w:rPr>
          <w:noProof/>
        </w:rPr>
        <w:instrText xml:space="preserve"> PAGEREF _Toc277602485 \h </w:instrText>
      </w:r>
      <w:r w:rsidR="001216AC">
        <w:rPr>
          <w:noProof/>
        </w:rPr>
      </w:r>
      <w:r w:rsidR="001216AC">
        <w:rPr>
          <w:noProof/>
        </w:rPr>
        <w:fldChar w:fldCharType="separate"/>
      </w:r>
      <w:r>
        <w:rPr>
          <w:noProof/>
        </w:rPr>
        <w:t>218</w:t>
      </w:r>
      <w:r w:rsidR="001216AC">
        <w:rPr>
          <w:noProof/>
        </w:rPr>
        <w:fldChar w:fldCharType="end"/>
      </w:r>
    </w:p>
    <w:p w:rsidR="00A7670B" w:rsidRPr="00ED337F" w:rsidRDefault="00A7670B">
      <w:pPr>
        <w:pStyle w:val="TDC2"/>
        <w:tabs>
          <w:tab w:val="right" w:leader="dot" w:pos="8375"/>
        </w:tabs>
        <w:rPr>
          <w:b w:val="0"/>
          <w:noProof/>
          <w:sz w:val="24"/>
          <w:szCs w:val="24"/>
          <w:lang w:val="es-CR" w:eastAsia="ja-JP"/>
          <w:rPrChange w:id="225" w:author="Laica" w:date="2014-11-23T19:56:00Z">
            <w:rPr>
              <w:b w:val="0"/>
              <w:noProof/>
              <w:sz w:val="24"/>
              <w:szCs w:val="24"/>
              <w:lang w:val="en-US" w:eastAsia="ja-JP"/>
            </w:rPr>
          </w:rPrChange>
        </w:rPr>
      </w:pPr>
      <w:r>
        <w:rPr>
          <w:noProof/>
        </w:rPr>
        <w:t>2.2 Resultados de la encuesta</w:t>
      </w:r>
      <w:r>
        <w:rPr>
          <w:noProof/>
        </w:rPr>
        <w:tab/>
      </w:r>
      <w:r w:rsidR="001216AC">
        <w:rPr>
          <w:noProof/>
        </w:rPr>
        <w:fldChar w:fldCharType="begin"/>
      </w:r>
      <w:r>
        <w:rPr>
          <w:noProof/>
        </w:rPr>
        <w:instrText xml:space="preserve"> PAGEREF _Toc277602486 \h </w:instrText>
      </w:r>
      <w:r w:rsidR="001216AC">
        <w:rPr>
          <w:noProof/>
        </w:rPr>
      </w:r>
      <w:r w:rsidR="001216AC">
        <w:rPr>
          <w:noProof/>
        </w:rPr>
        <w:fldChar w:fldCharType="separate"/>
      </w:r>
      <w:r>
        <w:rPr>
          <w:noProof/>
        </w:rPr>
        <w:t>220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6" w:author="Laica" w:date="2014-11-23T19:56:00Z">
            <w:rPr>
              <w:noProof/>
              <w:sz w:val="24"/>
              <w:szCs w:val="24"/>
              <w:lang w:val="en-US" w:eastAsia="ja-JP"/>
            </w:rPr>
          </w:rPrChange>
        </w:rPr>
      </w:pPr>
      <w:r w:rsidRPr="00291520">
        <w:rPr>
          <w:b/>
          <w:noProof/>
        </w:rPr>
        <w:t>2.2.1 Pregunta 1</w:t>
      </w:r>
      <w:r>
        <w:rPr>
          <w:noProof/>
        </w:rPr>
        <w:tab/>
      </w:r>
      <w:r w:rsidR="001216AC">
        <w:rPr>
          <w:noProof/>
        </w:rPr>
        <w:fldChar w:fldCharType="begin"/>
      </w:r>
      <w:r>
        <w:rPr>
          <w:noProof/>
        </w:rPr>
        <w:instrText xml:space="preserve"> PAGEREF _Toc277602487 \h </w:instrText>
      </w:r>
      <w:r w:rsidR="001216AC">
        <w:rPr>
          <w:noProof/>
        </w:rPr>
      </w:r>
      <w:r w:rsidR="001216AC">
        <w:rPr>
          <w:noProof/>
        </w:rPr>
        <w:fldChar w:fldCharType="separate"/>
      </w:r>
      <w:r>
        <w:rPr>
          <w:noProof/>
        </w:rPr>
        <w:t>220</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7" w:author="Laica" w:date="2014-11-23T19:56:00Z">
            <w:rPr>
              <w:noProof/>
              <w:sz w:val="24"/>
              <w:szCs w:val="24"/>
              <w:lang w:val="en-US" w:eastAsia="ja-JP"/>
            </w:rPr>
          </w:rPrChange>
        </w:rPr>
      </w:pPr>
      <w:r w:rsidRPr="00291520">
        <w:rPr>
          <w:b/>
          <w:noProof/>
        </w:rPr>
        <w:t>2.2.2 Pregunta 2</w:t>
      </w:r>
      <w:r>
        <w:rPr>
          <w:noProof/>
        </w:rPr>
        <w:tab/>
      </w:r>
      <w:r w:rsidR="001216AC">
        <w:rPr>
          <w:noProof/>
        </w:rPr>
        <w:fldChar w:fldCharType="begin"/>
      </w:r>
      <w:r>
        <w:rPr>
          <w:noProof/>
        </w:rPr>
        <w:instrText xml:space="preserve"> PAGEREF _Toc277602488 \h </w:instrText>
      </w:r>
      <w:r w:rsidR="001216AC">
        <w:rPr>
          <w:noProof/>
        </w:rPr>
      </w:r>
      <w:r w:rsidR="001216AC">
        <w:rPr>
          <w:noProof/>
        </w:rPr>
        <w:fldChar w:fldCharType="separate"/>
      </w:r>
      <w:r>
        <w:rPr>
          <w:noProof/>
        </w:rPr>
        <w:t>221</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8" w:author="Laica" w:date="2014-11-23T19:56:00Z">
            <w:rPr>
              <w:noProof/>
              <w:sz w:val="24"/>
              <w:szCs w:val="24"/>
              <w:lang w:val="en-US" w:eastAsia="ja-JP"/>
            </w:rPr>
          </w:rPrChange>
        </w:rPr>
      </w:pPr>
      <w:r w:rsidRPr="00291520">
        <w:rPr>
          <w:b/>
          <w:noProof/>
        </w:rPr>
        <w:t>2.2.3 Pregunta 3</w:t>
      </w:r>
      <w:r>
        <w:rPr>
          <w:noProof/>
        </w:rPr>
        <w:tab/>
      </w:r>
      <w:r w:rsidR="001216AC">
        <w:rPr>
          <w:noProof/>
        </w:rPr>
        <w:fldChar w:fldCharType="begin"/>
      </w:r>
      <w:r>
        <w:rPr>
          <w:noProof/>
        </w:rPr>
        <w:instrText xml:space="preserve"> PAGEREF _Toc277602489 \h </w:instrText>
      </w:r>
      <w:r w:rsidR="001216AC">
        <w:rPr>
          <w:noProof/>
        </w:rPr>
      </w:r>
      <w:r w:rsidR="001216AC">
        <w:rPr>
          <w:noProof/>
        </w:rPr>
        <w:fldChar w:fldCharType="separate"/>
      </w:r>
      <w:r>
        <w:rPr>
          <w:noProof/>
        </w:rPr>
        <w:t>223</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29" w:author="Laica" w:date="2014-11-23T19:56:00Z">
            <w:rPr>
              <w:noProof/>
              <w:sz w:val="24"/>
              <w:szCs w:val="24"/>
              <w:lang w:val="en-US" w:eastAsia="ja-JP"/>
            </w:rPr>
          </w:rPrChange>
        </w:rPr>
      </w:pPr>
      <w:r w:rsidRPr="00291520">
        <w:rPr>
          <w:b/>
          <w:noProof/>
        </w:rPr>
        <w:t>2.2.4 Pregunta 4</w:t>
      </w:r>
      <w:r>
        <w:rPr>
          <w:noProof/>
        </w:rPr>
        <w:tab/>
      </w:r>
      <w:r w:rsidR="001216AC">
        <w:rPr>
          <w:noProof/>
        </w:rPr>
        <w:fldChar w:fldCharType="begin"/>
      </w:r>
      <w:r>
        <w:rPr>
          <w:noProof/>
        </w:rPr>
        <w:instrText xml:space="preserve"> PAGEREF _Toc277602490 \h </w:instrText>
      </w:r>
      <w:r w:rsidR="001216AC">
        <w:rPr>
          <w:noProof/>
        </w:rPr>
      </w:r>
      <w:r w:rsidR="001216AC">
        <w:rPr>
          <w:noProof/>
        </w:rPr>
        <w:fldChar w:fldCharType="separate"/>
      </w:r>
      <w:r>
        <w:rPr>
          <w:noProof/>
        </w:rPr>
        <w:t>225</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30" w:author="Laica" w:date="2014-11-23T19:56:00Z">
            <w:rPr>
              <w:noProof/>
              <w:sz w:val="24"/>
              <w:szCs w:val="24"/>
              <w:lang w:val="en-US" w:eastAsia="ja-JP"/>
            </w:rPr>
          </w:rPrChange>
        </w:rPr>
      </w:pPr>
      <w:r w:rsidRPr="00291520">
        <w:rPr>
          <w:b/>
          <w:noProof/>
        </w:rPr>
        <w:t>2.2.5 Pregunta 5</w:t>
      </w:r>
      <w:r>
        <w:rPr>
          <w:noProof/>
        </w:rPr>
        <w:tab/>
      </w:r>
      <w:r w:rsidR="001216AC">
        <w:rPr>
          <w:noProof/>
        </w:rPr>
        <w:fldChar w:fldCharType="begin"/>
      </w:r>
      <w:r>
        <w:rPr>
          <w:noProof/>
        </w:rPr>
        <w:instrText xml:space="preserve"> PAGEREF _Toc277602491 \h </w:instrText>
      </w:r>
      <w:r w:rsidR="001216AC">
        <w:rPr>
          <w:noProof/>
        </w:rPr>
      </w:r>
      <w:r w:rsidR="001216AC">
        <w:rPr>
          <w:noProof/>
        </w:rPr>
        <w:fldChar w:fldCharType="separate"/>
      </w:r>
      <w:r>
        <w:rPr>
          <w:noProof/>
        </w:rPr>
        <w:t>225</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31" w:author="Laica" w:date="2014-11-23T19:56:00Z">
            <w:rPr>
              <w:noProof/>
              <w:sz w:val="24"/>
              <w:szCs w:val="24"/>
              <w:lang w:val="en-US" w:eastAsia="ja-JP"/>
            </w:rPr>
          </w:rPrChange>
        </w:rPr>
      </w:pPr>
      <w:r w:rsidRPr="00291520">
        <w:rPr>
          <w:b/>
          <w:noProof/>
        </w:rPr>
        <w:t>2.2.6 Pregunta 6</w:t>
      </w:r>
      <w:r>
        <w:rPr>
          <w:noProof/>
        </w:rPr>
        <w:tab/>
      </w:r>
      <w:r w:rsidR="001216AC">
        <w:rPr>
          <w:noProof/>
        </w:rPr>
        <w:fldChar w:fldCharType="begin"/>
      </w:r>
      <w:r>
        <w:rPr>
          <w:noProof/>
        </w:rPr>
        <w:instrText xml:space="preserve"> PAGEREF _Toc277602492 \h </w:instrText>
      </w:r>
      <w:r w:rsidR="001216AC">
        <w:rPr>
          <w:noProof/>
        </w:rPr>
      </w:r>
      <w:r w:rsidR="001216AC">
        <w:rPr>
          <w:noProof/>
        </w:rPr>
        <w:fldChar w:fldCharType="separate"/>
      </w:r>
      <w:r>
        <w:rPr>
          <w:noProof/>
        </w:rPr>
        <w:t>226</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32" w:author="Laica" w:date="2014-11-23T19:56:00Z">
            <w:rPr>
              <w:noProof/>
              <w:sz w:val="24"/>
              <w:szCs w:val="24"/>
              <w:lang w:val="en-US" w:eastAsia="ja-JP"/>
            </w:rPr>
          </w:rPrChange>
        </w:rPr>
      </w:pPr>
      <w:r w:rsidRPr="00291520">
        <w:rPr>
          <w:b/>
          <w:noProof/>
        </w:rPr>
        <w:lastRenderedPageBreak/>
        <w:t>2.2.7 Pregunta 7</w:t>
      </w:r>
      <w:r>
        <w:rPr>
          <w:noProof/>
        </w:rPr>
        <w:tab/>
      </w:r>
      <w:r w:rsidR="001216AC">
        <w:rPr>
          <w:noProof/>
        </w:rPr>
        <w:fldChar w:fldCharType="begin"/>
      </w:r>
      <w:r>
        <w:rPr>
          <w:noProof/>
        </w:rPr>
        <w:instrText xml:space="preserve"> PAGEREF _Toc277602493 \h </w:instrText>
      </w:r>
      <w:r w:rsidR="001216AC">
        <w:rPr>
          <w:noProof/>
        </w:rPr>
      </w:r>
      <w:r w:rsidR="001216AC">
        <w:rPr>
          <w:noProof/>
        </w:rPr>
        <w:fldChar w:fldCharType="separate"/>
      </w:r>
      <w:r>
        <w:rPr>
          <w:noProof/>
        </w:rPr>
        <w:t>227</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33" w:author="Laica" w:date="2014-11-23T19:56:00Z">
            <w:rPr>
              <w:noProof/>
              <w:sz w:val="24"/>
              <w:szCs w:val="24"/>
              <w:lang w:val="en-US" w:eastAsia="ja-JP"/>
            </w:rPr>
          </w:rPrChange>
        </w:rPr>
      </w:pPr>
      <w:r w:rsidRPr="00291520">
        <w:rPr>
          <w:b/>
          <w:noProof/>
        </w:rPr>
        <w:t>2.2.8 Pregunta 8</w:t>
      </w:r>
      <w:r>
        <w:rPr>
          <w:noProof/>
        </w:rPr>
        <w:tab/>
      </w:r>
      <w:r w:rsidR="001216AC">
        <w:rPr>
          <w:noProof/>
        </w:rPr>
        <w:fldChar w:fldCharType="begin"/>
      </w:r>
      <w:r>
        <w:rPr>
          <w:noProof/>
        </w:rPr>
        <w:instrText xml:space="preserve"> PAGEREF _Toc277602494 \h </w:instrText>
      </w:r>
      <w:r w:rsidR="001216AC">
        <w:rPr>
          <w:noProof/>
        </w:rPr>
      </w:r>
      <w:r w:rsidR="001216AC">
        <w:rPr>
          <w:noProof/>
        </w:rPr>
        <w:fldChar w:fldCharType="separate"/>
      </w:r>
      <w:r>
        <w:rPr>
          <w:noProof/>
        </w:rPr>
        <w:t>227</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34" w:author="Laica" w:date="2014-11-23T19:56:00Z">
            <w:rPr>
              <w:noProof/>
              <w:sz w:val="24"/>
              <w:szCs w:val="24"/>
              <w:lang w:val="en-US" w:eastAsia="ja-JP"/>
            </w:rPr>
          </w:rPrChange>
        </w:rPr>
      </w:pPr>
      <w:r w:rsidRPr="00291520">
        <w:rPr>
          <w:b/>
          <w:noProof/>
        </w:rPr>
        <w:t>2.2.9 Pregunta 9</w:t>
      </w:r>
      <w:r>
        <w:rPr>
          <w:noProof/>
        </w:rPr>
        <w:tab/>
      </w:r>
      <w:r w:rsidR="001216AC">
        <w:rPr>
          <w:noProof/>
        </w:rPr>
        <w:fldChar w:fldCharType="begin"/>
      </w:r>
      <w:r>
        <w:rPr>
          <w:noProof/>
        </w:rPr>
        <w:instrText xml:space="preserve"> PAGEREF _Toc277602495 \h </w:instrText>
      </w:r>
      <w:r w:rsidR="001216AC">
        <w:rPr>
          <w:noProof/>
        </w:rPr>
      </w:r>
      <w:r w:rsidR="001216AC">
        <w:rPr>
          <w:noProof/>
        </w:rPr>
        <w:fldChar w:fldCharType="separate"/>
      </w:r>
      <w:r>
        <w:rPr>
          <w:noProof/>
        </w:rPr>
        <w:t>228</w:t>
      </w:r>
      <w:r w:rsidR="001216AC">
        <w:rPr>
          <w:noProof/>
        </w:rPr>
        <w:fldChar w:fldCharType="end"/>
      </w:r>
    </w:p>
    <w:p w:rsidR="00A7670B" w:rsidRPr="00ED337F" w:rsidRDefault="00A7670B">
      <w:pPr>
        <w:pStyle w:val="TDC3"/>
        <w:tabs>
          <w:tab w:val="right" w:leader="dot" w:pos="8375"/>
        </w:tabs>
        <w:rPr>
          <w:noProof/>
          <w:sz w:val="24"/>
          <w:szCs w:val="24"/>
          <w:lang w:val="es-CR" w:eastAsia="ja-JP"/>
          <w:rPrChange w:id="235" w:author="Laica" w:date="2014-11-23T19:56:00Z">
            <w:rPr>
              <w:noProof/>
              <w:sz w:val="24"/>
              <w:szCs w:val="24"/>
              <w:lang w:val="en-US" w:eastAsia="ja-JP"/>
            </w:rPr>
          </w:rPrChange>
        </w:rPr>
      </w:pPr>
      <w:r w:rsidRPr="00291520">
        <w:rPr>
          <w:b/>
          <w:noProof/>
        </w:rPr>
        <w:t>2.2.10 Pregunta 10</w:t>
      </w:r>
      <w:r>
        <w:rPr>
          <w:noProof/>
        </w:rPr>
        <w:tab/>
      </w:r>
      <w:r w:rsidR="001216AC">
        <w:rPr>
          <w:noProof/>
        </w:rPr>
        <w:fldChar w:fldCharType="begin"/>
      </w:r>
      <w:r>
        <w:rPr>
          <w:noProof/>
        </w:rPr>
        <w:instrText xml:space="preserve"> PAGEREF _Toc277602496 \h </w:instrText>
      </w:r>
      <w:r w:rsidR="001216AC">
        <w:rPr>
          <w:noProof/>
        </w:rPr>
      </w:r>
      <w:r w:rsidR="001216AC">
        <w:rPr>
          <w:noProof/>
        </w:rPr>
        <w:fldChar w:fldCharType="separate"/>
      </w:r>
      <w:r>
        <w:rPr>
          <w:noProof/>
        </w:rPr>
        <w:t>230</w:t>
      </w:r>
      <w:r w:rsidR="001216AC">
        <w:rPr>
          <w:noProof/>
        </w:rPr>
        <w:fldChar w:fldCharType="end"/>
      </w:r>
    </w:p>
    <w:p w:rsidR="00A7670B" w:rsidRPr="00ED337F" w:rsidRDefault="00A7670B">
      <w:pPr>
        <w:pStyle w:val="TDC1"/>
        <w:tabs>
          <w:tab w:val="right" w:leader="dot" w:pos="8375"/>
        </w:tabs>
        <w:rPr>
          <w:b w:val="0"/>
          <w:noProof/>
          <w:lang w:val="es-CR" w:eastAsia="ja-JP"/>
          <w:rPrChange w:id="236" w:author="Laica" w:date="2014-11-23T19:56:00Z">
            <w:rPr>
              <w:b w:val="0"/>
              <w:noProof/>
              <w:lang w:val="en-US" w:eastAsia="ja-JP"/>
            </w:rPr>
          </w:rPrChange>
        </w:rPr>
      </w:pPr>
      <w:r>
        <w:rPr>
          <w:noProof/>
        </w:rPr>
        <w:t>3. Aportes</w:t>
      </w:r>
      <w:r>
        <w:rPr>
          <w:noProof/>
        </w:rPr>
        <w:tab/>
      </w:r>
      <w:r w:rsidR="001216AC">
        <w:rPr>
          <w:noProof/>
        </w:rPr>
        <w:fldChar w:fldCharType="begin"/>
      </w:r>
      <w:r>
        <w:rPr>
          <w:noProof/>
        </w:rPr>
        <w:instrText xml:space="preserve"> PAGEREF _Toc277602497 \h </w:instrText>
      </w:r>
      <w:r w:rsidR="001216AC">
        <w:rPr>
          <w:noProof/>
        </w:rPr>
      </w:r>
      <w:r w:rsidR="001216AC">
        <w:rPr>
          <w:noProof/>
        </w:rPr>
        <w:fldChar w:fldCharType="separate"/>
      </w:r>
      <w:r>
        <w:rPr>
          <w:noProof/>
        </w:rPr>
        <w:t>231</w:t>
      </w:r>
      <w:r w:rsidR="001216AC">
        <w:rPr>
          <w:noProof/>
        </w:rPr>
        <w:fldChar w:fldCharType="end"/>
      </w:r>
    </w:p>
    <w:p w:rsidR="00A7670B" w:rsidRPr="00ED337F" w:rsidRDefault="00A7670B">
      <w:pPr>
        <w:pStyle w:val="TDC1"/>
        <w:tabs>
          <w:tab w:val="right" w:leader="dot" w:pos="8375"/>
        </w:tabs>
        <w:rPr>
          <w:b w:val="0"/>
          <w:noProof/>
          <w:lang w:val="es-CR" w:eastAsia="ja-JP"/>
          <w:rPrChange w:id="237" w:author="Laica" w:date="2014-11-23T19:56:00Z">
            <w:rPr>
              <w:b w:val="0"/>
              <w:noProof/>
              <w:lang w:val="en-US" w:eastAsia="ja-JP"/>
            </w:rPr>
          </w:rPrChange>
        </w:rPr>
      </w:pPr>
      <w:r>
        <w:rPr>
          <w:noProof/>
        </w:rPr>
        <w:t>CONCLUSIONES</w:t>
      </w:r>
      <w:r>
        <w:rPr>
          <w:noProof/>
        </w:rPr>
        <w:tab/>
      </w:r>
      <w:r w:rsidR="001216AC">
        <w:rPr>
          <w:noProof/>
        </w:rPr>
        <w:fldChar w:fldCharType="begin"/>
      </w:r>
      <w:r>
        <w:rPr>
          <w:noProof/>
        </w:rPr>
        <w:instrText xml:space="preserve"> PAGEREF _Toc277602498 \h </w:instrText>
      </w:r>
      <w:r w:rsidR="001216AC">
        <w:rPr>
          <w:noProof/>
        </w:rPr>
      </w:r>
      <w:r w:rsidR="001216AC">
        <w:rPr>
          <w:noProof/>
        </w:rPr>
        <w:fldChar w:fldCharType="separate"/>
      </w:r>
      <w:r>
        <w:rPr>
          <w:noProof/>
        </w:rPr>
        <w:t>232</w:t>
      </w:r>
      <w:r w:rsidR="001216AC">
        <w:rPr>
          <w:noProof/>
        </w:rPr>
        <w:fldChar w:fldCharType="end"/>
      </w:r>
    </w:p>
    <w:p w:rsidR="00A7670B" w:rsidRPr="00ED337F" w:rsidRDefault="00A7670B">
      <w:pPr>
        <w:pStyle w:val="TDC1"/>
        <w:tabs>
          <w:tab w:val="right" w:leader="dot" w:pos="8375"/>
        </w:tabs>
        <w:rPr>
          <w:b w:val="0"/>
          <w:noProof/>
          <w:lang w:val="es-CR" w:eastAsia="ja-JP"/>
          <w:rPrChange w:id="238" w:author="Laica" w:date="2014-11-23T19:56:00Z">
            <w:rPr>
              <w:b w:val="0"/>
              <w:noProof/>
              <w:lang w:val="en-US" w:eastAsia="ja-JP"/>
            </w:rPr>
          </w:rPrChange>
        </w:rPr>
      </w:pPr>
      <w:r>
        <w:rPr>
          <w:noProof/>
        </w:rPr>
        <w:t>RECOMENDACIONES</w:t>
      </w:r>
      <w:r>
        <w:rPr>
          <w:noProof/>
        </w:rPr>
        <w:tab/>
      </w:r>
      <w:r w:rsidR="001216AC">
        <w:rPr>
          <w:noProof/>
        </w:rPr>
        <w:fldChar w:fldCharType="begin"/>
      </w:r>
      <w:r>
        <w:rPr>
          <w:noProof/>
        </w:rPr>
        <w:instrText xml:space="preserve"> PAGEREF _Toc277602499 \h </w:instrText>
      </w:r>
      <w:r w:rsidR="001216AC">
        <w:rPr>
          <w:noProof/>
        </w:rPr>
      </w:r>
      <w:r w:rsidR="001216AC">
        <w:rPr>
          <w:noProof/>
        </w:rPr>
        <w:fldChar w:fldCharType="separate"/>
      </w:r>
      <w:r>
        <w:rPr>
          <w:noProof/>
        </w:rPr>
        <w:t>233</w:t>
      </w:r>
      <w:r w:rsidR="001216AC">
        <w:rPr>
          <w:noProof/>
        </w:rPr>
        <w:fldChar w:fldCharType="end"/>
      </w:r>
    </w:p>
    <w:p w:rsidR="00A7670B" w:rsidRPr="00ED337F" w:rsidRDefault="00A7670B">
      <w:pPr>
        <w:pStyle w:val="TDC1"/>
        <w:tabs>
          <w:tab w:val="right" w:leader="dot" w:pos="8375"/>
        </w:tabs>
        <w:rPr>
          <w:b w:val="0"/>
          <w:noProof/>
          <w:lang w:val="es-CR" w:eastAsia="ja-JP"/>
          <w:rPrChange w:id="239" w:author="Laica" w:date="2014-11-23T19:56:00Z">
            <w:rPr>
              <w:b w:val="0"/>
              <w:noProof/>
              <w:lang w:val="en-US" w:eastAsia="ja-JP"/>
            </w:rPr>
          </w:rPrChange>
        </w:rPr>
      </w:pPr>
      <w:r>
        <w:rPr>
          <w:noProof/>
        </w:rPr>
        <w:t>BIBLIOGRAFÍA Y OTRAS FUENTES</w:t>
      </w:r>
      <w:r>
        <w:rPr>
          <w:noProof/>
        </w:rPr>
        <w:tab/>
      </w:r>
      <w:r w:rsidR="001216AC">
        <w:rPr>
          <w:noProof/>
        </w:rPr>
        <w:fldChar w:fldCharType="begin"/>
      </w:r>
      <w:r>
        <w:rPr>
          <w:noProof/>
        </w:rPr>
        <w:instrText xml:space="preserve"> PAGEREF _Toc277602500 \h </w:instrText>
      </w:r>
      <w:r w:rsidR="001216AC">
        <w:rPr>
          <w:noProof/>
        </w:rPr>
      </w:r>
      <w:r w:rsidR="001216AC">
        <w:rPr>
          <w:noProof/>
        </w:rPr>
        <w:fldChar w:fldCharType="separate"/>
      </w:r>
      <w:r>
        <w:rPr>
          <w:noProof/>
        </w:rPr>
        <w:t>234</w:t>
      </w:r>
      <w:r w:rsidR="001216AC">
        <w:rPr>
          <w:noProof/>
        </w:rPr>
        <w:fldChar w:fldCharType="end"/>
      </w:r>
    </w:p>
    <w:p w:rsidR="00A7670B" w:rsidRPr="00ED337F" w:rsidRDefault="00A7670B">
      <w:pPr>
        <w:pStyle w:val="TDC1"/>
        <w:tabs>
          <w:tab w:val="right" w:leader="dot" w:pos="8375"/>
        </w:tabs>
        <w:rPr>
          <w:b w:val="0"/>
          <w:noProof/>
          <w:lang w:val="es-CR" w:eastAsia="ja-JP"/>
          <w:rPrChange w:id="240" w:author="Laica" w:date="2014-11-23T19:56:00Z">
            <w:rPr>
              <w:b w:val="0"/>
              <w:noProof/>
              <w:lang w:val="en-US" w:eastAsia="ja-JP"/>
            </w:rPr>
          </w:rPrChange>
        </w:rPr>
      </w:pPr>
      <w:r>
        <w:rPr>
          <w:noProof/>
        </w:rPr>
        <w:t>ANEXOS</w:t>
      </w:r>
      <w:r>
        <w:rPr>
          <w:noProof/>
        </w:rPr>
        <w:tab/>
      </w:r>
      <w:r w:rsidR="001216AC">
        <w:rPr>
          <w:noProof/>
        </w:rPr>
        <w:fldChar w:fldCharType="begin"/>
      </w:r>
      <w:r>
        <w:rPr>
          <w:noProof/>
        </w:rPr>
        <w:instrText xml:space="preserve"> PAGEREF _Toc277602501 \h </w:instrText>
      </w:r>
      <w:r w:rsidR="001216AC">
        <w:rPr>
          <w:noProof/>
        </w:rPr>
      </w:r>
      <w:r w:rsidR="001216AC">
        <w:rPr>
          <w:noProof/>
        </w:rPr>
        <w:fldChar w:fldCharType="separate"/>
      </w:r>
      <w:r>
        <w:rPr>
          <w:noProof/>
        </w:rPr>
        <w:t>239</w:t>
      </w:r>
      <w:r w:rsidR="001216AC">
        <w:rPr>
          <w:noProof/>
        </w:rPr>
        <w:fldChar w:fldCharType="end"/>
      </w:r>
    </w:p>
    <w:p w:rsidR="006825AC" w:rsidRDefault="001216AC" w:rsidP="00EF58EE">
      <w:r>
        <w:fldChar w:fldCharType="end"/>
      </w:r>
    </w:p>
    <w:p w:rsidR="00816E44" w:rsidRDefault="00816E44" w:rsidP="00EF58EE"/>
    <w:p w:rsidR="00816E44" w:rsidRDefault="00816E44" w:rsidP="00EF58EE"/>
    <w:p w:rsidR="00816E44" w:rsidRDefault="00816E44" w:rsidP="00EF58EE"/>
    <w:p w:rsidR="00816E44" w:rsidRDefault="00816E44" w:rsidP="00EF58EE"/>
    <w:p w:rsidR="00A7670B" w:rsidRDefault="00A7670B" w:rsidP="00EF58EE"/>
    <w:p w:rsidR="00A7670B" w:rsidRDefault="00A7670B" w:rsidP="00EF58EE"/>
    <w:p w:rsidR="00A7670B" w:rsidRDefault="00A7670B" w:rsidP="00EF58EE"/>
    <w:p w:rsidR="00A7670B" w:rsidRDefault="00A7670B" w:rsidP="00EF58EE"/>
    <w:p w:rsidR="00A7670B" w:rsidRPr="00EF58EE" w:rsidRDefault="00A7670B" w:rsidP="00EF58EE"/>
    <w:p w:rsidR="001A4A5D" w:rsidRDefault="00B43D8A" w:rsidP="00E5049F">
      <w:pPr>
        <w:pStyle w:val="Ttulo1"/>
        <w:jc w:val="center"/>
      </w:pPr>
      <w:bookmarkStart w:id="241" w:name="_Toc277169174"/>
      <w:bookmarkStart w:id="242" w:name="_Toc277170554"/>
      <w:bookmarkStart w:id="243" w:name="_Toc277602311"/>
      <w:r>
        <w:lastRenderedPageBreak/>
        <w:t>INDICE DE CUADROS</w:t>
      </w:r>
      <w:bookmarkEnd w:id="4"/>
      <w:bookmarkEnd w:id="241"/>
      <w:bookmarkEnd w:id="242"/>
      <w:bookmarkEnd w:id="243"/>
    </w:p>
    <w:p w:rsidR="00B43D8A" w:rsidRDefault="00B43D8A" w:rsidP="00805E21">
      <w:pPr>
        <w:keepNext/>
        <w:spacing w:line="360" w:lineRule="auto"/>
        <w:jc w:val="center"/>
        <w:outlineLvl w:val="0"/>
        <w:rPr>
          <w:rFonts w:eastAsia="Times New Roman" w:cs="Arial"/>
          <w:b/>
          <w:lang w:eastAsia="es-CR"/>
        </w:rPr>
      </w:pPr>
    </w:p>
    <w:p w:rsidR="00A7670B" w:rsidRPr="00ED337F" w:rsidRDefault="001216AC">
      <w:pPr>
        <w:pStyle w:val="Tabladeilustraciones"/>
        <w:tabs>
          <w:tab w:val="right" w:leader="dot" w:pos="8375"/>
        </w:tabs>
        <w:rPr>
          <w:caps w:val="0"/>
          <w:noProof/>
          <w:sz w:val="24"/>
          <w:szCs w:val="24"/>
          <w:lang w:val="es-CR" w:eastAsia="ja-JP"/>
          <w:rPrChange w:id="244" w:author="Laica" w:date="2014-11-23T19:56:00Z">
            <w:rPr>
              <w:caps w:val="0"/>
              <w:noProof/>
              <w:sz w:val="24"/>
              <w:szCs w:val="24"/>
              <w:lang w:val="en-US" w:eastAsia="ja-JP"/>
            </w:rPr>
          </w:rPrChange>
        </w:rPr>
      </w:pPr>
      <w:r w:rsidRPr="001216AC">
        <w:rPr>
          <w:rFonts w:eastAsia="Times New Roman" w:cs="Arial"/>
          <w:b/>
          <w:lang w:eastAsia="es-CR"/>
        </w:rPr>
        <w:fldChar w:fldCharType="begin"/>
      </w:r>
      <w:r w:rsidR="00B43D8A">
        <w:rPr>
          <w:rFonts w:eastAsia="Times New Roman" w:cs="Arial"/>
          <w:b/>
          <w:lang w:eastAsia="es-CR"/>
        </w:rPr>
        <w:instrText xml:space="preserve"> TOC \c "Cuadro" </w:instrText>
      </w:r>
      <w:r w:rsidRPr="001216AC">
        <w:rPr>
          <w:rFonts w:eastAsia="Times New Roman" w:cs="Arial"/>
          <w:b/>
          <w:lang w:eastAsia="es-CR"/>
        </w:rPr>
        <w:fldChar w:fldCharType="separate"/>
      </w:r>
      <w:r w:rsidR="00A7670B">
        <w:rPr>
          <w:noProof/>
        </w:rPr>
        <w:t>Cuadro 1 Costos</w:t>
      </w:r>
      <w:r w:rsidR="00A7670B">
        <w:rPr>
          <w:noProof/>
        </w:rPr>
        <w:tab/>
      </w:r>
      <w:r>
        <w:rPr>
          <w:noProof/>
        </w:rPr>
        <w:fldChar w:fldCharType="begin"/>
      </w:r>
      <w:r w:rsidR="00A7670B">
        <w:rPr>
          <w:noProof/>
        </w:rPr>
        <w:instrText xml:space="preserve"> PAGEREF _Toc277602502 \h </w:instrText>
      </w:r>
      <w:r>
        <w:rPr>
          <w:noProof/>
        </w:rPr>
      </w:r>
      <w:r>
        <w:rPr>
          <w:noProof/>
        </w:rPr>
        <w:fldChar w:fldCharType="separate"/>
      </w:r>
      <w:r w:rsidR="00A7670B">
        <w:rPr>
          <w:noProof/>
        </w:rPr>
        <w:t>16</w:t>
      </w:r>
      <w:r>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45" w:author="Laica" w:date="2014-11-23T19:56:00Z">
            <w:rPr>
              <w:caps w:val="0"/>
              <w:noProof/>
              <w:sz w:val="24"/>
              <w:szCs w:val="24"/>
              <w:lang w:val="en-US" w:eastAsia="ja-JP"/>
            </w:rPr>
          </w:rPrChange>
        </w:rPr>
      </w:pPr>
      <w:r w:rsidRPr="00F1729E">
        <w:rPr>
          <w:noProof/>
        </w:rPr>
        <w:t>Cuadro 2 Análisis FODA</w:t>
      </w:r>
      <w:r>
        <w:rPr>
          <w:noProof/>
        </w:rPr>
        <w:tab/>
      </w:r>
      <w:r w:rsidR="001216AC">
        <w:rPr>
          <w:noProof/>
        </w:rPr>
        <w:fldChar w:fldCharType="begin"/>
      </w:r>
      <w:r>
        <w:rPr>
          <w:noProof/>
        </w:rPr>
        <w:instrText xml:space="preserve"> PAGEREF _Toc277602503 \h </w:instrText>
      </w:r>
      <w:r w:rsidR="001216AC">
        <w:rPr>
          <w:noProof/>
        </w:rPr>
      </w:r>
      <w:r w:rsidR="001216AC">
        <w:rPr>
          <w:noProof/>
        </w:rPr>
        <w:fldChar w:fldCharType="separate"/>
      </w:r>
      <w:r>
        <w:rPr>
          <w:noProof/>
        </w:rPr>
        <w:t>43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46" w:author="Laica" w:date="2014-11-23T19:56:00Z">
            <w:rPr>
              <w:caps w:val="0"/>
              <w:noProof/>
              <w:sz w:val="24"/>
              <w:szCs w:val="24"/>
              <w:lang w:val="en-US" w:eastAsia="ja-JP"/>
            </w:rPr>
          </w:rPrChange>
        </w:rPr>
      </w:pPr>
      <w:r w:rsidRPr="00F1729E">
        <w:rPr>
          <w:noProof/>
        </w:rPr>
        <w:t>Cuadro 3 Relación entre objetos, definición instrumental y fuentes de información.</w:t>
      </w:r>
      <w:r>
        <w:rPr>
          <w:noProof/>
        </w:rPr>
        <w:tab/>
      </w:r>
      <w:r w:rsidR="001216AC">
        <w:rPr>
          <w:noProof/>
        </w:rPr>
        <w:fldChar w:fldCharType="begin"/>
      </w:r>
      <w:r>
        <w:rPr>
          <w:noProof/>
        </w:rPr>
        <w:instrText xml:space="preserve"> PAGEREF _Toc277602504 \h </w:instrText>
      </w:r>
      <w:r w:rsidR="001216AC">
        <w:rPr>
          <w:noProof/>
        </w:rPr>
      </w:r>
      <w:r w:rsidR="001216AC">
        <w:rPr>
          <w:noProof/>
        </w:rPr>
        <w:fldChar w:fldCharType="separate"/>
      </w:r>
      <w:r>
        <w:rPr>
          <w:noProof/>
        </w:rPr>
        <w:t>124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47" w:author="Laica" w:date="2014-11-23T19:56:00Z">
            <w:rPr>
              <w:caps w:val="0"/>
              <w:noProof/>
              <w:sz w:val="24"/>
              <w:szCs w:val="24"/>
              <w:lang w:val="en-US" w:eastAsia="ja-JP"/>
            </w:rPr>
          </w:rPrChange>
        </w:rPr>
      </w:pPr>
      <w:r w:rsidRPr="00F1729E">
        <w:rPr>
          <w:noProof/>
        </w:rPr>
        <w:t>Cuadro 4 Relación entre objetos, entregables y herramientas</w:t>
      </w:r>
      <w:r>
        <w:rPr>
          <w:noProof/>
        </w:rPr>
        <w:tab/>
      </w:r>
      <w:r w:rsidR="001216AC">
        <w:rPr>
          <w:noProof/>
        </w:rPr>
        <w:fldChar w:fldCharType="begin"/>
      </w:r>
      <w:r>
        <w:rPr>
          <w:noProof/>
        </w:rPr>
        <w:instrText xml:space="preserve"> PAGEREF _Toc277602505 \h </w:instrText>
      </w:r>
      <w:r w:rsidR="001216AC">
        <w:rPr>
          <w:noProof/>
        </w:rPr>
      </w:r>
      <w:r w:rsidR="001216AC">
        <w:rPr>
          <w:noProof/>
        </w:rPr>
        <w:fldChar w:fldCharType="separate"/>
      </w:r>
      <w:r>
        <w:rPr>
          <w:noProof/>
        </w:rPr>
        <w:t>125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48" w:author="Laica" w:date="2014-11-23T19:56:00Z">
            <w:rPr>
              <w:caps w:val="0"/>
              <w:noProof/>
              <w:sz w:val="24"/>
              <w:szCs w:val="24"/>
              <w:lang w:val="en-US" w:eastAsia="ja-JP"/>
            </w:rPr>
          </w:rPrChange>
        </w:rPr>
      </w:pPr>
      <w:r w:rsidRPr="00F1729E">
        <w:rPr>
          <w:noProof/>
        </w:rPr>
        <w:t>Cuadro 5 Creación o selección de un proyecto existente.</w:t>
      </w:r>
      <w:r>
        <w:rPr>
          <w:noProof/>
        </w:rPr>
        <w:tab/>
      </w:r>
      <w:r w:rsidR="001216AC">
        <w:rPr>
          <w:noProof/>
        </w:rPr>
        <w:fldChar w:fldCharType="begin"/>
      </w:r>
      <w:r>
        <w:rPr>
          <w:noProof/>
        </w:rPr>
        <w:instrText xml:space="preserve"> PAGEREF _Toc277602506 \h </w:instrText>
      </w:r>
      <w:r w:rsidR="001216AC">
        <w:rPr>
          <w:noProof/>
        </w:rPr>
      </w:r>
      <w:r w:rsidR="001216AC">
        <w:rPr>
          <w:noProof/>
        </w:rPr>
        <w:fldChar w:fldCharType="separate"/>
      </w:r>
      <w:r>
        <w:rPr>
          <w:noProof/>
        </w:rPr>
        <w:t>141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49" w:author="Laica" w:date="2014-11-23T19:56:00Z">
            <w:rPr>
              <w:caps w:val="0"/>
              <w:noProof/>
              <w:sz w:val="24"/>
              <w:szCs w:val="24"/>
              <w:lang w:val="en-US" w:eastAsia="ja-JP"/>
            </w:rPr>
          </w:rPrChange>
        </w:rPr>
      </w:pPr>
      <w:r w:rsidRPr="00F1729E">
        <w:rPr>
          <w:noProof/>
        </w:rPr>
        <w:t>Cuadro 6 Compilación del código fuente como servicio.</w:t>
      </w:r>
      <w:r>
        <w:rPr>
          <w:noProof/>
        </w:rPr>
        <w:tab/>
      </w:r>
      <w:r w:rsidR="001216AC">
        <w:rPr>
          <w:noProof/>
        </w:rPr>
        <w:fldChar w:fldCharType="begin"/>
      </w:r>
      <w:r>
        <w:rPr>
          <w:noProof/>
        </w:rPr>
        <w:instrText xml:space="preserve"> PAGEREF _Toc277602507 \h </w:instrText>
      </w:r>
      <w:r w:rsidR="001216AC">
        <w:rPr>
          <w:noProof/>
        </w:rPr>
      </w:r>
      <w:r w:rsidR="001216AC">
        <w:rPr>
          <w:noProof/>
        </w:rPr>
        <w:fldChar w:fldCharType="separate"/>
      </w:r>
      <w:r>
        <w:rPr>
          <w:noProof/>
        </w:rPr>
        <w:t>144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0" w:author="Laica" w:date="2014-11-23T19:56:00Z">
            <w:rPr>
              <w:caps w:val="0"/>
              <w:noProof/>
              <w:sz w:val="24"/>
              <w:szCs w:val="24"/>
              <w:lang w:val="en-US" w:eastAsia="ja-JP"/>
            </w:rPr>
          </w:rPrChange>
        </w:rPr>
      </w:pPr>
      <w:r w:rsidRPr="00F1729E">
        <w:rPr>
          <w:noProof/>
        </w:rPr>
        <w:t>Cuadro 7 Módulo de vulnerabilidades de Inyección de SQL.</w:t>
      </w:r>
      <w:r>
        <w:rPr>
          <w:noProof/>
        </w:rPr>
        <w:tab/>
      </w:r>
      <w:r w:rsidR="001216AC">
        <w:rPr>
          <w:noProof/>
        </w:rPr>
        <w:fldChar w:fldCharType="begin"/>
      </w:r>
      <w:r>
        <w:rPr>
          <w:noProof/>
        </w:rPr>
        <w:instrText xml:space="preserve"> PAGEREF _Toc277602508 \h </w:instrText>
      </w:r>
      <w:r w:rsidR="001216AC">
        <w:rPr>
          <w:noProof/>
        </w:rPr>
      </w:r>
      <w:r w:rsidR="001216AC">
        <w:rPr>
          <w:noProof/>
        </w:rPr>
        <w:fldChar w:fldCharType="separate"/>
      </w:r>
      <w:r>
        <w:rPr>
          <w:noProof/>
        </w:rPr>
        <w:t>148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1" w:author="Laica" w:date="2014-11-23T19:56:00Z">
            <w:rPr>
              <w:caps w:val="0"/>
              <w:noProof/>
              <w:sz w:val="24"/>
              <w:szCs w:val="24"/>
              <w:lang w:val="en-US" w:eastAsia="ja-JP"/>
            </w:rPr>
          </w:rPrChange>
        </w:rPr>
      </w:pPr>
      <w:r w:rsidRPr="00F1729E">
        <w:rPr>
          <w:noProof/>
        </w:rPr>
        <w:t>Cuadro 8 Módulo de vulnerabilidades de XSS.</w:t>
      </w:r>
      <w:r>
        <w:rPr>
          <w:noProof/>
        </w:rPr>
        <w:tab/>
      </w:r>
      <w:r w:rsidR="001216AC">
        <w:rPr>
          <w:noProof/>
        </w:rPr>
        <w:fldChar w:fldCharType="begin"/>
      </w:r>
      <w:r>
        <w:rPr>
          <w:noProof/>
        </w:rPr>
        <w:instrText xml:space="preserve"> PAGEREF _Toc277602509 \h </w:instrText>
      </w:r>
      <w:r w:rsidR="001216AC">
        <w:rPr>
          <w:noProof/>
        </w:rPr>
      </w:r>
      <w:r w:rsidR="001216AC">
        <w:rPr>
          <w:noProof/>
        </w:rPr>
        <w:fldChar w:fldCharType="separate"/>
      </w:r>
      <w:r>
        <w:rPr>
          <w:noProof/>
        </w:rPr>
        <w:t>151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2" w:author="Laica" w:date="2014-11-23T19:56:00Z">
            <w:rPr>
              <w:caps w:val="0"/>
              <w:noProof/>
              <w:sz w:val="24"/>
              <w:szCs w:val="24"/>
              <w:lang w:val="en-US" w:eastAsia="ja-JP"/>
            </w:rPr>
          </w:rPrChange>
        </w:rPr>
      </w:pPr>
      <w:r w:rsidRPr="00F1729E">
        <w:rPr>
          <w:noProof/>
        </w:rPr>
        <w:t>Cuadro 9 Vulnerabilidades de Pérdida de autenticación y gestión de sesiones</w:t>
      </w:r>
      <w:r>
        <w:rPr>
          <w:noProof/>
        </w:rPr>
        <w:tab/>
      </w:r>
      <w:r w:rsidR="001216AC">
        <w:rPr>
          <w:noProof/>
        </w:rPr>
        <w:fldChar w:fldCharType="begin"/>
      </w:r>
      <w:r>
        <w:rPr>
          <w:noProof/>
        </w:rPr>
        <w:instrText xml:space="preserve"> PAGEREF _Toc277602510 \h </w:instrText>
      </w:r>
      <w:r w:rsidR="001216AC">
        <w:rPr>
          <w:noProof/>
        </w:rPr>
      </w:r>
      <w:r w:rsidR="001216AC">
        <w:rPr>
          <w:noProof/>
        </w:rPr>
        <w:fldChar w:fldCharType="separate"/>
      </w:r>
      <w:r>
        <w:rPr>
          <w:noProof/>
        </w:rPr>
        <w:t>155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3" w:author="Laica" w:date="2014-11-23T19:56:00Z">
            <w:rPr>
              <w:caps w:val="0"/>
              <w:noProof/>
              <w:sz w:val="24"/>
              <w:szCs w:val="24"/>
              <w:lang w:val="en-US" w:eastAsia="ja-JP"/>
            </w:rPr>
          </w:rPrChange>
        </w:rPr>
      </w:pPr>
      <w:r w:rsidRPr="00F1729E">
        <w:rPr>
          <w:noProof/>
        </w:rPr>
        <w:t>Cuadro 10 Configuración Incorrecta de Seguridad</w:t>
      </w:r>
      <w:r>
        <w:rPr>
          <w:noProof/>
        </w:rPr>
        <w:tab/>
      </w:r>
      <w:r w:rsidR="001216AC">
        <w:rPr>
          <w:noProof/>
        </w:rPr>
        <w:fldChar w:fldCharType="begin"/>
      </w:r>
      <w:r>
        <w:rPr>
          <w:noProof/>
        </w:rPr>
        <w:instrText xml:space="preserve"> PAGEREF _Toc277602511 \h </w:instrText>
      </w:r>
      <w:r w:rsidR="001216AC">
        <w:rPr>
          <w:noProof/>
        </w:rPr>
      </w:r>
      <w:r w:rsidR="001216AC">
        <w:rPr>
          <w:noProof/>
        </w:rPr>
        <w:fldChar w:fldCharType="separate"/>
      </w:r>
      <w:r>
        <w:rPr>
          <w:noProof/>
        </w:rPr>
        <w:t>159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4" w:author="Laica" w:date="2014-11-23T19:56:00Z">
            <w:rPr>
              <w:caps w:val="0"/>
              <w:noProof/>
              <w:sz w:val="24"/>
              <w:szCs w:val="24"/>
              <w:lang w:val="en-US" w:eastAsia="ja-JP"/>
            </w:rPr>
          </w:rPrChange>
        </w:rPr>
      </w:pPr>
      <w:r w:rsidRPr="00F1729E">
        <w:rPr>
          <w:noProof/>
        </w:rPr>
        <w:t>Cuadro 11 Instalación del componente en Visual Studio.NET</w:t>
      </w:r>
      <w:r>
        <w:rPr>
          <w:noProof/>
        </w:rPr>
        <w:tab/>
      </w:r>
      <w:r w:rsidR="001216AC">
        <w:rPr>
          <w:noProof/>
        </w:rPr>
        <w:fldChar w:fldCharType="begin"/>
      </w:r>
      <w:r>
        <w:rPr>
          <w:noProof/>
        </w:rPr>
        <w:instrText xml:space="preserve"> PAGEREF _Toc277602512 \h </w:instrText>
      </w:r>
      <w:r w:rsidR="001216AC">
        <w:rPr>
          <w:noProof/>
        </w:rPr>
      </w:r>
      <w:r w:rsidR="001216AC">
        <w:rPr>
          <w:noProof/>
        </w:rPr>
        <w:fldChar w:fldCharType="separate"/>
      </w:r>
      <w:r>
        <w:rPr>
          <w:noProof/>
        </w:rPr>
        <w:t>205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5" w:author="Laica" w:date="2014-11-23T19:56:00Z">
            <w:rPr>
              <w:caps w:val="0"/>
              <w:noProof/>
              <w:sz w:val="24"/>
              <w:szCs w:val="24"/>
              <w:lang w:val="en-US" w:eastAsia="ja-JP"/>
            </w:rPr>
          </w:rPrChange>
        </w:rPr>
      </w:pPr>
      <w:r w:rsidRPr="00F1729E">
        <w:rPr>
          <w:noProof/>
        </w:rPr>
        <w:t>Cuadro 12 Deshabilitar el componente dentro de Visual Studio.NET</w:t>
      </w:r>
      <w:r>
        <w:rPr>
          <w:noProof/>
        </w:rPr>
        <w:tab/>
      </w:r>
      <w:r w:rsidR="001216AC">
        <w:rPr>
          <w:noProof/>
        </w:rPr>
        <w:fldChar w:fldCharType="begin"/>
      </w:r>
      <w:r>
        <w:rPr>
          <w:noProof/>
        </w:rPr>
        <w:instrText xml:space="preserve"> PAGEREF _Toc277602513 \h </w:instrText>
      </w:r>
      <w:r w:rsidR="001216AC">
        <w:rPr>
          <w:noProof/>
        </w:rPr>
      </w:r>
      <w:r w:rsidR="001216AC">
        <w:rPr>
          <w:noProof/>
        </w:rPr>
        <w:fldChar w:fldCharType="separate"/>
      </w:r>
      <w:r>
        <w:rPr>
          <w:noProof/>
        </w:rPr>
        <w:t>206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6" w:author="Laica" w:date="2014-11-23T19:56:00Z">
            <w:rPr>
              <w:caps w:val="0"/>
              <w:noProof/>
              <w:sz w:val="24"/>
              <w:szCs w:val="24"/>
              <w:lang w:val="en-US" w:eastAsia="ja-JP"/>
            </w:rPr>
          </w:rPrChange>
        </w:rPr>
      </w:pPr>
      <w:r w:rsidRPr="00F1729E">
        <w:rPr>
          <w:noProof/>
        </w:rPr>
        <w:t>Cuadro 13 Desinstalación del  componente</w:t>
      </w:r>
      <w:r>
        <w:rPr>
          <w:noProof/>
        </w:rPr>
        <w:tab/>
      </w:r>
      <w:r w:rsidR="001216AC">
        <w:rPr>
          <w:noProof/>
        </w:rPr>
        <w:fldChar w:fldCharType="begin"/>
      </w:r>
      <w:r>
        <w:rPr>
          <w:noProof/>
        </w:rPr>
        <w:instrText xml:space="preserve"> PAGEREF _Toc277602514 \h </w:instrText>
      </w:r>
      <w:r w:rsidR="001216AC">
        <w:rPr>
          <w:noProof/>
        </w:rPr>
      </w:r>
      <w:r w:rsidR="001216AC">
        <w:rPr>
          <w:noProof/>
        </w:rPr>
        <w:fldChar w:fldCharType="separate"/>
      </w:r>
      <w:r>
        <w:rPr>
          <w:noProof/>
        </w:rPr>
        <w:t>207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7" w:author="Laica" w:date="2014-11-23T19:56:00Z">
            <w:rPr>
              <w:caps w:val="0"/>
              <w:noProof/>
              <w:sz w:val="24"/>
              <w:szCs w:val="24"/>
              <w:lang w:val="en-US" w:eastAsia="ja-JP"/>
            </w:rPr>
          </w:rPrChange>
        </w:rPr>
      </w:pPr>
      <w:r w:rsidRPr="00F1729E">
        <w:rPr>
          <w:noProof/>
        </w:rPr>
        <w:t>Cuadro 14 Prueba de detección de Secuencias de comandos entre páginas.</w:t>
      </w:r>
      <w:r>
        <w:rPr>
          <w:noProof/>
        </w:rPr>
        <w:tab/>
      </w:r>
      <w:r w:rsidR="001216AC">
        <w:rPr>
          <w:noProof/>
        </w:rPr>
        <w:fldChar w:fldCharType="begin"/>
      </w:r>
      <w:r>
        <w:rPr>
          <w:noProof/>
        </w:rPr>
        <w:instrText xml:space="preserve"> PAGEREF _Toc277602515 \h </w:instrText>
      </w:r>
      <w:r w:rsidR="001216AC">
        <w:rPr>
          <w:noProof/>
        </w:rPr>
      </w:r>
      <w:r w:rsidR="001216AC">
        <w:rPr>
          <w:noProof/>
        </w:rPr>
        <w:fldChar w:fldCharType="separate"/>
      </w:r>
      <w:r>
        <w:rPr>
          <w:noProof/>
        </w:rPr>
        <w:t>208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8" w:author="Laica" w:date="2014-11-23T19:56:00Z">
            <w:rPr>
              <w:caps w:val="0"/>
              <w:noProof/>
              <w:sz w:val="24"/>
              <w:szCs w:val="24"/>
              <w:lang w:val="en-US" w:eastAsia="ja-JP"/>
            </w:rPr>
          </w:rPrChange>
        </w:rPr>
      </w:pPr>
      <w:r w:rsidRPr="00F1729E">
        <w:rPr>
          <w:noProof/>
        </w:rPr>
        <w:t>Cuadro 15 Detección de vulnerabilidades de Inyección de SQL</w:t>
      </w:r>
      <w:r>
        <w:rPr>
          <w:noProof/>
        </w:rPr>
        <w:tab/>
      </w:r>
      <w:r w:rsidR="001216AC">
        <w:rPr>
          <w:noProof/>
        </w:rPr>
        <w:fldChar w:fldCharType="begin"/>
      </w:r>
      <w:r>
        <w:rPr>
          <w:noProof/>
        </w:rPr>
        <w:instrText xml:space="preserve"> PAGEREF _Toc277602516 \h </w:instrText>
      </w:r>
      <w:r w:rsidR="001216AC">
        <w:rPr>
          <w:noProof/>
        </w:rPr>
      </w:r>
      <w:r w:rsidR="001216AC">
        <w:rPr>
          <w:noProof/>
        </w:rPr>
        <w:fldChar w:fldCharType="separate"/>
      </w:r>
      <w:r>
        <w:rPr>
          <w:noProof/>
        </w:rPr>
        <w:t>209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59" w:author="Laica" w:date="2014-11-23T19:56:00Z">
            <w:rPr>
              <w:caps w:val="0"/>
              <w:noProof/>
              <w:sz w:val="24"/>
              <w:szCs w:val="24"/>
              <w:lang w:val="en-US" w:eastAsia="ja-JP"/>
            </w:rPr>
          </w:rPrChange>
        </w:rPr>
      </w:pPr>
      <w:r w:rsidRPr="00F1729E">
        <w:rPr>
          <w:noProof/>
        </w:rPr>
        <w:t>Cuadro 16 Detección de vulnerabilidades de autenticación rota</w:t>
      </w:r>
      <w:r>
        <w:rPr>
          <w:noProof/>
        </w:rPr>
        <w:tab/>
      </w:r>
      <w:r w:rsidR="001216AC">
        <w:rPr>
          <w:noProof/>
        </w:rPr>
        <w:fldChar w:fldCharType="begin"/>
      </w:r>
      <w:r>
        <w:rPr>
          <w:noProof/>
        </w:rPr>
        <w:instrText xml:space="preserve"> PAGEREF _Toc277602517 \h </w:instrText>
      </w:r>
      <w:r w:rsidR="001216AC">
        <w:rPr>
          <w:noProof/>
        </w:rPr>
      </w:r>
      <w:r w:rsidR="001216AC">
        <w:rPr>
          <w:noProof/>
        </w:rPr>
        <w:fldChar w:fldCharType="separate"/>
      </w:r>
      <w:r>
        <w:rPr>
          <w:noProof/>
        </w:rPr>
        <w:t>211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0" w:author="Laica" w:date="2014-11-23T19:56:00Z">
            <w:rPr>
              <w:caps w:val="0"/>
              <w:noProof/>
              <w:sz w:val="24"/>
              <w:szCs w:val="24"/>
              <w:lang w:val="en-US" w:eastAsia="ja-JP"/>
            </w:rPr>
          </w:rPrChange>
        </w:rPr>
      </w:pPr>
      <w:r w:rsidRPr="00F1729E">
        <w:rPr>
          <w:noProof/>
        </w:rPr>
        <w:t>Cuadro 17 Prueba Exposición de datos sensibles</w:t>
      </w:r>
      <w:r>
        <w:rPr>
          <w:noProof/>
        </w:rPr>
        <w:tab/>
      </w:r>
      <w:r w:rsidR="001216AC">
        <w:rPr>
          <w:noProof/>
        </w:rPr>
        <w:fldChar w:fldCharType="begin"/>
      </w:r>
      <w:r>
        <w:rPr>
          <w:noProof/>
        </w:rPr>
        <w:instrText xml:space="preserve"> PAGEREF _Toc277602518 \h </w:instrText>
      </w:r>
      <w:r w:rsidR="001216AC">
        <w:rPr>
          <w:noProof/>
        </w:rPr>
      </w:r>
      <w:r w:rsidR="001216AC">
        <w:rPr>
          <w:noProof/>
        </w:rPr>
        <w:fldChar w:fldCharType="separate"/>
      </w:r>
      <w:r>
        <w:rPr>
          <w:noProof/>
        </w:rPr>
        <w:t>212</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1" w:author="Laica" w:date="2014-11-23T19:56:00Z">
            <w:rPr>
              <w:caps w:val="0"/>
              <w:noProof/>
              <w:sz w:val="24"/>
              <w:szCs w:val="24"/>
              <w:lang w:val="en-US" w:eastAsia="ja-JP"/>
            </w:rPr>
          </w:rPrChange>
        </w:rPr>
      </w:pPr>
      <w:r w:rsidRPr="00F1729E">
        <w:rPr>
          <w:noProof/>
        </w:rPr>
        <w:t>Cuadro 18 Detección de configuraciones incorrectas de seguridad</w:t>
      </w:r>
      <w:r>
        <w:rPr>
          <w:noProof/>
        </w:rPr>
        <w:tab/>
      </w:r>
      <w:r w:rsidR="001216AC">
        <w:rPr>
          <w:noProof/>
        </w:rPr>
        <w:fldChar w:fldCharType="begin"/>
      </w:r>
      <w:r>
        <w:rPr>
          <w:noProof/>
        </w:rPr>
        <w:instrText xml:space="preserve"> PAGEREF _Toc277602519 \h </w:instrText>
      </w:r>
      <w:r w:rsidR="001216AC">
        <w:rPr>
          <w:noProof/>
        </w:rPr>
      </w:r>
      <w:r w:rsidR="001216AC">
        <w:rPr>
          <w:noProof/>
        </w:rPr>
        <w:fldChar w:fldCharType="separate"/>
      </w:r>
      <w:r>
        <w:rPr>
          <w:noProof/>
        </w:rPr>
        <w:t>214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2" w:author="Laica" w:date="2014-11-23T19:56:00Z">
            <w:rPr>
              <w:caps w:val="0"/>
              <w:noProof/>
              <w:sz w:val="24"/>
              <w:szCs w:val="24"/>
              <w:lang w:val="en-US" w:eastAsia="ja-JP"/>
            </w:rPr>
          </w:rPrChange>
        </w:rPr>
      </w:pPr>
      <w:r w:rsidRPr="00F1729E">
        <w:rPr>
          <w:noProof/>
        </w:rPr>
        <w:t>Cuadro 19 Resultados de la pregunta 1</w:t>
      </w:r>
      <w:r>
        <w:rPr>
          <w:noProof/>
        </w:rPr>
        <w:tab/>
      </w:r>
      <w:r w:rsidR="001216AC">
        <w:rPr>
          <w:noProof/>
        </w:rPr>
        <w:fldChar w:fldCharType="begin"/>
      </w:r>
      <w:r>
        <w:rPr>
          <w:noProof/>
        </w:rPr>
        <w:instrText xml:space="preserve"> PAGEREF _Toc277602520 \h </w:instrText>
      </w:r>
      <w:r w:rsidR="001216AC">
        <w:rPr>
          <w:noProof/>
        </w:rPr>
      </w:r>
      <w:r w:rsidR="001216AC">
        <w:rPr>
          <w:noProof/>
        </w:rPr>
        <w:fldChar w:fldCharType="separate"/>
      </w:r>
      <w:r>
        <w:rPr>
          <w:noProof/>
        </w:rPr>
        <w:t>221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3" w:author="Laica" w:date="2014-11-23T19:56:00Z">
            <w:rPr>
              <w:caps w:val="0"/>
              <w:noProof/>
              <w:sz w:val="24"/>
              <w:szCs w:val="24"/>
              <w:lang w:val="en-US" w:eastAsia="ja-JP"/>
            </w:rPr>
          </w:rPrChange>
        </w:rPr>
      </w:pPr>
      <w:r w:rsidRPr="00F1729E">
        <w:rPr>
          <w:noProof/>
        </w:rPr>
        <w:t>Cuadro 20 Resultados de la Pregunta 2</w:t>
      </w:r>
      <w:r>
        <w:rPr>
          <w:noProof/>
        </w:rPr>
        <w:tab/>
      </w:r>
      <w:r w:rsidR="001216AC">
        <w:rPr>
          <w:noProof/>
        </w:rPr>
        <w:fldChar w:fldCharType="begin"/>
      </w:r>
      <w:r>
        <w:rPr>
          <w:noProof/>
        </w:rPr>
        <w:instrText xml:space="preserve"> PAGEREF _Toc277602521 \h </w:instrText>
      </w:r>
      <w:r w:rsidR="001216AC">
        <w:rPr>
          <w:noProof/>
        </w:rPr>
      </w:r>
      <w:r w:rsidR="001216AC">
        <w:rPr>
          <w:noProof/>
        </w:rPr>
        <w:fldChar w:fldCharType="separate"/>
      </w:r>
      <w:r>
        <w:rPr>
          <w:noProof/>
        </w:rPr>
        <w:t>222</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4" w:author="Laica" w:date="2014-11-23T19:56:00Z">
            <w:rPr>
              <w:caps w:val="0"/>
              <w:noProof/>
              <w:sz w:val="24"/>
              <w:szCs w:val="24"/>
              <w:lang w:val="en-US" w:eastAsia="ja-JP"/>
            </w:rPr>
          </w:rPrChange>
        </w:rPr>
      </w:pPr>
      <w:r w:rsidRPr="00F1729E">
        <w:rPr>
          <w:noProof/>
        </w:rPr>
        <w:t>Cuadro 21 Resultado de la pregunta 3</w:t>
      </w:r>
      <w:r>
        <w:rPr>
          <w:noProof/>
        </w:rPr>
        <w:tab/>
      </w:r>
      <w:r w:rsidR="001216AC">
        <w:rPr>
          <w:noProof/>
        </w:rPr>
        <w:fldChar w:fldCharType="begin"/>
      </w:r>
      <w:r>
        <w:rPr>
          <w:noProof/>
        </w:rPr>
        <w:instrText xml:space="preserve"> PAGEREF _Toc277602522 \h </w:instrText>
      </w:r>
      <w:r w:rsidR="001216AC">
        <w:rPr>
          <w:noProof/>
        </w:rPr>
      </w:r>
      <w:r w:rsidR="001216AC">
        <w:rPr>
          <w:noProof/>
        </w:rPr>
        <w:fldChar w:fldCharType="separate"/>
      </w:r>
      <w:r>
        <w:rPr>
          <w:noProof/>
        </w:rPr>
        <w:t>223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5" w:author="Laica" w:date="2014-11-23T19:56:00Z">
            <w:rPr>
              <w:caps w:val="0"/>
              <w:noProof/>
              <w:sz w:val="24"/>
              <w:szCs w:val="24"/>
              <w:lang w:val="en-US" w:eastAsia="ja-JP"/>
            </w:rPr>
          </w:rPrChange>
        </w:rPr>
      </w:pPr>
      <w:r w:rsidRPr="00F1729E">
        <w:rPr>
          <w:noProof/>
        </w:rPr>
        <w:t>Cuadro 22 Respuestas de la pregunta 8</w:t>
      </w:r>
      <w:r>
        <w:rPr>
          <w:noProof/>
        </w:rPr>
        <w:tab/>
      </w:r>
      <w:r w:rsidR="001216AC">
        <w:rPr>
          <w:noProof/>
        </w:rPr>
        <w:fldChar w:fldCharType="begin"/>
      </w:r>
      <w:r>
        <w:rPr>
          <w:noProof/>
        </w:rPr>
        <w:instrText xml:space="preserve"> PAGEREF _Toc277602523 \h </w:instrText>
      </w:r>
      <w:r w:rsidR="001216AC">
        <w:rPr>
          <w:noProof/>
        </w:rPr>
      </w:r>
      <w:r w:rsidR="001216AC">
        <w:rPr>
          <w:noProof/>
        </w:rPr>
        <w:fldChar w:fldCharType="separate"/>
      </w:r>
      <w:r>
        <w:rPr>
          <w:noProof/>
        </w:rPr>
        <w:t>227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66" w:author="Laica" w:date="2014-11-23T19:56:00Z">
            <w:rPr>
              <w:caps w:val="0"/>
              <w:noProof/>
              <w:sz w:val="24"/>
              <w:szCs w:val="24"/>
              <w:lang w:val="en-US" w:eastAsia="ja-JP"/>
            </w:rPr>
          </w:rPrChange>
        </w:rPr>
      </w:pPr>
      <w:r w:rsidRPr="00F1729E">
        <w:rPr>
          <w:noProof/>
        </w:rPr>
        <w:t>Cuadro 23 Respuestas de la pregunta 9</w:t>
      </w:r>
      <w:r>
        <w:rPr>
          <w:noProof/>
        </w:rPr>
        <w:tab/>
      </w:r>
      <w:r w:rsidR="001216AC">
        <w:rPr>
          <w:noProof/>
        </w:rPr>
        <w:fldChar w:fldCharType="begin"/>
      </w:r>
      <w:r>
        <w:rPr>
          <w:noProof/>
        </w:rPr>
        <w:instrText xml:space="preserve"> PAGEREF _Toc277602524 \h </w:instrText>
      </w:r>
      <w:r w:rsidR="001216AC">
        <w:rPr>
          <w:noProof/>
        </w:rPr>
      </w:r>
      <w:r w:rsidR="001216AC">
        <w:rPr>
          <w:noProof/>
        </w:rPr>
        <w:fldChar w:fldCharType="separate"/>
      </w:r>
      <w:r>
        <w:rPr>
          <w:noProof/>
        </w:rPr>
        <w:t>228</w:t>
      </w:r>
      <w:r w:rsidR="001216AC">
        <w:rPr>
          <w:noProof/>
        </w:rPr>
        <w:fldChar w:fldCharType="end"/>
      </w:r>
    </w:p>
    <w:p w:rsidR="00B43D8A" w:rsidRDefault="001216AC" w:rsidP="00E5049F">
      <w:pPr>
        <w:pStyle w:val="Ttulo1"/>
        <w:jc w:val="center"/>
      </w:pPr>
      <w:r>
        <w:lastRenderedPageBreak/>
        <w:fldChar w:fldCharType="end"/>
      </w:r>
      <w:bookmarkStart w:id="267" w:name="_Toc274493504"/>
      <w:bookmarkStart w:id="268" w:name="_Toc277169175"/>
      <w:bookmarkStart w:id="269" w:name="_Toc277170555"/>
      <w:bookmarkStart w:id="270" w:name="_Toc277602312"/>
      <w:r w:rsidR="00B43D8A">
        <w:t>INDICE DE GR</w:t>
      </w:r>
      <w:r w:rsidR="00E5049F">
        <w:t>ÁFICOS</w:t>
      </w:r>
      <w:bookmarkEnd w:id="267"/>
      <w:bookmarkEnd w:id="268"/>
      <w:bookmarkEnd w:id="269"/>
      <w:bookmarkEnd w:id="270"/>
    </w:p>
    <w:p w:rsidR="00A7670B" w:rsidRPr="00ED337F" w:rsidRDefault="001216AC">
      <w:pPr>
        <w:pStyle w:val="Tabladeilustraciones"/>
        <w:tabs>
          <w:tab w:val="right" w:leader="dot" w:pos="8375"/>
        </w:tabs>
        <w:rPr>
          <w:caps w:val="0"/>
          <w:noProof/>
          <w:sz w:val="24"/>
          <w:szCs w:val="24"/>
          <w:lang w:val="es-CR" w:eastAsia="ja-JP"/>
          <w:rPrChange w:id="271" w:author="Laica" w:date="2014-11-23T19:56:00Z">
            <w:rPr>
              <w:caps w:val="0"/>
              <w:noProof/>
              <w:sz w:val="24"/>
              <w:szCs w:val="24"/>
              <w:lang w:val="en-US" w:eastAsia="ja-JP"/>
            </w:rPr>
          </w:rPrChange>
        </w:rPr>
      </w:pPr>
      <w:r w:rsidRPr="001216AC">
        <w:fldChar w:fldCharType="begin"/>
      </w:r>
      <w:r w:rsidR="00E5049F">
        <w:instrText xml:space="preserve"> TOC \c "Gráfico" </w:instrText>
      </w:r>
      <w:r w:rsidRPr="001216AC">
        <w:fldChar w:fldCharType="separate"/>
      </w:r>
      <w:r w:rsidR="00A7670B" w:rsidRPr="0071240D">
        <w:rPr>
          <w:noProof/>
        </w:rPr>
        <w:t>Gráfico 1 Costo relativo de arreglar defectos de código</w:t>
      </w:r>
      <w:r w:rsidR="00A7670B">
        <w:rPr>
          <w:noProof/>
        </w:rPr>
        <w:tab/>
      </w:r>
      <w:r>
        <w:rPr>
          <w:noProof/>
        </w:rPr>
        <w:fldChar w:fldCharType="begin"/>
      </w:r>
      <w:r w:rsidR="00A7670B">
        <w:rPr>
          <w:noProof/>
        </w:rPr>
        <w:instrText xml:space="preserve"> PAGEREF _Toc277602525 \h </w:instrText>
      </w:r>
      <w:r>
        <w:rPr>
          <w:noProof/>
        </w:rPr>
      </w:r>
      <w:r>
        <w:rPr>
          <w:noProof/>
        </w:rPr>
        <w:fldChar w:fldCharType="separate"/>
      </w:r>
      <w:r w:rsidR="00A7670B">
        <w:rPr>
          <w:noProof/>
        </w:rPr>
        <w:t>12</w:t>
      </w:r>
      <w:r>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72" w:author="Laica" w:date="2014-11-23T19:56:00Z">
            <w:rPr>
              <w:caps w:val="0"/>
              <w:noProof/>
              <w:sz w:val="24"/>
              <w:szCs w:val="24"/>
              <w:lang w:val="en-US" w:eastAsia="ja-JP"/>
            </w:rPr>
          </w:rPrChange>
        </w:rPr>
      </w:pPr>
      <w:r w:rsidRPr="0071240D">
        <w:rPr>
          <w:noProof/>
        </w:rPr>
        <w:t>Gráfico 2 Ubicación de la extensión de seguridad</w:t>
      </w:r>
      <w:r>
        <w:rPr>
          <w:noProof/>
        </w:rPr>
        <w:tab/>
      </w:r>
      <w:r w:rsidR="001216AC">
        <w:rPr>
          <w:noProof/>
        </w:rPr>
        <w:fldChar w:fldCharType="begin"/>
      </w:r>
      <w:r>
        <w:rPr>
          <w:noProof/>
        </w:rPr>
        <w:instrText xml:space="preserve"> PAGEREF _Toc277602526 \h </w:instrText>
      </w:r>
      <w:r w:rsidR="001216AC">
        <w:rPr>
          <w:noProof/>
        </w:rPr>
      </w:r>
      <w:r w:rsidR="001216AC">
        <w:rPr>
          <w:noProof/>
        </w:rPr>
        <w:fldChar w:fldCharType="separate"/>
      </w:r>
      <w:r>
        <w:rPr>
          <w:noProof/>
        </w:rPr>
        <w:t>171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73" w:author="Laica" w:date="2014-11-23T19:56:00Z">
            <w:rPr>
              <w:caps w:val="0"/>
              <w:noProof/>
              <w:sz w:val="24"/>
              <w:szCs w:val="24"/>
              <w:lang w:val="en-US" w:eastAsia="ja-JP"/>
            </w:rPr>
          </w:rPrChange>
        </w:rPr>
      </w:pPr>
      <w:r w:rsidRPr="0071240D">
        <w:rPr>
          <w:noProof/>
        </w:rPr>
        <w:t>Gráfico 3 Resultados de la pregunta número 2</w:t>
      </w:r>
      <w:r>
        <w:rPr>
          <w:noProof/>
        </w:rPr>
        <w:tab/>
      </w:r>
      <w:r w:rsidR="001216AC">
        <w:rPr>
          <w:noProof/>
        </w:rPr>
        <w:fldChar w:fldCharType="begin"/>
      </w:r>
      <w:r>
        <w:rPr>
          <w:noProof/>
        </w:rPr>
        <w:instrText xml:space="preserve"> PAGEREF _Toc277602527 \h </w:instrText>
      </w:r>
      <w:r w:rsidR="001216AC">
        <w:rPr>
          <w:noProof/>
        </w:rPr>
      </w:r>
      <w:r w:rsidR="001216AC">
        <w:rPr>
          <w:noProof/>
        </w:rPr>
        <w:fldChar w:fldCharType="separate"/>
      </w:r>
      <w:r>
        <w:rPr>
          <w:noProof/>
        </w:rPr>
        <w:t>222</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74" w:author="Laica" w:date="2014-11-23T19:56:00Z">
            <w:rPr>
              <w:caps w:val="0"/>
              <w:noProof/>
              <w:sz w:val="24"/>
              <w:szCs w:val="24"/>
              <w:lang w:val="en-US" w:eastAsia="ja-JP"/>
            </w:rPr>
          </w:rPrChange>
        </w:rPr>
      </w:pPr>
      <w:r w:rsidRPr="0071240D">
        <w:rPr>
          <w:noProof/>
        </w:rPr>
        <w:t>Gráfico 4 Resultado de la pregunta 3</w:t>
      </w:r>
      <w:r>
        <w:rPr>
          <w:noProof/>
        </w:rPr>
        <w:tab/>
      </w:r>
      <w:r w:rsidR="001216AC">
        <w:rPr>
          <w:noProof/>
        </w:rPr>
        <w:fldChar w:fldCharType="begin"/>
      </w:r>
      <w:r>
        <w:rPr>
          <w:noProof/>
        </w:rPr>
        <w:instrText xml:space="preserve"> PAGEREF _Toc277602528 \h </w:instrText>
      </w:r>
      <w:r w:rsidR="001216AC">
        <w:rPr>
          <w:noProof/>
        </w:rPr>
      </w:r>
      <w:r w:rsidR="001216AC">
        <w:rPr>
          <w:noProof/>
        </w:rPr>
        <w:fldChar w:fldCharType="separate"/>
      </w:r>
      <w:r>
        <w:rPr>
          <w:noProof/>
        </w:rPr>
        <w:t>224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75" w:author="Laica" w:date="2014-11-23T19:56:00Z">
            <w:rPr>
              <w:caps w:val="0"/>
              <w:noProof/>
              <w:sz w:val="24"/>
              <w:szCs w:val="24"/>
              <w:lang w:val="en-US" w:eastAsia="ja-JP"/>
            </w:rPr>
          </w:rPrChange>
        </w:rPr>
      </w:pPr>
      <w:r w:rsidRPr="0071240D">
        <w:rPr>
          <w:noProof/>
        </w:rPr>
        <w:t>Gráfico 5 Respuestas de la pregunta 5</w:t>
      </w:r>
      <w:r>
        <w:rPr>
          <w:noProof/>
        </w:rPr>
        <w:tab/>
      </w:r>
      <w:r w:rsidR="001216AC">
        <w:rPr>
          <w:noProof/>
        </w:rPr>
        <w:fldChar w:fldCharType="begin"/>
      </w:r>
      <w:r>
        <w:rPr>
          <w:noProof/>
        </w:rPr>
        <w:instrText xml:space="preserve"> PAGEREF _Toc277602529 \h </w:instrText>
      </w:r>
      <w:r w:rsidR="001216AC">
        <w:rPr>
          <w:noProof/>
        </w:rPr>
      </w:r>
      <w:r w:rsidR="001216AC">
        <w:rPr>
          <w:noProof/>
        </w:rPr>
        <w:fldChar w:fldCharType="separate"/>
      </w:r>
      <w:r>
        <w:rPr>
          <w:noProof/>
        </w:rPr>
        <w:t>228</w:t>
      </w:r>
      <w:r w:rsidR="001216AC">
        <w:rPr>
          <w:noProof/>
        </w:rPr>
        <w:fldChar w:fldCharType="end"/>
      </w:r>
    </w:p>
    <w:p w:rsidR="00E5049F" w:rsidRDefault="001216AC" w:rsidP="00E5049F">
      <w:r>
        <w:fldChar w:fldCharType="end"/>
      </w:r>
    </w:p>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E5049F"/>
    <w:p w:rsidR="0089420A" w:rsidRDefault="0089420A" w:rsidP="0089420A">
      <w:pPr>
        <w:pStyle w:val="Ttulo1"/>
        <w:jc w:val="center"/>
      </w:pPr>
      <w:bookmarkStart w:id="276" w:name="_Toc274493505"/>
      <w:bookmarkStart w:id="277" w:name="_Toc277169176"/>
      <w:bookmarkStart w:id="278" w:name="_Toc277170556"/>
      <w:bookmarkStart w:id="279" w:name="_Toc277602313"/>
      <w:r>
        <w:lastRenderedPageBreak/>
        <w:t>INDICE DE FIGURAS</w:t>
      </w:r>
      <w:bookmarkEnd w:id="276"/>
      <w:bookmarkEnd w:id="277"/>
      <w:bookmarkEnd w:id="278"/>
      <w:bookmarkEnd w:id="279"/>
    </w:p>
    <w:p w:rsidR="00A7670B" w:rsidRPr="00ED337F" w:rsidRDefault="001216AC">
      <w:pPr>
        <w:pStyle w:val="Tabladeilustraciones"/>
        <w:tabs>
          <w:tab w:val="right" w:leader="dot" w:pos="8375"/>
        </w:tabs>
        <w:rPr>
          <w:caps w:val="0"/>
          <w:noProof/>
          <w:sz w:val="24"/>
          <w:szCs w:val="24"/>
          <w:lang w:val="es-CR" w:eastAsia="ja-JP"/>
          <w:rPrChange w:id="280" w:author="Laica" w:date="2014-11-23T19:56:00Z">
            <w:rPr>
              <w:caps w:val="0"/>
              <w:noProof/>
              <w:sz w:val="24"/>
              <w:szCs w:val="24"/>
              <w:lang w:val="en-US" w:eastAsia="ja-JP"/>
            </w:rPr>
          </w:rPrChange>
        </w:rPr>
      </w:pPr>
      <w:r w:rsidRPr="001216AC">
        <w:fldChar w:fldCharType="begin"/>
      </w:r>
      <w:r w:rsidR="0089420A">
        <w:instrText xml:space="preserve"> TOC \c "Figura" </w:instrText>
      </w:r>
      <w:r w:rsidRPr="001216AC">
        <w:fldChar w:fldCharType="separate"/>
      </w:r>
      <w:r w:rsidR="00A7670B" w:rsidRPr="00136A78">
        <w:rPr>
          <w:noProof/>
        </w:rPr>
        <w:t>Figura 1 Compilando código fuente en módulos manejados</w:t>
      </w:r>
      <w:r w:rsidR="00A7670B">
        <w:rPr>
          <w:noProof/>
        </w:rPr>
        <w:tab/>
      </w:r>
      <w:r>
        <w:rPr>
          <w:noProof/>
        </w:rPr>
        <w:fldChar w:fldCharType="begin"/>
      </w:r>
      <w:r w:rsidR="00A7670B">
        <w:rPr>
          <w:noProof/>
        </w:rPr>
        <w:instrText xml:space="preserve"> PAGEREF _Toc277602530 \h </w:instrText>
      </w:r>
      <w:r>
        <w:rPr>
          <w:noProof/>
        </w:rPr>
      </w:r>
      <w:r>
        <w:rPr>
          <w:noProof/>
        </w:rPr>
        <w:fldChar w:fldCharType="separate"/>
      </w:r>
      <w:r w:rsidR="00A7670B">
        <w:rPr>
          <w:noProof/>
        </w:rPr>
        <w:t>30</w:t>
      </w:r>
      <w:r>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1" w:author="Laica" w:date="2014-11-23T19:56:00Z">
            <w:rPr>
              <w:caps w:val="0"/>
              <w:noProof/>
              <w:sz w:val="24"/>
              <w:szCs w:val="24"/>
              <w:lang w:val="en-US" w:eastAsia="ja-JP"/>
            </w:rPr>
          </w:rPrChange>
        </w:rPr>
      </w:pPr>
      <w:r w:rsidRPr="00136A78">
        <w:rPr>
          <w:noProof/>
        </w:rPr>
        <w:t>Figura 2 Proceso de compilación en un ambiente administrado</w:t>
      </w:r>
      <w:r>
        <w:rPr>
          <w:noProof/>
        </w:rPr>
        <w:tab/>
      </w:r>
      <w:r w:rsidR="001216AC">
        <w:rPr>
          <w:noProof/>
        </w:rPr>
        <w:fldChar w:fldCharType="begin"/>
      </w:r>
      <w:r>
        <w:rPr>
          <w:noProof/>
        </w:rPr>
        <w:instrText xml:space="preserve"> PAGEREF _Toc277602531 \h </w:instrText>
      </w:r>
      <w:r w:rsidR="001216AC">
        <w:rPr>
          <w:noProof/>
        </w:rPr>
      </w:r>
      <w:r w:rsidR="001216AC">
        <w:rPr>
          <w:noProof/>
        </w:rPr>
        <w:fldChar w:fldCharType="separate"/>
      </w:r>
      <w:r>
        <w:rPr>
          <w:noProof/>
        </w:rPr>
        <w:t>31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2" w:author="Laica" w:date="2014-11-23T19:56:00Z">
            <w:rPr>
              <w:caps w:val="0"/>
              <w:noProof/>
              <w:sz w:val="24"/>
              <w:szCs w:val="24"/>
              <w:lang w:val="en-US" w:eastAsia="ja-JP"/>
            </w:rPr>
          </w:rPrChange>
        </w:rPr>
      </w:pPr>
      <w:r w:rsidRPr="00136A78">
        <w:rPr>
          <w:noProof/>
        </w:rPr>
        <w:t>Figura 3 Elementos de la plataforma Roslyn</w:t>
      </w:r>
      <w:r>
        <w:rPr>
          <w:noProof/>
        </w:rPr>
        <w:tab/>
      </w:r>
      <w:r w:rsidR="001216AC">
        <w:rPr>
          <w:noProof/>
        </w:rPr>
        <w:fldChar w:fldCharType="begin"/>
      </w:r>
      <w:r>
        <w:rPr>
          <w:noProof/>
        </w:rPr>
        <w:instrText xml:space="preserve"> PAGEREF _Toc277602532 \h </w:instrText>
      </w:r>
      <w:r w:rsidR="001216AC">
        <w:rPr>
          <w:noProof/>
        </w:rPr>
      </w:r>
      <w:r w:rsidR="001216AC">
        <w:rPr>
          <w:noProof/>
        </w:rPr>
        <w:fldChar w:fldCharType="separate"/>
      </w:r>
      <w:r>
        <w:rPr>
          <w:noProof/>
        </w:rPr>
        <w:t>34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3" w:author="Laica" w:date="2014-11-23T19:56:00Z">
            <w:rPr>
              <w:caps w:val="0"/>
              <w:noProof/>
              <w:sz w:val="24"/>
              <w:szCs w:val="24"/>
              <w:lang w:val="en-US" w:eastAsia="ja-JP"/>
            </w:rPr>
          </w:rPrChange>
        </w:rPr>
      </w:pPr>
      <w:r w:rsidRPr="00136A78">
        <w:rPr>
          <w:noProof/>
        </w:rPr>
        <w:t>Figura 4 Tres pilares del desarrollo de software seguro.</w:t>
      </w:r>
      <w:r>
        <w:rPr>
          <w:noProof/>
        </w:rPr>
        <w:tab/>
      </w:r>
      <w:r w:rsidR="001216AC">
        <w:rPr>
          <w:noProof/>
        </w:rPr>
        <w:fldChar w:fldCharType="begin"/>
      </w:r>
      <w:r>
        <w:rPr>
          <w:noProof/>
        </w:rPr>
        <w:instrText xml:space="preserve"> PAGEREF _Toc277602533 \h </w:instrText>
      </w:r>
      <w:r w:rsidR="001216AC">
        <w:rPr>
          <w:noProof/>
        </w:rPr>
      </w:r>
      <w:r w:rsidR="001216AC">
        <w:rPr>
          <w:noProof/>
        </w:rPr>
        <w:fldChar w:fldCharType="separate"/>
      </w:r>
      <w:r>
        <w:rPr>
          <w:noProof/>
        </w:rPr>
        <w:t>36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4" w:author="Laica" w:date="2014-11-23T19:56:00Z">
            <w:rPr>
              <w:caps w:val="0"/>
              <w:noProof/>
              <w:sz w:val="24"/>
              <w:szCs w:val="24"/>
              <w:lang w:val="en-US" w:eastAsia="ja-JP"/>
            </w:rPr>
          </w:rPrChange>
        </w:rPr>
      </w:pPr>
      <w:r w:rsidRPr="00136A78">
        <w:rPr>
          <w:noProof/>
        </w:rPr>
        <w:t>Figura 5 Organigrama Security Innovation</w:t>
      </w:r>
      <w:r>
        <w:rPr>
          <w:noProof/>
        </w:rPr>
        <w:tab/>
      </w:r>
      <w:r w:rsidR="001216AC">
        <w:rPr>
          <w:noProof/>
        </w:rPr>
        <w:fldChar w:fldCharType="begin"/>
      </w:r>
      <w:r>
        <w:rPr>
          <w:noProof/>
        </w:rPr>
        <w:instrText xml:space="preserve"> PAGEREF _Toc277602534 \h </w:instrText>
      </w:r>
      <w:r w:rsidR="001216AC">
        <w:rPr>
          <w:noProof/>
        </w:rPr>
      </w:r>
      <w:r w:rsidR="001216AC">
        <w:rPr>
          <w:noProof/>
        </w:rPr>
        <w:fldChar w:fldCharType="separate"/>
      </w:r>
      <w:r>
        <w:rPr>
          <w:noProof/>
        </w:rPr>
        <w:t>38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5" w:author="Laica" w:date="2014-11-23T19:56:00Z">
            <w:rPr>
              <w:caps w:val="0"/>
              <w:noProof/>
              <w:sz w:val="24"/>
              <w:szCs w:val="24"/>
              <w:lang w:val="en-US" w:eastAsia="ja-JP"/>
            </w:rPr>
          </w:rPrChange>
        </w:rPr>
      </w:pPr>
      <w:r w:rsidRPr="00136A78">
        <w:rPr>
          <w:noProof/>
        </w:rPr>
        <w:t>Figura 6 Listado de defectos o asuntos creados para la plataforma Roslyn</w:t>
      </w:r>
      <w:r>
        <w:rPr>
          <w:noProof/>
        </w:rPr>
        <w:tab/>
      </w:r>
      <w:r w:rsidR="001216AC">
        <w:rPr>
          <w:noProof/>
        </w:rPr>
        <w:fldChar w:fldCharType="begin"/>
      </w:r>
      <w:r>
        <w:rPr>
          <w:noProof/>
        </w:rPr>
        <w:instrText xml:space="preserve"> PAGEREF _Toc277602535 \h </w:instrText>
      </w:r>
      <w:r w:rsidR="001216AC">
        <w:rPr>
          <w:noProof/>
        </w:rPr>
      </w:r>
      <w:r w:rsidR="001216AC">
        <w:rPr>
          <w:noProof/>
        </w:rPr>
        <w:fldChar w:fldCharType="separate"/>
      </w:r>
      <w:r>
        <w:rPr>
          <w:noProof/>
        </w:rPr>
        <w:t>55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6" w:author="Laica" w:date="2014-11-23T19:56:00Z">
            <w:rPr>
              <w:caps w:val="0"/>
              <w:noProof/>
              <w:sz w:val="24"/>
              <w:szCs w:val="24"/>
              <w:lang w:val="en-US" w:eastAsia="ja-JP"/>
            </w:rPr>
          </w:rPrChange>
        </w:rPr>
      </w:pPr>
      <w:r w:rsidRPr="00136A78">
        <w:rPr>
          <w:noProof/>
        </w:rPr>
        <w:t>Figura 7 Licencia Apache 2.0 de la plataforma de compilación Roslyn.</w:t>
      </w:r>
      <w:r>
        <w:rPr>
          <w:noProof/>
        </w:rPr>
        <w:tab/>
      </w:r>
      <w:r w:rsidR="001216AC">
        <w:rPr>
          <w:noProof/>
        </w:rPr>
        <w:fldChar w:fldCharType="begin"/>
      </w:r>
      <w:r>
        <w:rPr>
          <w:noProof/>
        </w:rPr>
        <w:instrText xml:space="preserve"> PAGEREF _Toc277602536 \h </w:instrText>
      </w:r>
      <w:r w:rsidR="001216AC">
        <w:rPr>
          <w:noProof/>
        </w:rPr>
      </w:r>
      <w:r w:rsidR="001216AC">
        <w:rPr>
          <w:noProof/>
        </w:rPr>
        <w:fldChar w:fldCharType="separate"/>
      </w:r>
      <w:r>
        <w:rPr>
          <w:noProof/>
        </w:rPr>
        <w:t>56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7" w:author="Laica" w:date="2014-11-23T19:56:00Z">
            <w:rPr>
              <w:caps w:val="0"/>
              <w:noProof/>
              <w:sz w:val="24"/>
              <w:szCs w:val="24"/>
              <w:lang w:val="en-US" w:eastAsia="ja-JP"/>
            </w:rPr>
          </w:rPrChange>
        </w:rPr>
      </w:pPr>
      <w:r w:rsidRPr="00136A78">
        <w:rPr>
          <w:noProof/>
        </w:rPr>
        <w:t>Figura 8 Modelo en cascada (Waterfall)</w:t>
      </w:r>
      <w:r>
        <w:rPr>
          <w:noProof/>
        </w:rPr>
        <w:tab/>
      </w:r>
      <w:r w:rsidR="001216AC">
        <w:rPr>
          <w:noProof/>
        </w:rPr>
        <w:fldChar w:fldCharType="begin"/>
      </w:r>
      <w:r>
        <w:rPr>
          <w:noProof/>
        </w:rPr>
        <w:instrText xml:space="preserve"> PAGEREF _Toc277602537 \h </w:instrText>
      </w:r>
      <w:r w:rsidR="001216AC">
        <w:rPr>
          <w:noProof/>
        </w:rPr>
      </w:r>
      <w:r w:rsidR="001216AC">
        <w:rPr>
          <w:noProof/>
        </w:rPr>
        <w:fldChar w:fldCharType="separate"/>
      </w:r>
      <w:r>
        <w:rPr>
          <w:noProof/>
        </w:rPr>
        <w:t>63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8" w:author="Laica" w:date="2014-11-23T19:56:00Z">
            <w:rPr>
              <w:caps w:val="0"/>
              <w:noProof/>
              <w:sz w:val="24"/>
              <w:szCs w:val="24"/>
              <w:lang w:val="en-US" w:eastAsia="ja-JP"/>
            </w:rPr>
          </w:rPrChange>
        </w:rPr>
      </w:pPr>
      <w:r w:rsidRPr="00136A78">
        <w:rPr>
          <w:noProof/>
        </w:rPr>
        <w:t>Figura 9 Ingeniería de software orientada a la reutilización</w:t>
      </w:r>
      <w:r>
        <w:rPr>
          <w:noProof/>
        </w:rPr>
        <w:tab/>
      </w:r>
      <w:r w:rsidR="001216AC">
        <w:rPr>
          <w:noProof/>
        </w:rPr>
        <w:fldChar w:fldCharType="begin"/>
      </w:r>
      <w:r>
        <w:rPr>
          <w:noProof/>
        </w:rPr>
        <w:instrText xml:space="preserve"> PAGEREF _Toc277602538 \h </w:instrText>
      </w:r>
      <w:r w:rsidR="001216AC">
        <w:rPr>
          <w:noProof/>
        </w:rPr>
      </w:r>
      <w:r w:rsidR="001216AC">
        <w:rPr>
          <w:noProof/>
        </w:rPr>
        <w:fldChar w:fldCharType="separate"/>
      </w:r>
      <w:r>
        <w:rPr>
          <w:noProof/>
        </w:rPr>
        <w:t>64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89" w:author="Laica" w:date="2014-11-23T19:56:00Z">
            <w:rPr>
              <w:caps w:val="0"/>
              <w:noProof/>
              <w:sz w:val="24"/>
              <w:szCs w:val="24"/>
              <w:lang w:val="en-US" w:eastAsia="ja-JP"/>
            </w:rPr>
          </w:rPrChange>
        </w:rPr>
      </w:pPr>
      <w:r w:rsidRPr="00136A78">
        <w:rPr>
          <w:noProof/>
        </w:rPr>
        <w:t>Figura 10 Extensiones disponibles para Firefox</w:t>
      </w:r>
      <w:r>
        <w:rPr>
          <w:noProof/>
        </w:rPr>
        <w:tab/>
      </w:r>
      <w:r w:rsidR="001216AC">
        <w:rPr>
          <w:noProof/>
        </w:rPr>
        <w:fldChar w:fldCharType="begin"/>
      </w:r>
      <w:r>
        <w:rPr>
          <w:noProof/>
        </w:rPr>
        <w:instrText xml:space="preserve"> PAGEREF _Toc277602539 \h </w:instrText>
      </w:r>
      <w:r w:rsidR="001216AC">
        <w:rPr>
          <w:noProof/>
        </w:rPr>
      </w:r>
      <w:r w:rsidR="001216AC">
        <w:rPr>
          <w:noProof/>
        </w:rPr>
        <w:fldChar w:fldCharType="separate"/>
      </w:r>
      <w:r>
        <w:rPr>
          <w:noProof/>
        </w:rPr>
        <w:t>65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0" w:author="Laica" w:date="2014-11-23T19:56:00Z">
            <w:rPr>
              <w:caps w:val="0"/>
              <w:noProof/>
              <w:sz w:val="24"/>
              <w:szCs w:val="24"/>
              <w:lang w:val="en-US" w:eastAsia="ja-JP"/>
            </w:rPr>
          </w:rPrChange>
        </w:rPr>
      </w:pPr>
      <w:r w:rsidRPr="00136A78">
        <w:rPr>
          <w:noProof/>
        </w:rPr>
        <w:t>Figura 11 Ejemplo de Hardware</w:t>
      </w:r>
      <w:r>
        <w:rPr>
          <w:noProof/>
        </w:rPr>
        <w:tab/>
      </w:r>
      <w:r w:rsidR="001216AC">
        <w:rPr>
          <w:noProof/>
        </w:rPr>
        <w:fldChar w:fldCharType="begin"/>
      </w:r>
      <w:r>
        <w:rPr>
          <w:noProof/>
        </w:rPr>
        <w:instrText xml:space="preserve"> PAGEREF _Toc277602540 \h </w:instrText>
      </w:r>
      <w:r w:rsidR="001216AC">
        <w:rPr>
          <w:noProof/>
        </w:rPr>
      </w:r>
      <w:r w:rsidR="001216AC">
        <w:rPr>
          <w:noProof/>
        </w:rPr>
        <w:fldChar w:fldCharType="separate"/>
      </w:r>
      <w:r>
        <w:rPr>
          <w:noProof/>
        </w:rPr>
        <w:t>69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1" w:author="Laica" w:date="2014-11-23T19:56:00Z">
            <w:rPr>
              <w:caps w:val="0"/>
              <w:noProof/>
              <w:sz w:val="24"/>
              <w:szCs w:val="24"/>
              <w:lang w:val="en-US" w:eastAsia="ja-JP"/>
            </w:rPr>
          </w:rPrChange>
        </w:rPr>
      </w:pPr>
      <w:r w:rsidRPr="00136A78">
        <w:rPr>
          <w:noProof/>
        </w:rPr>
        <w:t>Figura 12 Computadora Ordinaria</w:t>
      </w:r>
      <w:r>
        <w:rPr>
          <w:noProof/>
        </w:rPr>
        <w:tab/>
      </w:r>
      <w:r w:rsidR="001216AC">
        <w:rPr>
          <w:noProof/>
        </w:rPr>
        <w:fldChar w:fldCharType="begin"/>
      </w:r>
      <w:r>
        <w:rPr>
          <w:noProof/>
        </w:rPr>
        <w:instrText xml:space="preserve"> PAGEREF _Toc277602541 \h </w:instrText>
      </w:r>
      <w:r w:rsidR="001216AC">
        <w:rPr>
          <w:noProof/>
        </w:rPr>
      </w:r>
      <w:r w:rsidR="001216AC">
        <w:rPr>
          <w:noProof/>
        </w:rPr>
        <w:fldChar w:fldCharType="separate"/>
      </w:r>
      <w:r>
        <w:rPr>
          <w:noProof/>
        </w:rPr>
        <w:t>70</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2" w:author="Laica" w:date="2014-11-23T19:56:00Z">
            <w:rPr>
              <w:caps w:val="0"/>
              <w:noProof/>
              <w:sz w:val="24"/>
              <w:szCs w:val="24"/>
              <w:lang w:val="en-US" w:eastAsia="ja-JP"/>
            </w:rPr>
          </w:rPrChange>
        </w:rPr>
      </w:pPr>
      <w:r w:rsidRPr="00136A78">
        <w:rPr>
          <w:noProof/>
        </w:rPr>
        <w:t>Figura 13 Flujo de trabajo de IBM AppScan</w:t>
      </w:r>
      <w:r>
        <w:rPr>
          <w:noProof/>
        </w:rPr>
        <w:tab/>
      </w:r>
      <w:r w:rsidR="001216AC">
        <w:rPr>
          <w:noProof/>
        </w:rPr>
        <w:fldChar w:fldCharType="begin"/>
      </w:r>
      <w:r>
        <w:rPr>
          <w:noProof/>
        </w:rPr>
        <w:instrText xml:space="preserve"> PAGEREF _Toc277602542 \h </w:instrText>
      </w:r>
      <w:r w:rsidR="001216AC">
        <w:rPr>
          <w:noProof/>
        </w:rPr>
      </w:r>
      <w:r w:rsidR="001216AC">
        <w:rPr>
          <w:noProof/>
        </w:rPr>
        <w:fldChar w:fldCharType="separate"/>
      </w:r>
      <w:r>
        <w:rPr>
          <w:noProof/>
        </w:rPr>
        <w:t>79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3" w:author="Laica" w:date="2014-11-23T19:56:00Z">
            <w:rPr>
              <w:caps w:val="0"/>
              <w:noProof/>
              <w:sz w:val="24"/>
              <w:szCs w:val="24"/>
              <w:lang w:val="en-US" w:eastAsia="ja-JP"/>
            </w:rPr>
          </w:rPrChange>
        </w:rPr>
      </w:pPr>
      <w:r w:rsidRPr="00136A78">
        <w:rPr>
          <w:noProof/>
        </w:rPr>
        <w:t>Figura 14 Checkmarx en el ciclo de vida del desarrollo del software.</w:t>
      </w:r>
      <w:r>
        <w:rPr>
          <w:noProof/>
        </w:rPr>
        <w:tab/>
      </w:r>
      <w:r w:rsidR="001216AC">
        <w:rPr>
          <w:noProof/>
        </w:rPr>
        <w:fldChar w:fldCharType="begin"/>
      </w:r>
      <w:r>
        <w:rPr>
          <w:noProof/>
        </w:rPr>
        <w:instrText xml:space="preserve"> PAGEREF _Toc277602543 \h </w:instrText>
      </w:r>
      <w:r w:rsidR="001216AC">
        <w:rPr>
          <w:noProof/>
        </w:rPr>
      </w:r>
      <w:r w:rsidR="001216AC">
        <w:rPr>
          <w:noProof/>
        </w:rPr>
        <w:fldChar w:fldCharType="separate"/>
      </w:r>
      <w:r>
        <w:rPr>
          <w:noProof/>
        </w:rPr>
        <w:t>80</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4" w:author="Laica" w:date="2014-11-23T19:57:00Z">
            <w:rPr>
              <w:caps w:val="0"/>
              <w:noProof/>
              <w:sz w:val="24"/>
              <w:szCs w:val="24"/>
              <w:lang w:val="en-US" w:eastAsia="ja-JP"/>
            </w:rPr>
          </w:rPrChange>
        </w:rPr>
      </w:pPr>
      <w:r w:rsidRPr="00136A78">
        <w:rPr>
          <w:noProof/>
        </w:rPr>
        <w:t>Figura 15  Flujo de trabajo de  un CWE</w:t>
      </w:r>
      <w:r>
        <w:rPr>
          <w:noProof/>
        </w:rPr>
        <w:tab/>
      </w:r>
      <w:r w:rsidR="001216AC">
        <w:rPr>
          <w:noProof/>
        </w:rPr>
        <w:fldChar w:fldCharType="begin"/>
      </w:r>
      <w:r>
        <w:rPr>
          <w:noProof/>
        </w:rPr>
        <w:instrText xml:space="preserve"> PAGEREF _Toc277602544 \h </w:instrText>
      </w:r>
      <w:r w:rsidR="001216AC">
        <w:rPr>
          <w:noProof/>
        </w:rPr>
      </w:r>
      <w:r w:rsidR="001216AC">
        <w:rPr>
          <w:noProof/>
        </w:rPr>
        <w:fldChar w:fldCharType="separate"/>
      </w:r>
      <w:r>
        <w:rPr>
          <w:noProof/>
        </w:rPr>
        <w:t>83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5" w:author="Laica" w:date="2014-11-23T19:57:00Z">
            <w:rPr>
              <w:caps w:val="0"/>
              <w:noProof/>
              <w:sz w:val="24"/>
              <w:szCs w:val="24"/>
              <w:lang w:val="en-US" w:eastAsia="ja-JP"/>
            </w:rPr>
          </w:rPrChange>
        </w:rPr>
      </w:pPr>
      <w:r w:rsidRPr="00136A78">
        <w:rPr>
          <w:noProof/>
        </w:rPr>
        <w:t>Figura 16 Arquitectura de Microsoft .NET 4.5</w:t>
      </w:r>
      <w:r>
        <w:rPr>
          <w:noProof/>
        </w:rPr>
        <w:tab/>
      </w:r>
      <w:r w:rsidR="001216AC">
        <w:rPr>
          <w:noProof/>
        </w:rPr>
        <w:fldChar w:fldCharType="begin"/>
      </w:r>
      <w:r>
        <w:rPr>
          <w:noProof/>
        </w:rPr>
        <w:instrText xml:space="preserve"> PAGEREF _Toc277602545 \h </w:instrText>
      </w:r>
      <w:r w:rsidR="001216AC">
        <w:rPr>
          <w:noProof/>
        </w:rPr>
      </w:r>
      <w:r w:rsidR="001216AC">
        <w:rPr>
          <w:noProof/>
        </w:rPr>
        <w:fldChar w:fldCharType="separate"/>
      </w:r>
      <w:r>
        <w:rPr>
          <w:noProof/>
        </w:rPr>
        <w:t>87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6" w:author="Laica" w:date="2014-11-23T19:57:00Z">
            <w:rPr>
              <w:caps w:val="0"/>
              <w:noProof/>
              <w:sz w:val="24"/>
              <w:szCs w:val="24"/>
              <w:lang w:val="en-US" w:eastAsia="ja-JP"/>
            </w:rPr>
          </w:rPrChange>
        </w:rPr>
      </w:pPr>
      <w:r w:rsidRPr="00136A78">
        <w:rPr>
          <w:noProof/>
        </w:rPr>
        <w:t>Figura 17 Versiones de Eclipse durante los últimos años</w:t>
      </w:r>
      <w:r>
        <w:rPr>
          <w:noProof/>
        </w:rPr>
        <w:tab/>
      </w:r>
      <w:r w:rsidR="001216AC">
        <w:rPr>
          <w:noProof/>
        </w:rPr>
        <w:fldChar w:fldCharType="begin"/>
      </w:r>
      <w:r>
        <w:rPr>
          <w:noProof/>
        </w:rPr>
        <w:instrText xml:space="preserve"> PAGEREF _Toc277602546 \h </w:instrText>
      </w:r>
      <w:r w:rsidR="001216AC">
        <w:rPr>
          <w:noProof/>
        </w:rPr>
      </w:r>
      <w:r w:rsidR="001216AC">
        <w:rPr>
          <w:noProof/>
        </w:rPr>
        <w:fldChar w:fldCharType="separate"/>
      </w:r>
      <w:r>
        <w:rPr>
          <w:noProof/>
        </w:rPr>
        <w:t>89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7" w:author="Laica" w:date="2014-11-23T19:57:00Z">
            <w:rPr>
              <w:caps w:val="0"/>
              <w:noProof/>
              <w:sz w:val="24"/>
              <w:szCs w:val="24"/>
              <w:lang w:val="en-US" w:eastAsia="ja-JP"/>
            </w:rPr>
          </w:rPrChange>
        </w:rPr>
      </w:pPr>
      <w:r w:rsidRPr="00136A78">
        <w:rPr>
          <w:noProof/>
        </w:rPr>
        <w:t>Figura 18 Transmisión de cookies</w:t>
      </w:r>
      <w:r>
        <w:rPr>
          <w:noProof/>
        </w:rPr>
        <w:tab/>
      </w:r>
      <w:r w:rsidR="001216AC">
        <w:rPr>
          <w:noProof/>
        </w:rPr>
        <w:fldChar w:fldCharType="begin"/>
      </w:r>
      <w:r>
        <w:rPr>
          <w:noProof/>
        </w:rPr>
        <w:instrText xml:space="preserve"> PAGEREF _Toc277602547 \h </w:instrText>
      </w:r>
      <w:r w:rsidR="001216AC">
        <w:rPr>
          <w:noProof/>
        </w:rPr>
      </w:r>
      <w:r w:rsidR="001216AC">
        <w:rPr>
          <w:noProof/>
        </w:rPr>
        <w:fldChar w:fldCharType="separate"/>
      </w:r>
      <w:r>
        <w:rPr>
          <w:noProof/>
        </w:rPr>
        <w:t>97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8" w:author="Laica" w:date="2014-11-23T19:57:00Z">
            <w:rPr>
              <w:caps w:val="0"/>
              <w:noProof/>
              <w:sz w:val="24"/>
              <w:szCs w:val="24"/>
              <w:lang w:val="en-US" w:eastAsia="ja-JP"/>
            </w:rPr>
          </w:rPrChange>
        </w:rPr>
      </w:pPr>
      <w:r w:rsidRPr="00136A78">
        <w:rPr>
          <w:noProof/>
        </w:rPr>
        <w:t>Figura 19 Investigación cuantitativa</w:t>
      </w:r>
      <w:r>
        <w:rPr>
          <w:noProof/>
        </w:rPr>
        <w:tab/>
      </w:r>
      <w:r w:rsidR="001216AC">
        <w:rPr>
          <w:noProof/>
        </w:rPr>
        <w:fldChar w:fldCharType="begin"/>
      </w:r>
      <w:r>
        <w:rPr>
          <w:noProof/>
        </w:rPr>
        <w:instrText xml:space="preserve"> PAGEREF _Toc277602548 \h </w:instrText>
      </w:r>
      <w:r w:rsidR="001216AC">
        <w:rPr>
          <w:noProof/>
        </w:rPr>
      </w:r>
      <w:r w:rsidR="001216AC">
        <w:rPr>
          <w:noProof/>
        </w:rPr>
        <w:fldChar w:fldCharType="separate"/>
      </w:r>
      <w:r>
        <w:rPr>
          <w:noProof/>
        </w:rPr>
        <w:t>106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299" w:author="Laica" w:date="2014-11-23T19:57:00Z">
            <w:rPr>
              <w:caps w:val="0"/>
              <w:noProof/>
              <w:sz w:val="24"/>
              <w:szCs w:val="24"/>
              <w:lang w:val="en-US" w:eastAsia="ja-JP"/>
            </w:rPr>
          </w:rPrChange>
        </w:rPr>
      </w:pPr>
      <w:r w:rsidRPr="00136A78">
        <w:rPr>
          <w:noProof/>
        </w:rPr>
        <w:t>Figura 20 Investigación cualitativa y cuantitativa</w:t>
      </w:r>
      <w:r>
        <w:rPr>
          <w:noProof/>
        </w:rPr>
        <w:tab/>
      </w:r>
      <w:r w:rsidR="001216AC">
        <w:rPr>
          <w:noProof/>
        </w:rPr>
        <w:fldChar w:fldCharType="begin"/>
      </w:r>
      <w:r>
        <w:rPr>
          <w:noProof/>
        </w:rPr>
        <w:instrText xml:space="preserve"> PAGEREF _Toc277602549 \h </w:instrText>
      </w:r>
      <w:r w:rsidR="001216AC">
        <w:rPr>
          <w:noProof/>
        </w:rPr>
      </w:r>
      <w:r w:rsidR="001216AC">
        <w:rPr>
          <w:noProof/>
        </w:rPr>
        <w:fldChar w:fldCharType="separate"/>
      </w:r>
      <w:r>
        <w:rPr>
          <w:noProof/>
        </w:rPr>
        <w:t>107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0" w:author="Laica" w:date="2014-11-23T19:57:00Z">
            <w:rPr>
              <w:caps w:val="0"/>
              <w:noProof/>
              <w:sz w:val="24"/>
              <w:szCs w:val="24"/>
              <w:lang w:val="en-US" w:eastAsia="ja-JP"/>
            </w:rPr>
          </w:rPrChange>
        </w:rPr>
      </w:pPr>
      <w:r w:rsidRPr="00136A78">
        <w:rPr>
          <w:noProof/>
        </w:rPr>
        <w:t>Figura 21 Alcances de la investigación</w:t>
      </w:r>
      <w:r>
        <w:rPr>
          <w:noProof/>
        </w:rPr>
        <w:tab/>
      </w:r>
      <w:r w:rsidR="001216AC">
        <w:rPr>
          <w:noProof/>
        </w:rPr>
        <w:fldChar w:fldCharType="begin"/>
      </w:r>
      <w:r>
        <w:rPr>
          <w:noProof/>
        </w:rPr>
        <w:instrText xml:space="preserve"> PAGEREF _Toc277602550 \h </w:instrText>
      </w:r>
      <w:r w:rsidR="001216AC">
        <w:rPr>
          <w:noProof/>
        </w:rPr>
      </w:r>
      <w:r w:rsidR="001216AC">
        <w:rPr>
          <w:noProof/>
        </w:rPr>
        <w:fldChar w:fldCharType="separate"/>
      </w:r>
      <w:r>
        <w:rPr>
          <w:noProof/>
        </w:rPr>
        <w:t>111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1" w:author="Laica" w:date="2014-11-23T19:57:00Z">
            <w:rPr>
              <w:caps w:val="0"/>
              <w:noProof/>
              <w:sz w:val="24"/>
              <w:szCs w:val="24"/>
              <w:lang w:val="en-US" w:eastAsia="ja-JP"/>
            </w:rPr>
          </w:rPrChange>
        </w:rPr>
      </w:pPr>
      <w:r w:rsidRPr="00136A78">
        <w:rPr>
          <w:noProof/>
        </w:rPr>
        <w:t>Figura 22 Población y Muestra</w:t>
      </w:r>
      <w:r>
        <w:rPr>
          <w:noProof/>
        </w:rPr>
        <w:tab/>
      </w:r>
      <w:r w:rsidR="001216AC">
        <w:rPr>
          <w:noProof/>
        </w:rPr>
        <w:fldChar w:fldCharType="begin"/>
      </w:r>
      <w:r>
        <w:rPr>
          <w:noProof/>
        </w:rPr>
        <w:instrText xml:space="preserve"> PAGEREF _Toc277602551 \h </w:instrText>
      </w:r>
      <w:r w:rsidR="001216AC">
        <w:rPr>
          <w:noProof/>
        </w:rPr>
      </w:r>
      <w:r w:rsidR="001216AC">
        <w:rPr>
          <w:noProof/>
        </w:rPr>
        <w:fldChar w:fldCharType="separate"/>
      </w:r>
      <w:r>
        <w:rPr>
          <w:noProof/>
        </w:rPr>
        <w:t>119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2" w:author="Laica" w:date="2014-11-23T19:57:00Z">
            <w:rPr>
              <w:caps w:val="0"/>
              <w:noProof/>
              <w:sz w:val="24"/>
              <w:szCs w:val="24"/>
              <w:lang w:val="en-US" w:eastAsia="ja-JP"/>
            </w:rPr>
          </w:rPrChange>
        </w:rPr>
      </w:pPr>
      <w:r w:rsidRPr="00136A78">
        <w:rPr>
          <w:noProof/>
        </w:rPr>
        <w:t>Figura 23 Evolución de C# y Visual Basic</w:t>
      </w:r>
      <w:r>
        <w:rPr>
          <w:noProof/>
        </w:rPr>
        <w:tab/>
      </w:r>
      <w:r w:rsidR="001216AC">
        <w:rPr>
          <w:noProof/>
        </w:rPr>
        <w:fldChar w:fldCharType="begin"/>
      </w:r>
      <w:r>
        <w:rPr>
          <w:noProof/>
        </w:rPr>
        <w:instrText xml:space="preserve"> PAGEREF _Toc277602552 \h </w:instrText>
      </w:r>
      <w:r w:rsidR="001216AC">
        <w:rPr>
          <w:noProof/>
        </w:rPr>
      </w:r>
      <w:r w:rsidR="001216AC">
        <w:rPr>
          <w:noProof/>
        </w:rPr>
        <w:fldChar w:fldCharType="separate"/>
      </w:r>
      <w:r>
        <w:rPr>
          <w:noProof/>
        </w:rPr>
        <w:t>131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3" w:author="Laica" w:date="2014-11-23T19:57:00Z">
            <w:rPr>
              <w:caps w:val="0"/>
              <w:noProof/>
              <w:sz w:val="24"/>
              <w:szCs w:val="24"/>
              <w:lang w:val="en-US" w:eastAsia="ja-JP"/>
            </w:rPr>
          </w:rPrChange>
        </w:rPr>
      </w:pPr>
      <w:r w:rsidRPr="00136A78">
        <w:rPr>
          <w:noProof/>
        </w:rPr>
        <w:t>Figura 24 Pasos del proceso de compilación.</w:t>
      </w:r>
      <w:r>
        <w:rPr>
          <w:noProof/>
        </w:rPr>
        <w:tab/>
      </w:r>
      <w:r w:rsidR="001216AC">
        <w:rPr>
          <w:noProof/>
        </w:rPr>
        <w:fldChar w:fldCharType="begin"/>
      </w:r>
      <w:r>
        <w:rPr>
          <w:noProof/>
        </w:rPr>
        <w:instrText xml:space="preserve"> PAGEREF _Toc277602553 \h </w:instrText>
      </w:r>
      <w:r w:rsidR="001216AC">
        <w:rPr>
          <w:noProof/>
        </w:rPr>
      </w:r>
      <w:r w:rsidR="001216AC">
        <w:rPr>
          <w:noProof/>
        </w:rPr>
        <w:fldChar w:fldCharType="separate"/>
      </w:r>
      <w:r>
        <w:rPr>
          <w:noProof/>
        </w:rPr>
        <w:t>132</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4" w:author="Laica" w:date="2014-11-23T19:57:00Z">
            <w:rPr>
              <w:caps w:val="0"/>
              <w:noProof/>
              <w:sz w:val="24"/>
              <w:szCs w:val="24"/>
              <w:lang w:val="en-US" w:eastAsia="ja-JP"/>
            </w:rPr>
          </w:rPrChange>
        </w:rPr>
      </w:pPr>
      <w:r w:rsidRPr="00136A78">
        <w:rPr>
          <w:noProof/>
        </w:rPr>
        <w:t>Figura 25 Arquitectura del sistema</w:t>
      </w:r>
      <w:r>
        <w:rPr>
          <w:noProof/>
        </w:rPr>
        <w:tab/>
      </w:r>
      <w:r w:rsidR="001216AC">
        <w:rPr>
          <w:noProof/>
        </w:rPr>
        <w:fldChar w:fldCharType="begin"/>
      </w:r>
      <w:r>
        <w:rPr>
          <w:noProof/>
        </w:rPr>
        <w:instrText xml:space="preserve"> PAGEREF _Toc277602554 \h </w:instrText>
      </w:r>
      <w:r w:rsidR="001216AC">
        <w:rPr>
          <w:noProof/>
        </w:rPr>
      </w:r>
      <w:r w:rsidR="001216AC">
        <w:rPr>
          <w:noProof/>
        </w:rPr>
        <w:fldChar w:fldCharType="separate"/>
      </w:r>
      <w:r>
        <w:rPr>
          <w:noProof/>
        </w:rPr>
        <w:t>133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5" w:author="Laica" w:date="2014-11-23T19:57:00Z">
            <w:rPr>
              <w:caps w:val="0"/>
              <w:noProof/>
              <w:sz w:val="24"/>
              <w:szCs w:val="24"/>
              <w:lang w:val="en-US" w:eastAsia="ja-JP"/>
            </w:rPr>
          </w:rPrChange>
        </w:rPr>
      </w:pPr>
      <w:r w:rsidRPr="00136A78">
        <w:rPr>
          <w:noProof/>
        </w:rPr>
        <w:lastRenderedPageBreak/>
        <w:t>Figura 26 Modelo de riesgos</w:t>
      </w:r>
      <w:r>
        <w:rPr>
          <w:noProof/>
        </w:rPr>
        <w:tab/>
      </w:r>
      <w:r w:rsidR="001216AC">
        <w:rPr>
          <w:noProof/>
        </w:rPr>
        <w:fldChar w:fldCharType="begin"/>
      </w:r>
      <w:r>
        <w:rPr>
          <w:noProof/>
        </w:rPr>
        <w:instrText xml:space="preserve"> PAGEREF _Toc277602555 \h </w:instrText>
      </w:r>
      <w:r w:rsidR="001216AC">
        <w:rPr>
          <w:noProof/>
        </w:rPr>
      </w:r>
      <w:r w:rsidR="001216AC">
        <w:rPr>
          <w:noProof/>
        </w:rPr>
        <w:fldChar w:fldCharType="separate"/>
      </w:r>
      <w:r>
        <w:rPr>
          <w:noProof/>
        </w:rPr>
        <w:t>138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6" w:author="Laica" w:date="2014-11-23T19:57:00Z">
            <w:rPr>
              <w:caps w:val="0"/>
              <w:noProof/>
              <w:sz w:val="24"/>
              <w:szCs w:val="24"/>
              <w:lang w:val="en-US" w:eastAsia="ja-JP"/>
            </w:rPr>
          </w:rPrChange>
        </w:rPr>
      </w:pPr>
      <w:r w:rsidRPr="00136A78">
        <w:rPr>
          <w:noProof/>
        </w:rPr>
        <w:t>Figura 27 Caso de uso 1 - Creación o selección de un proyecto</w:t>
      </w:r>
      <w:r>
        <w:rPr>
          <w:noProof/>
        </w:rPr>
        <w:tab/>
      </w:r>
      <w:r w:rsidR="001216AC">
        <w:rPr>
          <w:noProof/>
        </w:rPr>
        <w:fldChar w:fldCharType="begin"/>
      </w:r>
      <w:r>
        <w:rPr>
          <w:noProof/>
        </w:rPr>
        <w:instrText xml:space="preserve"> PAGEREF _Toc277602556 \h </w:instrText>
      </w:r>
      <w:r w:rsidR="001216AC">
        <w:rPr>
          <w:noProof/>
        </w:rPr>
      </w:r>
      <w:r w:rsidR="001216AC">
        <w:rPr>
          <w:noProof/>
        </w:rPr>
        <w:fldChar w:fldCharType="separate"/>
      </w:r>
      <w:r>
        <w:rPr>
          <w:noProof/>
        </w:rPr>
        <w:t>141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7" w:author="Laica" w:date="2014-11-23T19:57:00Z">
            <w:rPr>
              <w:caps w:val="0"/>
              <w:noProof/>
              <w:sz w:val="24"/>
              <w:szCs w:val="24"/>
              <w:lang w:val="en-US" w:eastAsia="ja-JP"/>
            </w:rPr>
          </w:rPrChange>
        </w:rPr>
      </w:pPr>
      <w:r w:rsidRPr="00136A78">
        <w:rPr>
          <w:noProof/>
        </w:rPr>
        <w:t>Figura 28 Caso de Uso 2 - Compilación como servicio</w:t>
      </w:r>
      <w:r>
        <w:rPr>
          <w:noProof/>
        </w:rPr>
        <w:tab/>
      </w:r>
      <w:r w:rsidR="001216AC">
        <w:rPr>
          <w:noProof/>
        </w:rPr>
        <w:fldChar w:fldCharType="begin"/>
      </w:r>
      <w:r>
        <w:rPr>
          <w:noProof/>
        </w:rPr>
        <w:instrText xml:space="preserve"> PAGEREF _Toc277602557 \h </w:instrText>
      </w:r>
      <w:r w:rsidR="001216AC">
        <w:rPr>
          <w:noProof/>
        </w:rPr>
      </w:r>
      <w:r w:rsidR="001216AC">
        <w:rPr>
          <w:noProof/>
        </w:rPr>
        <w:fldChar w:fldCharType="separate"/>
      </w:r>
      <w:r>
        <w:rPr>
          <w:noProof/>
        </w:rPr>
        <w:t>144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8" w:author="Laica" w:date="2014-11-23T19:57:00Z">
            <w:rPr>
              <w:caps w:val="0"/>
              <w:noProof/>
              <w:sz w:val="24"/>
              <w:szCs w:val="24"/>
              <w:lang w:val="en-US" w:eastAsia="ja-JP"/>
            </w:rPr>
          </w:rPrChange>
        </w:rPr>
      </w:pPr>
      <w:r w:rsidRPr="00136A78">
        <w:rPr>
          <w:noProof/>
        </w:rPr>
        <w:t>Figura 29 Módulo de vulnerabilidades de Inyección de SQL</w:t>
      </w:r>
      <w:r>
        <w:rPr>
          <w:noProof/>
        </w:rPr>
        <w:tab/>
      </w:r>
      <w:r w:rsidR="001216AC">
        <w:rPr>
          <w:noProof/>
        </w:rPr>
        <w:fldChar w:fldCharType="begin"/>
      </w:r>
      <w:r>
        <w:rPr>
          <w:noProof/>
        </w:rPr>
        <w:instrText xml:space="preserve"> PAGEREF _Toc277602558 \h </w:instrText>
      </w:r>
      <w:r w:rsidR="001216AC">
        <w:rPr>
          <w:noProof/>
        </w:rPr>
      </w:r>
      <w:r w:rsidR="001216AC">
        <w:rPr>
          <w:noProof/>
        </w:rPr>
        <w:fldChar w:fldCharType="separate"/>
      </w:r>
      <w:r>
        <w:rPr>
          <w:noProof/>
        </w:rPr>
        <w:t>148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09" w:author="Laica" w:date="2014-11-23T19:57:00Z">
            <w:rPr>
              <w:caps w:val="0"/>
              <w:noProof/>
              <w:sz w:val="24"/>
              <w:szCs w:val="24"/>
              <w:lang w:val="en-US" w:eastAsia="ja-JP"/>
            </w:rPr>
          </w:rPrChange>
        </w:rPr>
      </w:pPr>
      <w:r w:rsidRPr="00136A78">
        <w:rPr>
          <w:noProof/>
        </w:rPr>
        <w:t>Figura 30 Vulnerabilidades de Secuencia de Sitios Cruzados (XSS)</w:t>
      </w:r>
      <w:r>
        <w:rPr>
          <w:noProof/>
        </w:rPr>
        <w:tab/>
      </w:r>
      <w:r w:rsidR="001216AC">
        <w:rPr>
          <w:noProof/>
        </w:rPr>
        <w:fldChar w:fldCharType="begin"/>
      </w:r>
      <w:r>
        <w:rPr>
          <w:noProof/>
        </w:rPr>
        <w:instrText xml:space="preserve"> PAGEREF _Toc277602559 \h </w:instrText>
      </w:r>
      <w:r w:rsidR="001216AC">
        <w:rPr>
          <w:noProof/>
        </w:rPr>
      </w:r>
      <w:r w:rsidR="001216AC">
        <w:rPr>
          <w:noProof/>
        </w:rPr>
        <w:fldChar w:fldCharType="separate"/>
      </w:r>
      <w:r>
        <w:rPr>
          <w:noProof/>
        </w:rPr>
        <w:t>151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0" w:author="Laica" w:date="2014-11-23T19:57:00Z">
            <w:rPr>
              <w:caps w:val="0"/>
              <w:noProof/>
              <w:sz w:val="24"/>
              <w:szCs w:val="24"/>
              <w:lang w:val="en-US" w:eastAsia="ja-JP"/>
            </w:rPr>
          </w:rPrChange>
        </w:rPr>
      </w:pPr>
      <w:r w:rsidRPr="00136A78">
        <w:rPr>
          <w:noProof/>
        </w:rPr>
        <w:t>Figura 31 Pérdida de autenticación y gestión de sesiones</w:t>
      </w:r>
      <w:r>
        <w:rPr>
          <w:noProof/>
        </w:rPr>
        <w:tab/>
      </w:r>
      <w:r w:rsidR="001216AC">
        <w:rPr>
          <w:noProof/>
        </w:rPr>
        <w:fldChar w:fldCharType="begin"/>
      </w:r>
      <w:r>
        <w:rPr>
          <w:noProof/>
        </w:rPr>
        <w:instrText xml:space="preserve"> PAGEREF _Toc277602560 \h </w:instrText>
      </w:r>
      <w:r w:rsidR="001216AC">
        <w:rPr>
          <w:noProof/>
        </w:rPr>
      </w:r>
      <w:r w:rsidR="001216AC">
        <w:rPr>
          <w:noProof/>
        </w:rPr>
        <w:fldChar w:fldCharType="separate"/>
      </w:r>
      <w:r>
        <w:rPr>
          <w:noProof/>
        </w:rPr>
        <w:t>155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1" w:author="Laica" w:date="2014-11-23T19:57:00Z">
            <w:rPr>
              <w:caps w:val="0"/>
              <w:noProof/>
              <w:sz w:val="24"/>
              <w:szCs w:val="24"/>
              <w:lang w:val="en-US" w:eastAsia="ja-JP"/>
            </w:rPr>
          </w:rPrChange>
        </w:rPr>
      </w:pPr>
      <w:r w:rsidRPr="00136A78">
        <w:rPr>
          <w:noProof/>
        </w:rPr>
        <w:t>Figura 32 Caso de Uso Configuración Incorrecta de Seguridad</w:t>
      </w:r>
      <w:r>
        <w:rPr>
          <w:noProof/>
        </w:rPr>
        <w:tab/>
      </w:r>
      <w:r w:rsidR="001216AC">
        <w:rPr>
          <w:noProof/>
        </w:rPr>
        <w:fldChar w:fldCharType="begin"/>
      </w:r>
      <w:r>
        <w:rPr>
          <w:noProof/>
        </w:rPr>
        <w:instrText xml:space="preserve"> PAGEREF _Toc277602561 \h </w:instrText>
      </w:r>
      <w:r w:rsidR="001216AC">
        <w:rPr>
          <w:noProof/>
        </w:rPr>
      </w:r>
      <w:r w:rsidR="001216AC">
        <w:rPr>
          <w:noProof/>
        </w:rPr>
        <w:fldChar w:fldCharType="separate"/>
      </w:r>
      <w:r>
        <w:rPr>
          <w:noProof/>
        </w:rPr>
        <w:t>159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2" w:author="Laica" w:date="2014-11-23T19:57:00Z">
            <w:rPr>
              <w:caps w:val="0"/>
              <w:noProof/>
              <w:sz w:val="24"/>
              <w:szCs w:val="24"/>
              <w:lang w:val="en-US" w:eastAsia="ja-JP"/>
            </w:rPr>
          </w:rPrChange>
        </w:rPr>
      </w:pPr>
      <w:r w:rsidRPr="00136A78">
        <w:rPr>
          <w:noProof/>
        </w:rPr>
        <w:t>Figura 29 Diagrama de clases</w:t>
      </w:r>
      <w:r>
        <w:rPr>
          <w:noProof/>
        </w:rPr>
        <w:tab/>
      </w:r>
      <w:r w:rsidR="001216AC">
        <w:rPr>
          <w:noProof/>
        </w:rPr>
        <w:fldChar w:fldCharType="begin"/>
      </w:r>
      <w:r>
        <w:rPr>
          <w:noProof/>
        </w:rPr>
        <w:instrText xml:space="preserve"> PAGEREF _Toc277602562 \h </w:instrText>
      </w:r>
      <w:r w:rsidR="001216AC">
        <w:rPr>
          <w:noProof/>
        </w:rPr>
      </w:r>
      <w:r w:rsidR="001216AC">
        <w:rPr>
          <w:noProof/>
        </w:rPr>
        <w:fldChar w:fldCharType="separate"/>
      </w:r>
      <w:r>
        <w:rPr>
          <w:noProof/>
        </w:rPr>
        <w:t>163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3" w:author="Laica" w:date="2014-11-23T19:57:00Z">
            <w:rPr>
              <w:caps w:val="0"/>
              <w:noProof/>
              <w:sz w:val="24"/>
              <w:szCs w:val="24"/>
              <w:lang w:val="en-US" w:eastAsia="ja-JP"/>
            </w:rPr>
          </w:rPrChange>
        </w:rPr>
      </w:pPr>
      <w:r w:rsidRPr="00136A78">
        <w:rPr>
          <w:noProof/>
        </w:rPr>
        <w:t>Figura 30 Diagrama de Clases continuación</w:t>
      </w:r>
      <w:r>
        <w:rPr>
          <w:noProof/>
        </w:rPr>
        <w:tab/>
      </w:r>
      <w:r w:rsidR="001216AC">
        <w:rPr>
          <w:noProof/>
        </w:rPr>
        <w:fldChar w:fldCharType="begin"/>
      </w:r>
      <w:r>
        <w:rPr>
          <w:noProof/>
        </w:rPr>
        <w:instrText xml:space="preserve"> PAGEREF _Toc277602563 \h </w:instrText>
      </w:r>
      <w:r w:rsidR="001216AC">
        <w:rPr>
          <w:noProof/>
        </w:rPr>
      </w:r>
      <w:r w:rsidR="001216AC">
        <w:rPr>
          <w:noProof/>
        </w:rPr>
        <w:fldChar w:fldCharType="separate"/>
      </w:r>
      <w:r>
        <w:rPr>
          <w:noProof/>
        </w:rPr>
        <w:t>164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4" w:author="Laica" w:date="2014-11-23T19:57:00Z">
            <w:rPr>
              <w:caps w:val="0"/>
              <w:noProof/>
              <w:sz w:val="24"/>
              <w:szCs w:val="24"/>
              <w:lang w:val="en-US" w:eastAsia="ja-JP"/>
            </w:rPr>
          </w:rPrChange>
        </w:rPr>
      </w:pPr>
      <w:r w:rsidRPr="00136A78">
        <w:rPr>
          <w:noProof/>
        </w:rPr>
        <w:t>Figura 35 Plantillas de desarrollo</w:t>
      </w:r>
      <w:r>
        <w:rPr>
          <w:noProof/>
        </w:rPr>
        <w:tab/>
      </w:r>
      <w:r w:rsidR="001216AC">
        <w:rPr>
          <w:noProof/>
        </w:rPr>
        <w:fldChar w:fldCharType="begin"/>
      </w:r>
      <w:r>
        <w:rPr>
          <w:noProof/>
        </w:rPr>
        <w:instrText xml:space="preserve"> PAGEREF _Toc277602564 \h </w:instrText>
      </w:r>
      <w:r w:rsidR="001216AC">
        <w:rPr>
          <w:noProof/>
        </w:rPr>
      </w:r>
      <w:r w:rsidR="001216AC">
        <w:rPr>
          <w:noProof/>
        </w:rPr>
        <w:fldChar w:fldCharType="separate"/>
      </w:r>
      <w:r>
        <w:rPr>
          <w:noProof/>
        </w:rPr>
        <w:t>167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5" w:author="Laica" w:date="2014-11-23T19:57:00Z">
            <w:rPr>
              <w:caps w:val="0"/>
              <w:noProof/>
              <w:sz w:val="24"/>
              <w:szCs w:val="24"/>
              <w:lang w:val="en-US" w:eastAsia="ja-JP"/>
            </w:rPr>
          </w:rPrChange>
        </w:rPr>
      </w:pPr>
      <w:r w:rsidRPr="00136A78">
        <w:rPr>
          <w:noProof/>
        </w:rPr>
        <w:t>Figura 36 Barra de Herramientas</w:t>
      </w:r>
      <w:r>
        <w:rPr>
          <w:noProof/>
        </w:rPr>
        <w:tab/>
      </w:r>
      <w:r w:rsidR="001216AC">
        <w:rPr>
          <w:noProof/>
        </w:rPr>
        <w:fldChar w:fldCharType="begin"/>
      </w:r>
      <w:r>
        <w:rPr>
          <w:noProof/>
        </w:rPr>
        <w:instrText xml:space="preserve"> PAGEREF _Toc277602565 \h </w:instrText>
      </w:r>
      <w:r w:rsidR="001216AC">
        <w:rPr>
          <w:noProof/>
        </w:rPr>
      </w:r>
      <w:r w:rsidR="001216AC">
        <w:rPr>
          <w:noProof/>
        </w:rPr>
        <w:fldChar w:fldCharType="separate"/>
      </w:r>
      <w:r>
        <w:rPr>
          <w:noProof/>
        </w:rPr>
        <w:t>169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6" w:author="Laica" w:date="2014-11-23T19:57:00Z">
            <w:rPr>
              <w:caps w:val="0"/>
              <w:noProof/>
              <w:sz w:val="24"/>
              <w:szCs w:val="24"/>
              <w:lang w:val="en-US" w:eastAsia="ja-JP"/>
            </w:rPr>
          </w:rPrChange>
        </w:rPr>
      </w:pPr>
      <w:r w:rsidRPr="00136A78">
        <w:rPr>
          <w:noProof/>
        </w:rPr>
        <w:t>Figura 37 Plugin instalado dentro de Visual Studio</w:t>
      </w:r>
      <w:r>
        <w:rPr>
          <w:noProof/>
        </w:rPr>
        <w:tab/>
      </w:r>
      <w:r w:rsidR="001216AC">
        <w:rPr>
          <w:noProof/>
        </w:rPr>
        <w:fldChar w:fldCharType="begin"/>
      </w:r>
      <w:r>
        <w:rPr>
          <w:noProof/>
        </w:rPr>
        <w:instrText xml:space="preserve"> PAGEREF _Toc277602566 \h </w:instrText>
      </w:r>
      <w:r w:rsidR="001216AC">
        <w:rPr>
          <w:noProof/>
        </w:rPr>
      </w:r>
      <w:r w:rsidR="001216AC">
        <w:rPr>
          <w:noProof/>
        </w:rPr>
        <w:fldChar w:fldCharType="separate"/>
      </w:r>
      <w:r>
        <w:rPr>
          <w:noProof/>
        </w:rPr>
        <w:t>170</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7" w:author="Laica" w:date="2014-11-23T19:57:00Z">
            <w:rPr>
              <w:caps w:val="0"/>
              <w:noProof/>
              <w:sz w:val="24"/>
              <w:szCs w:val="24"/>
              <w:lang w:val="en-US" w:eastAsia="ja-JP"/>
            </w:rPr>
          </w:rPrChange>
        </w:rPr>
      </w:pPr>
      <w:r w:rsidRPr="00136A78">
        <w:rPr>
          <w:noProof/>
        </w:rPr>
        <w:t>Figura 38 Inyección de SQL Modelo de Riesgo</w:t>
      </w:r>
      <w:r>
        <w:rPr>
          <w:noProof/>
        </w:rPr>
        <w:tab/>
      </w:r>
      <w:r w:rsidR="001216AC">
        <w:rPr>
          <w:noProof/>
        </w:rPr>
        <w:fldChar w:fldCharType="begin"/>
      </w:r>
      <w:r>
        <w:rPr>
          <w:noProof/>
        </w:rPr>
        <w:instrText xml:space="preserve"> PAGEREF _Toc277602567 \h </w:instrText>
      </w:r>
      <w:r w:rsidR="001216AC">
        <w:rPr>
          <w:noProof/>
        </w:rPr>
      </w:r>
      <w:r w:rsidR="001216AC">
        <w:rPr>
          <w:noProof/>
        </w:rPr>
        <w:fldChar w:fldCharType="separate"/>
      </w:r>
      <w:r>
        <w:rPr>
          <w:noProof/>
        </w:rPr>
        <w:t>174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8" w:author="Laica" w:date="2014-11-23T19:57:00Z">
            <w:rPr>
              <w:caps w:val="0"/>
              <w:noProof/>
              <w:sz w:val="24"/>
              <w:szCs w:val="24"/>
              <w:lang w:val="en-US" w:eastAsia="ja-JP"/>
            </w:rPr>
          </w:rPrChange>
        </w:rPr>
      </w:pPr>
      <w:r w:rsidRPr="00136A78">
        <w:rPr>
          <w:noProof/>
        </w:rPr>
        <w:t>Figura 39 Inyección de SQL en un formulario HTML</w:t>
      </w:r>
      <w:r>
        <w:rPr>
          <w:noProof/>
        </w:rPr>
        <w:tab/>
      </w:r>
      <w:r w:rsidR="001216AC">
        <w:rPr>
          <w:noProof/>
        </w:rPr>
        <w:fldChar w:fldCharType="begin"/>
      </w:r>
      <w:r>
        <w:rPr>
          <w:noProof/>
        </w:rPr>
        <w:instrText xml:space="preserve"> PAGEREF _Toc277602568 \h </w:instrText>
      </w:r>
      <w:r w:rsidR="001216AC">
        <w:rPr>
          <w:noProof/>
        </w:rPr>
      </w:r>
      <w:r w:rsidR="001216AC">
        <w:rPr>
          <w:noProof/>
        </w:rPr>
        <w:fldChar w:fldCharType="separate"/>
      </w:r>
      <w:r>
        <w:rPr>
          <w:noProof/>
        </w:rPr>
        <w:t>176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19" w:author="Laica" w:date="2014-11-23T19:57:00Z">
            <w:rPr>
              <w:caps w:val="0"/>
              <w:noProof/>
              <w:sz w:val="24"/>
              <w:szCs w:val="24"/>
              <w:lang w:val="en-US" w:eastAsia="ja-JP"/>
            </w:rPr>
          </w:rPrChange>
        </w:rPr>
      </w:pPr>
      <w:r w:rsidRPr="00136A78">
        <w:rPr>
          <w:noProof/>
        </w:rPr>
        <w:t>Figura 40 Inyección de SQL en el código fuente</w:t>
      </w:r>
      <w:r>
        <w:rPr>
          <w:noProof/>
        </w:rPr>
        <w:tab/>
      </w:r>
      <w:r w:rsidR="001216AC">
        <w:rPr>
          <w:noProof/>
        </w:rPr>
        <w:fldChar w:fldCharType="begin"/>
      </w:r>
      <w:r>
        <w:rPr>
          <w:noProof/>
        </w:rPr>
        <w:instrText xml:space="preserve"> PAGEREF _Toc277602569 \h </w:instrText>
      </w:r>
      <w:r w:rsidR="001216AC">
        <w:rPr>
          <w:noProof/>
        </w:rPr>
      </w:r>
      <w:r w:rsidR="001216AC">
        <w:rPr>
          <w:noProof/>
        </w:rPr>
        <w:fldChar w:fldCharType="separate"/>
      </w:r>
      <w:r>
        <w:rPr>
          <w:noProof/>
        </w:rPr>
        <w:t>177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0" w:author="Laica" w:date="2014-11-23T19:57:00Z">
            <w:rPr>
              <w:caps w:val="0"/>
              <w:noProof/>
              <w:sz w:val="24"/>
              <w:szCs w:val="24"/>
              <w:lang w:val="en-US" w:eastAsia="ja-JP"/>
            </w:rPr>
          </w:rPrChange>
        </w:rPr>
      </w:pPr>
      <w:r w:rsidRPr="00136A78">
        <w:rPr>
          <w:noProof/>
        </w:rPr>
        <w:t>Figura 41 Pérdida de Autenticación y Gestión de Sesiones Modelo de Riesgo</w:t>
      </w:r>
      <w:r>
        <w:rPr>
          <w:noProof/>
        </w:rPr>
        <w:tab/>
      </w:r>
      <w:r w:rsidR="001216AC">
        <w:rPr>
          <w:noProof/>
        </w:rPr>
        <w:fldChar w:fldCharType="begin"/>
      </w:r>
      <w:r>
        <w:rPr>
          <w:noProof/>
        </w:rPr>
        <w:instrText xml:space="preserve"> PAGEREF _Toc277602570 \h </w:instrText>
      </w:r>
      <w:r w:rsidR="001216AC">
        <w:rPr>
          <w:noProof/>
        </w:rPr>
      </w:r>
      <w:r w:rsidR="001216AC">
        <w:rPr>
          <w:noProof/>
        </w:rPr>
        <w:fldChar w:fldCharType="separate"/>
      </w:r>
      <w:r>
        <w:rPr>
          <w:noProof/>
        </w:rPr>
        <w:t>180</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1" w:author="Laica" w:date="2014-11-23T19:57:00Z">
            <w:rPr>
              <w:caps w:val="0"/>
              <w:noProof/>
              <w:sz w:val="24"/>
              <w:szCs w:val="24"/>
              <w:lang w:val="en-US" w:eastAsia="ja-JP"/>
            </w:rPr>
          </w:rPrChange>
        </w:rPr>
      </w:pPr>
      <w:r w:rsidRPr="00136A78">
        <w:rPr>
          <w:noProof/>
        </w:rPr>
        <w:t>Figura 42 Diagrama Pérdida de autenticación</w:t>
      </w:r>
      <w:r>
        <w:rPr>
          <w:noProof/>
        </w:rPr>
        <w:tab/>
      </w:r>
      <w:r w:rsidR="001216AC">
        <w:rPr>
          <w:noProof/>
        </w:rPr>
        <w:fldChar w:fldCharType="begin"/>
      </w:r>
      <w:r>
        <w:rPr>
          <w:noProof/>
        </w:rPr>
        <w:instrText xml:space="preserve"> PAGEREF _Toc277602571 \h </w:instrText>
      </w:r>
      <w:r w:rsidR="001216AC">
        <w:rPr>
          <w:noProof/>
        </w:rPr>
      </w:r>
      <w:r w:rsidR="001216AC">
        <w:rPr>
          <w:noProof/>
        </w:rPr>
        <w:fldChar w:fldCharType="separate"/>
      </w:r>
      <w:r>
        <w:rPr>
          <w:noProof/>
        </w:rPr>
        <w:t>181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2" w:author="Laica" w:date="2014-11-23T19:57:00Z">
            <w:rPr>
              <w:caps w:val="0"/>
              <w:noProof/>
              <w:sz w:val="24"/>
              <w:szCs w:val="24"/>
              <w:lang w:val="en-US" w:eastAsia="ja-JP"/>
            </w:rPr>
          </w:rPrChange>
        </w:rPr>
      </w:pPr>
      <w:r w:rsidRPr="00136A78">
        <w:rPr>
          <w:noProof/>
        </w:rPr>
        <w:t>Figura 43 Manipulación de variables en sesión</w:t>
      </w:r>
      <w:r>
        <w:rPr>
          <w:noProof/>
        </w:rPr>
        <w:tab/>
      </w:r>
      <w:r w:rsidR="001216AC">
        <w:rPr>
          <w:noProof/>
        </w:rPr>
        <w:fldChar w:fldCharType="begin"/>
      </w:r>
      <w:r>
        <w:rPr>
          <w:noProof/>
        </w:rPr>
        <w:instrText xml:space="preserve"> PAGEREF _Toc277602572 \h </w:instrText>
      </w:r>
      <w:r w:rsidR="001216AC">
        <w:rPr>
          <w:noProof/>
        </w:rPr>
      </w:r>
      <w:r w:rsidR="001216AC">
        <w:rPr>
          <w:noProof/>
        </w:rPr>
        <w:fldChar w:fldCharType="separate"/>
      </w:r>
      <w:r>
        <w:rPr>
          <w:noProof/>
        </w:rPr>
        <w:t>183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3" w:author="Laica" w:date="2014-11-23T19:57:00Z">
            <w:rPr>
              <w:caps w:val="0"/>
              <w:noProof/>
              <w:sz w:val="24"/>
              <w:szCs w:val="24"/>
              <w:lang w:val="en-US" w:eastAsia="ja-JP"/>
            </w:rPr>
          </w:rPrChange>
        </w:rPr>
      </w:pPr>
      <w:r w:rsidRPr="00136A78">
        <w:rPr>
          <w:noProof/>
        </w:rPr>
        <w:t>Figura 44 Secuencia de comandos en Sitios Cruzados Modelo de Riesgo</w:t>
      </w:r>
      <w:r>
        <w:rPr>
          <w:noProof/>
        </w:rPr>
        <w:tab/>
      </w:r>
      <w:r w:rsidR="001216AC">
        <w:rPr>
          <w:noProof/>
        </w:rPr>
        <w:fldChar w:fldCharType="begin"/>
      </w:r>
      <w:r>
        <w:rPr>
          <w:noProof/>
        </w:rPr>
        <w:instrText xml:space="preserve"> PAGEREF _Toc277602573 \h </w:instrText>
      </w:r>
      <w:r w:rsidR="001216AC">
        <w:rPr>
          <w:noProof/>
        </w:rPr>
      </w:r>
      <w:r w:rsidR="001216AC">
        <w:rPr>
          <w:noProof/>
        </w:rPr>
        <w:fldChar w:fldCharType="separate"/>
      </w:r>
      <w:r>
        <w:rPr>
          <w:noProof/>
        </w:rPr>
        <w:t>185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4" w:author="Laica" w:date="2014-11-23T19:57:00Z">
            <w:rPr>
              <w:caps w:val="0"/>
              <w:noProof/>
              <w:sz w:val="24"/>
              <w:szCs w:val="24"/>
              <w:lang w:val="en-US" w:eastAsia="ja-JP"/>
            </w:rPr>
          </w:rPrChange>
        </w:rPr>
      </w:pPr>
      <w:r w:rsidRPr="00136A78">
        <w:rPr>
          <w:noProof/>
        </w:rPr>
        <w:t>Figura 45 Ingreso de datos no confiables</w:t>
      </w:r>
      <w:r>
        <w:rPr>
          <w:noProof/>
        </w:rPr>
        <w:tab/>
      </w:r>
      <w:r w:rsidR="001216AC">
        <w:rPr>
          <w:noProof/>
        </w:rPr>
        <w:fldChar w:fldCharType="begin"/>
      </w:r>
      <w:r>
        <w:rPr>
          <w:noProof/>
        </w:rPr>
        <w:instrText xml:space="preserve"> PAGEREF _Toc277602574 \h </w:instrText>
      </w:r>
      <w:r w:rsidR="001216AC">
        <w:rPr>
          <w:noProof/>
        </w:rPr>
      </w:r>
      <w:r w:rsidR="001216AC">
        <w:rPr>
          <w:noProof/>
        </w:rPr>
        <w:fldChar w:fldCharType="separate"/>
      </w:r>
      <w:r>
        <w:rPr>
          <w:noProof/>
        </w:rPr>
        <w:t>186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5" w:author="Laica" w:date="2014-11-23T19:57:00Z">
            <w:rPr>
              <w:caps w:val="0"/>
              <w:noProof/>
              <w:sz w:val="24"/>
              <w:szCs w:val="24"/>
              <w:lang w:val="en-US" w:eastAsia="ja-JP"/>
            </w:rPr>
          </w:rPrChange>
        </w:rPr>
      </w:pPr>
      <w:r w:rsidRPr="00136A78">
        <w:rPr>
          <w:noProof/>
        </w:rPr>
        <w:t>Figura 46 Alteración de una página Web por medio de XSS</w:t>
      </w:r>
      <w:r>
        <w:rPr>
          <w:noProof/>
        </w:rPr>
        <w:tab/>
      </w:r>
      <w:r w:rsidR="001216AC">
        <w:rPr>
          <w:noProof/>
        </w:rPr>
        <w:fldChar w:fldCharType="begin"/>
      </w:r>
      <w:r>
        <w:rPr>
          <w:noProof/>
        </w:rPr>
        <w:instrText xml:space="preserve"> PAGEREF _Toc277602575 \h </w:instrText>
      </w:r>
      <w:r w:rsidR="001216AC">
        <w:rPr>
          <w:noProof/>
        </w:rPr>
      </w:r>
      <w:r w:rsidR="001216AC">
        <w:rPr>
          <w:noProof/>
        </w:rPr>
        <w:fldChar w:fldCharType="separate"/>
      </w:r>
      <w:r>
        <w:rPr>
          <w:noProof/>
        </w:rPr>
        <w:t>188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6" w:author="Laica" w:date="2014-11-23T19:57:00Z">
            <w:rPr>
              <w:caps w:val="0"/>
              <w:noProof/>
              <w:sz w:val="24"/>
              <w:szCs w:val="24"/>
              <w:lang w:val="en-US" w:eastAsia="ja-JP"/>
            </w:rPr>
          </w:rPrChange>
        </w:rPr>
      </w:pPr>
      <w:r w:rsidRPr="00136A78">
        <w:rPr>
          <w:noProof/>
        </w:rPr>
        <w:t>Figura 47 Código fuente vulnerable a XSS</w:t>
      </w:r>
      <w:r>
        <w:rPr>
          <w:noProof/>
        </w:rPr>
        <w:tab/>
      </w:r>
      <w:r w:rsidR="001216AC">
        <w:rPr>
          <w:noProof/>
        </w:rPr>
        <w:fldChar w:fldCharType="begin"/>
      </w:r>
      <w:r>
        <w:rPr>
          <w:noProof/>
        </w:rPr>
        <w:instrText xml:space="preserve"> PAGEREF _Toc277602576 \h </w:instrText>
      </w:r>
      <w:r w:rsidR="001216AC">
        <w:rPr>
          <w:noProof/>
        </w:rPr>
      </w:r>
      <w:r w:rsidR="001216AC">
        <w:rPr>
          <w:noProof/>
        </w:rPr>
        <w:fldChar w:fldCharType="separate"/>
      </w:r>
      <w:r>
        <w:rPr>
          <w:noProof/>
        </w:rPr>
        <w:t>189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7" w:author="Laica" w:date="2014-11-23T19:57:00Z">
            <w:rPr>
              <w:caps w:val="0"/>
              <w:noProof/>
              <w:sz w:val="24"/>
              <w:szCs w:val="24"/>
              <w:lang w:val="en-US" w:eastAsia="ja-JP"/>
            </w:rPr>
          </w:rPrChange>
        </w:rPr>
      </w:pPr>
      <w:r w:rsidRPr="00136A78">
        <w:rPr>
          <w:noProof/>
        </w:rPr>
        <w:t>Figura 48 Materialización de un ataque de Secuencia de Comandos entre Páginas</w:t>
      </w:r>
      <w:r>
        <w:rPr>
          <w:noProof/>
        </w:rPr>
        <w:tab/>
      </w:r>
      <w:r w:rsidR="001216AC">
        <w:rPr>
          <w:noProof/>
        </w:rPr>
        <w:fldChar w:fldCharType="begin"/>
      </w:r>
      <w:r>
        <w:rPr>
          <w:noProof/>
        </w:rPr>
        <w:instrText xml:space="preserve"> PAGEREF _Toc277602577 \h </w:instrText>
      </w:r>
      <w:r w:rsidR="001216AC">
        <w:rPr>
          <w:noProof/>
        </w:rPr>
      </w:r>
      <w:r w:rsidR="001216AC">
        <w:rPr>
          <w:noProof/>
        </w:rPr>
        <w:fldChar w:fldCharType="separate"/>
      </w:r>
      <w:r>
        <w:rPr>
          <w:noProof/>
        </w:rPr>
        <w:t>190</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8" w:author="Laica" w:date="2014-11-23T19:57:00Z">
            <w:rPr>
              <w:caps w:val="0"/>
              <w:noProof/>
              <w:sz w:val="24"/>
              <w:szCs w:val="24"/>
              <w:lang w:val="en-US" w:eastAsia="ja-JP"/>
            </w:rPr>
          </w:rPrChange>
        </w:rPr>
      </w:pPr>
      <w:r w:rsidRPr="00136A78">
        <w:rPr>
          <w:noProof/>
        </w:rPr>
        <w:t>Figura 49 Envío de código JavaScript en la aplicación</w:t>
      </w:r>
      <w:r>
        <w:rPr>
          <w:noProof/>
        </w:rPr>
        <w:tab/>
      </w:r>
      <w:r w:rsidR="001216AC">
        <w:rPr>
          <w:noProof/>
        </w:rPr>
        <w:fldChar w:fldCharType="begin"/>
      </w:r>
      <w:r>
        <w:rPr>
          <w:noProof/>
        </w:rPr>
        <w:instrText xml:space="preserve"> PAGEREF _Toc277602578 \h </w:instrText>
      </w:r>
      <w:r w:rsidR="001216AC">
        <w:rPr>
          <w:noProof/>
        </w:rPr>
      </w:r>
      <w:r w:rsidR="001216AC">
        <w:rPr>
          <w:noProof/>
        </w:rPr>
        <w:fldChar w:fldCharType="separate"/>
      </w:r>
      <w:r>
        <w:rPr>
          <w:noProof/>
        </w:rPr>
        <w:t>191</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29" w:author="Laica" w:date="2014-11-23T19:57:00Z">
            <w:rPr>
              <w:caps w:val="0"/>
              <w:noProof/>
              <w:sz w:val="24"/>
              <w:szCs w:val="24"/>
              <w:lang w:val="en-US" w:eastAsia="ja-JP"/>
            </w:rPr>
          </w:rPrChange>
        </w:rPr>
      </w:pPr>
      <w:r w:rsidRPr="00136A78">
        <w:rPr>
          <w:noProof/>
        </w:rPr>
        <w:t>Figura 50 Detección de código fuente vulnerable por medio del Plugín</w:t>
      </w:r>
      <w:r>
        <w:rPr>
          <w:noProof/>
        </w:rPr>
        <w:tab/>
      </w:r>
      <w:r w:rsidR="001216AC">
        <w:rPr>
          <w:noProof/>
        </w:rPr>
        <w:fldChar w:fldCharType="begin"/>
      </w:r>
      <w:r>
        <w:rPr>
          <w:noProof/>
        </w:rPr>
        <w:instrText xml:space="preserve"> PAGEREF _Toc277602579 \h </w:instrText>
      </w:r>
      <w:r w:rsidR="001216AC">
        <w:rPr>
          <w:noProof/>
        </w:rPr>
      </w:r>
      <w:r w:rsidR="001216AC">
        <w:rPr>
          <w:noProof/>
        </w:rPr>
        <w:fldChar w:fldCharType="separate"/>
      </w:r>
      <w:r>
        <w:rPr>
          <w:noProof/>
        </w:rPr>
        <w:t>192</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0" w:author="Laica" w:date="2014-11-23T19:57:00Z">
            <w:rPr>
              <w:caps w:val="0"/>
              <w:noProof/>
              <w:sz w:val="24"/>
              <w:szCs w:val="24"/>
              <w:lang w:val="en-US" w:eastAsia="ja-JP"/>
            </w:rPr>
          </w:rPrChange>
        </w:rPr>
      </w:pPr>
      <w:r w:rsidRPr="00136A78">
        <w:rPr>
          <w:noProof/>
        </w:rPr>
        <w:t>Figura 51 Vista Previa de la corrección del problema de XSS</w:t>
      </w:r>
      <w:r>
        <w:rPr>
          <w:noProof/>
        </w:rPr>
        <w:tab/>
      </w:r>
      <w:r w:rsidR="001216AC">
        <w:rPr>
          <w:noProof/>
        </w:rPr>
        <w:fldChar w:fldCharType="begin"/>
      </w:r>
      <w:r>
        <w:rPr>
          <w:noProof/>
        </w:rPr>
        <w:instrText xml:space="preserve"> PAGEREF _Toc277602580 \h </w:instrText>
      </w:r>
      <w:r w:rsidR="001216AC">
        <w:rPr>
          <w:noProof/>
        </w:rPr>
      </w:r>
      <w:r w:rsidR="001216AC">
        <w:rPr>
          <w:noProof/>
        </w:rPr>
        <w:fldChar w:fldCharType="separate"/>
      </w:r>
      <w:r>
        <w:rPr>
          <w:noProof/>
        </w:rPr>
        <w:t>193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1" w:author="Laica" w:date="2014-11-23T19:57:00Z">
            <w:rPr>
              <w:caps w:val="0"/>
              <w:noProof/>
              <w:sz w:val="24"/>
              <w:szCs w:val="24"/>
              <w:lang w:val="en-US" w:eastAsia="ja-JP"/>
            </w:rPr>
          </w:rPrChange>
        </w:rPr>
      </w:pPr>
      <w:r w:rsidRPr="00136A78">
        <w:rPr>
          <w:noProof/>
        </w:rPr>
        <w:lastRenderedPageBreak/>
        <w:t>Figura 52 Corrección del problema de seguridad en el código fuente</w:t>
      </w:r>
      <w:r>
        <w:rPr>
          <w:noProof/>
        </w:rPr>
        <w:tab/>
      </w:r>
      <w:r w:rsidR="001216AC">
        <w:rPr>
          <w:noProof/>
        </w:rPr>
        <w:fldChar w:fldCharType="begin"/>
      </w:r>
      <w:r>
        <w:rPr>
          <w:noProof/>
        </w:rPr>
        <w:instrText xml:space="preserve"> PAGEREF _Toc277602581 \h </w:instrText>
      </w:r>
      <w:r w:rsidR="001216AC">
        <w:rPr>
          <w:noProof/>
        </w:rPr>
      </w:r>
      <w:r w:rsidR="001216AC">
        <w:rPr>
          <w:noProof/>
        </w:rPr>
        <w:fldChar w:fldCharType="separate"/>
      </w:r>
      <w:r>
        <w:rPr>
          <w:noProof/>
        </w:rPr>
        <w:t>193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2" w:author="Laica" w:date="2014-11-23T19:57:00Z">
            <w:rPr>
              <w:caps w:val="0"/>
              <w:noProof/>
              <w:sz w:val="24"/>
              <w:szCs w:val="24"/>
              <w:lang w:val="en-US" w:eastAsia="ja-JP"/>
            </w:rPr>
          </w:rPrChange>
        </w:rPr>
      </w:pPr>
      <w:r w:rsidRPr="00136A78">
        <w:rPr>
          <w:noProof/>
        </w:rPr>
        <w:t>Figura 53 Configuración de Seguridad Incorrecta Modelo de Riesgo</w:t>
      </w:r>
      <w:r>
        <w:rPr>
          <w:noProof/>
        </w:rPr>
        <w:tab/>
      </w:r>
      <w:r w:rsidR="001216AC">
        <w:rPr>
          <w:noProof/>
        </w:rPr>
        <w:fldChar w:fldCharType="begin"/>
      </w:r>
      <w:r>
        <w:rPr>
          <w:noProof/>
        </w:rPr>
        <w:instrText xml:space="preserve"> PAGEREF _Toc277602582 \h </w:instrText>
      </w:r>
      <w:r w:rsidR="001216AC">
        <w:rPr>
          <w:noProof/>
        </w:rPr>
      </w:r>
      <w:r w:rsidR="001216AC">
        <w:rPr>
          <w:noProof/>
        </w:rPr>
        <w:fldChar w:fldCharType="separate"/>
      </w:r>
      <w:r>
        <w:rPr>
          <w:noProof/>
        </w:rPr>
        <w:t>195</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3" w:author="Laica" w:date="2014-11-23T19:57:00Z">
            <w:rPr>
              <w:caps w:val="0"/>
              <w:noProof/>
              <w:sz w:val="24"/>
              <w:szCs w:val="24"/>
              <w:lang w:val="en-US" w:eastAsia="ja-JP"/>
            </w:rPr>
          </w:rPrChange>
        </w:rPr>
      </w:pPr>
      <w:r w:rsidRPr="00136A78">
        <w:rPr>
          <w:noProof/>
        </w:rPr>
        <w:t>Figura 54 Configuración de seguridad incorrecta por medio de mensajes de error</w:t>
      </w:r>
      <w:r>
        <w:rPr>
          <w:noProof/>
        </w:rPr>
        <w:tab/>
      </w:r>
      <w:r w:rsidR="001216AC">
        <w:rPr>
          <w:noProof/>
        </w:rPr>
        <w:fldChar w:fldCharType="begin"/>
      </w:r>
      <w:r>
        <w:rPr>
          <w:noProof/>
        </w:rPr>
        <w:instrText xml:space="preserve"> PAGEREF _Toc277602583 \h </w:instrText>
      </w:r>
      <w:r w:rsidR="001216AC">
        <w:rPr>
          <w:noProof/>
        </w:rPr>
      </w:r>
      <w:r w:rsidR="001216AC">
        <w:rPr>
          <w:noProof/>
        </w:rPr>
        <w:fldChar w:fldCharType="separate"/>
      </w:r>
      <w:r>
        <w:rPr>
          <w:noProof/>
        </w:rPr>
        <w:t>196</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4" w:author="Laica" w:date="2014-11-23T19:57:00Z">
            <w:rPr>
              <w:caps w:val="0"/>
              <w:noProof/>
              <w:sz w:val="24"/>
              <w:szCs w:val="24"/>
              <w:lang w:val="en-US" w:eastAsia="ja-JP"/>
            </w:rPr>
          </w:rPrChange>
        </w:rPr>
      </w:pPr>
      <w:r w:rsidRPr="00136A78">
        <w:rPr>
          <w:noProof/>
        </w:rPr>
        <w:t>Figura 55 Exposición de datos sensibles Modelo de Riesgo</w:t>
      </w:r>
      <w:r>
        <w:rPr>
          <w:noProof/>
        </w:rPr>
        <w:tab/>
      </w:r>
      <w:r w:rsidR="001216AC">
        <w:rPr>
          <w:noProof/>
        </w:rPr>
        <w:fldChar w:fldCharType="begin"/>
      </w:r>
      <w:r>
        <w:rPr>
          <w:noProof/>
        </w:rPr>
        <w:instrText xml:space="preserve"> PAGEREF _Toc277602584 \h </w:instrText>
      </w:r>
      <w:r w:rsidR="001216AC">
        <w:rPr>
          <w:noProof/>
        </w:rPr>
      </w:r>
      <w:r w:rsidR="001216AC">
        <w:rPr>
          <w:noProof/>
        </w:rPr>
        <w:fldChar w:fldCharType="separate"/>
      </w:r>
      <w:r>
        <w:rPr>
          <w:noProof/>
        </w:rPr>
        <w:t>198</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5" w:author="Laica" w:date="2014-11-23T19:57:00Z">
            <w:rPr>
              <w:caps w:val="0"/>
              <w:noProof/>
              <w:sz w:val="24"/>
              <w:szCs w:val="24"/>
              <w:lang w:val="en-US" w:eastAsia="ja-JP"/>
            </w:rPr>
          </w:rPrChange>
        </w:rPr>
      </w:pPr>
      <w:r w:rsidRPr="00136A78">
        <w:rPr>
          <w:noProof/>
        </w:rPr>
        <w:t>Figura 56 Diagrama de exposición de datos sensibles</w:t>
      </w:r>
      <w:r>
        <w:rPr>
          <w:noProof/>
        </w:rPr>
        <w:tab/>
      </w:r>
      <w:r w:rsidR="001216AC">
        <w:rPr>
          <w:noProof/>
        </w:rPr>
        <w:fldChar w:fldCharType="begin"/>
      </w:r>
      <w:r>
        <w:rPr>
          <w:noProof/>
        </w:rPr>
        <w:instrText xml:space="preserve"> PAGEREF _Toc277602585 \h </w:instrText>
      </w:r>
      <w:r w:rsidR="001216AC">
        <w:rPr>
          <w:noProof/>
        </w:rPr>
      </w:r>
      <w:r w:rsidR="001216AC">
        <w:rPr>
          <w:noProof/>
        </w:rPr>
        <w:fldChar w:fldCharType="separate"/>
      </w:r>
      <w:r>
        <w:rPr>
          <w:noProof/>
        </w:rPr>
        <w:t>199</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6" w:author="Laica" w:date="2014-11-23T19:57:00Z">
            <w:rPr>
              <w:caps w:val="0"/>
              <w:noProof/>
              <w:sz w:val="24"/>
              <w:szCs w:val="24"/>
              <w:lang w:val="en-US" w:eastAsia="ja-JP"/>
            </w:rPr>
          </w:rPrChange>
        </w:rPr>
      </w:pPr>
      <w:r w:rsidRPr="00136A78">
        <w:rPr>
          <w:noProof/>
        </w:rPr>
        <w:t>Figura 57 Proyecto de Pruebas Unitarias</w:t>
      </w:r>
      <w:r>
        <w:rPr>
          <w:noProof/>
        </w:rPr>
        <w:tab/>
      </w:r>
      <w:r w:rsidR="001216AC">
        <w:rPr>
          <w:noProof/>
        </w:rPr>
        <w:fldChar w:fldCharType="begin"/>
      </w:r>
      <w:r>
        <w:rPr>
          <w:noProof/>
        </w:rPr>
        <w:instrText xml:space="preserve"> PAGEREF _Toc277602586 \h </w:instrText>
      </w:r>
      <w:r w:rsidR="001216AC">
        <w:rPr>
          <w:noProof/>
        </w:rPr>
      </w:r>
      <w:r w:rsidR="001216AC">
        <w:rPr>
          <w:noProof/>
        </w:rPr>
        <w:fldChar w:fldCharType="separate"/>
      </w:r>
      <w:r>
        <w:rPr>
          <w:noProof/>
        </w:rPr>
        <w:t>202</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7" w:author="Laica" w:date="2014-11-23T19:57:00Z">
            <w:rPr>
              <w:caps w:val="0"/>
              <w:noProof/>
              <w:sz w:val="24"/>
              <w:szCs w:val="24"/>
              <w:lang w:val="en-US" w:eastAsia="ja-JP"/>
            </w:rPr>
          </w:rPrChange>
        </w:rPr>
      </w:pPr>
      <w:r w:rsidRPr="00136A78">
        <w:rPr>
          <w:noProof/>
        </w:rPr>
        <w:t>Figura 58 Escenario de Prueba de Unidad</w:t>
      </w:r>
      <w:r>
        <w:rPr>
          <w:noProof/>
        </w:rPr>
        <w:tab/>
      </w:r>
      <w:r w:rsidR="001216AC">
        <w:rPr>
          <w:noProof/>
        </w:rPr>
        <w:fldChar w:fldCharType="begin"/>
      </w:r>
      <w:r>
        <w:rPr>
          <w:noProof/>
        </w:rPr>
        <w:instrText xml:space="preserve"> PAGEREF _Toc277602587 \h </w:instrText>
      </w:r>
      <w:r w:rsidR="001216AC">
        <w:rPr>
          <w:noProof/>
        </w:rPr>
      </w:r>
      <w:r w:rsidR="001216AC">
        <w:rPr>
          <w:noProof/>
        </w:rPr>
        <w:fldChar w:fldCharType="separate"/>
      </w:r>
      <w:r>
        <w:rPr>
          <w:noProof/>
        </w:rPr>
        <w:t>203</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8" w:author="Laica" w:date="2014-11-23T19:57:00Z">
            <w:rPr>
              <w:caps w:val="0"/>
              <w:noProof/>
              <w:sz w:val="24"/>
              <w:szCs w:val="24"/>
              <w:lang w:val="en-US" w:eastAsia="ja-JP"/>
            </w:rPr>
          </w:rPrChange>
        </w:rPr>
      </w:pPr>
      <w:r w:rsidRPr="00136A78">
        <w:rPr>
          <w:noProof/>
        </w:rPr>
        <w:t>Figura 59 Pruebas unitarias ejecutadas</w:t>
      </w:r>
      <w:r>
        <w:rPr>
          <w:noProof/>
        </w:rPr>
        <w:tab/>
      </w:r>
      <w:r w:rsidR="001216AC">
        <w:rPr>
          <w:noProof/>
        </w:rPr>
        <w:fldChar w:fldCharType="begin"/>
      </w:r>
      <w:r>
        <w:rPr>
          <w:noProof/>
        </w:rPr>
        <w:instrText xml:space="preserve"> PAGEREF _Toc277602588 \h </w:instrText>
      </w:r>
      <w:r w:rsidR="001216AC">
        <w:rPr>
          <w:noProof/>
        </w:rPr>
      </w:r>
      <w:r w:rsidR="001216AC">
        <w:rPr>
          <w:noProof/>
        </w:rPr>
        <w:fldChar w:fldCharType="separate"/>
      </w:r>
      <w:r>
        <w:rPr>
          <w:noProof/>
        </w:rPr>
        <w:t>204</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39" w:author="Laica" w:date="2014-11-23T19:57:00Z">
            <w:rPr>
              <w:caps w:val="0"/>
              <w:noProof/>
              <w:sz w:val="24"/>
              <w:szCs w:val="24"/>
              <w:lang w:val="en-US" w:eastAsia="ja-JP"/>
            </w:rPr>
          </w:rPrChange>
        </w:rPr>
      </w:pPr>
      <w:r w:rsidRPr="00136A78">
        <w:rPr>
          <w:noProof/>
        </w:rPr>
        <w:t>Figura 60 Checkmarx mostrando vulnerabilidades dentro de Visual Studio</w:t>
      </w:r>
      <w:r>
        <w:rPr>
          <w:noProof/>
        </w:rPr>
        <w:tab/>
      </w:r>
      <w:r w:rsidR="001216AC">
        <w:rPr>
          <w:noProof/>
        </w:rPr>
        <w:fldChar w:fldCharType="begin"/>
      </w:r>
      <w:r>
        <w:rPr>
          <w:noProof/>
        </w:rPr>
        <w:instrText xml:space="preserve"> PAGEREF _Toc277602589 \h </w:instrText>
      </w:r>
      <w:r w:rsidR="001216AC">
        <w:rPr>
          <w:noProof/>
        </w:rPr>
      </w:r>
      <w:r w:rsidR="001216AC">
        <w:rPr>
          <w:noProof/>
        </w:rPr>
        <w:fldChar w:fldCharType="separate"/>
      </w:r>
      <w:r>
        <w:rPr>
          <w:noProof/>
        </w:rPr>
        <w:t>217</w:t>
      </w:r>
      <w:r w:rsidR="001216AC">
        <w:rPr>
          <w:noProof/>
        </w:rPr>
        <w:fldChar w:fldCharType="end"/>
      </w:r>
    </w:p>
    <w:p w:rsidR="00A7670B" w:rsidRPr="00ED337F" w:rsidRDefault="00A7670B">
      <w:pPr>
        <w:pStyle w:val="Tabladeilustraciones"/>
        <w:tabs>
          <w:tab w:val="right" w:leader="dot" w:pos="8375"/>
        </w:tabs>
        <w:rPr>
          <w:caps w:val="0"/>
          <w:noProof/>
          <w:sz w:val="24"/>
          <w:szCs w:val="24"/>
          <w:lang w:val="es-CR" w:eastAsia="ja-JP"/>
          <w:rPrChange w:id="340" w:author="Laica" w:date="2014-11-23T19:57:00Z">
            <w:rPr>
              <w:caps w:val="0"/>
              <w:noProof/>
              <w:sz w:val="24"/>
              <w:szCs w:val="24"/>
              <w:lang w:val="en-US" w:eastAsia="ja-JP"/>
            </w:rPr>
          </w:rPrChange>
        </w:rPr>
      </w:pPr>
      <w:r>
        <w:rPr>
          <w:noProof/>
        </w:rPr>
        <w:t>Figura 61 Mostrando un artículo de TEAM Mentor dentro del IDE</w:t>
      </w:r>
      <w:r>
        <w:rPr>
          <w:noProof/>
        </w:rPr>
        <w:tab/>
      </w:r>
      <w:r w:rsidR="001216AC">
        <w:rPr>
          <w:noProof/>
        </w:rPr>
        <w:fldChar w:fldCharType="begin"/>
      </w:r>
      <w:r>
        <w:rPr>
          <w:noProof/>
        </w:rPr>
        <w:instrText xml:space="preserve"> PAGEREF _Toc277602590 \h </w:instrText>
      </w:r>
      <w:r w:rsidR="001216AC">
        <w:rPr>
          <w:noProof/>
        </w:rPr>
      </w:r>
      <w:r w:rsidR="001216AC">
        <w:rPr>
          <w:noProof/>
        </w:rPr>
        <w:fldChar w:fldCharType="separate"/>
      </w:r>
      <w:r>
        <w:rPr>
          <w:noProof/>
        </w:rPr>
        <w:t>217</w:t>
      </w:r>
      <w:r w:rsidR="001216AC">
        <w:rPr>
          <w:noProof/>
        </w:rPr>
        <w:fldChar w:fldCharType="end"/>
      </w:r>
    </w:p>
    <w:p w:rsidR="0089420A" w:rsidRDefault="001216AC" w:rsidP="0089420A">
      <w:r>
        <w:fldChar w:fldCharType="end"/>
      </w:r>
    </w:p>
    <w:p w:rsidR="0089420A" w:rsidRDefault="0089420A" w:rsidP="0089420A"/>
    <w:p w:rsidR="0089420A" w:rsidRDefault="0089420A" w:rsidP="00EF58EE"/>
    <w:p w:rsidR="0089420A" w:rsidRDefault="0089420A" w:rsidP="0026239D"/>
    <w:p w:rsidR="0089420A" w:rsidRDefault="0089420A"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F958F8" w:rsidRDefault="00F958F8" w:rsidP="007A123C"/>
    <w:p w:rsidR="0089420A" w:rsidRDefault="0089420A" w:rsidP="0089420A">
      <w:pPr>
        <w:rPr>
          <w:lang w:eastAsia="es-CR"/>
        </w:rPr>
      </w:pPr>
    </w:p>
    <w:p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240" w:lineRule="auto"/>
        <w:jc w:val="center"/>
        <w:rPr>
          <w:rFonts w:eastAsia="Times New Roman" w:cs="Arial"/>
          <w:b/>
          <w:lang w:val="es-ES" w:eastAsia="es-CR"/>
        </w:rPr>
      </w:pPr>
    </w:p>
    <w:p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rsidR="00805E21" w:rsidRPr="00805E21" w:rsidRDefault="00805E21" w:rsidP="00805E21">
      <w:pPr>
        <w:spacing w:line="240" w:lineRule="auto"/>
        <w:rPr>
          <w:rFonts w:eastAsia="Times New Roman" w:cs="Arial"/>
          <w:lang w:val="es-ES" w:eastAsia="es-CR"/>
        </w:rPr>
      </w:pPr>
    </w:p>
    <w:p w:rsidR="00805E21" w:rsidRPr="00805E21" w:rsidRDefault="00805E21" w:rsidP="00805E21">
      <w:pPr>
        <w:spacing w:line="240" w:lineRule="auto"/>
        <w:rPr>
          <w:rFonts w:eastAsia="Times New Roman" w:cs="Arial"/>
          <w:lang w:val="es-ES" w:eastAsia="es-CR"/>
        </w:rPr>
      </w:pPr>
    </w:p>
    <w:p w:rsidR="00805E21" w:rsidRPr="00805E21" w:rsidRDefault="00805E21" w:rsidP="00805E21">
      <w:pPr>
        <w:spacing w:line="240" w:lineRule="auto"/>
        <w:rPr>
          <w:rFonts w:eastAsia="Times New Roman" w:cs="Arial"/>
          <w:lang w:val="es-ES" w:eastAsia="es-CR"/>
        </w:rPr>
      </w:pPr>
    </w:p>
    <w:p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rsidR="002B65B9" w:rsidRPr="00033B4C" w:rsidRDefault="002B65B9" w:rsidP="002B65B9">
      <w:pPr>
        <w:jc w:val="center"/>
        <w:rPr>
          <w:rFonts w:cs="Arial"/>
          <w:lang w:val="es-ES"/>
        </w:rPr>
      </w:pPr>
    </w:p>
    <w:p w:rsidR="002B65B9" w:rsidRDefault="002B65B9" w:rsidP="002B65B9">
      <w:pPr>
        <w:jc w:val="center"/>
        <w:rPr>
          <w:rFonts w:cs="Arial"/>
          <w:lang w:val="es-ES"/>
        </w:rPr>
      </w:pPr>
    </w:p>
    <w:p w:rsidR="002B65B9" w:rsidRDefault="002B65B9" w:rsidP="002B65B9">
      <w:pPr>
        <w:jc w:val="center"/>
        <w:rPr>
          <w:rFonts w:cs="Arial"/>
          <w:lang w:val="es-ES"/>
        </w:rPr>
      </w:pPr>
    </w:p>
    <w:p w:rsidR="002B65B9" w:rsidRDefault="002B65B9" w:rsidP="002B65B9">
      <w:pPr>
        <w:jc w:val="center"/>
        <w:rPr>
          <w:rFonts w:cs="Arial"/>
          <w:lang w:val="es-ES"/>
        </w:rPr>
      </w:pPr>
    </w:p>
    <w:p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rsidR="002B65B9" w:rsidRPr="00033B4C" w:rsidRDefault="002B65B9" w:rsidP="002B65B9">
      <w:pPr>
        <w:ind w:firstLine="720"/>
        <w:jc w:val="center"/>
        <w:rPr>
          <w:rFonts w:cs="Arial"/>
          <w:lang w:val="es-ES"/>
        </w:rPr>
      </w:pPr>
      <w:r>
        <w:rPr>
          <w:rFonts w:cs="Arial"/>
          <w:lang w:val="es-ES"/>
        </w:rPr>
        <w:t>Lector</w:t>
      </w:r>
    </w:p>
    <w:p w:rsidR="00805E21" w:rsidRPr="00805E21" w:rsidRDefault="00805E21" w:rsidP="00805E21">
      <w:pPr>
        <w:spacing w:line="240" w:lineRule="auto"/>
        <w:rPr>
          <w:rFonts w:eastAsia="Times New Roman" w:cs="Arial"/>
          <w:lang w:val="es-ES" w:eastAsia="es-CR"/>
        </w:rPr>
      </w:pPr>
    </w:p>
    <w:p w:rsidR="009D6F64" w:rsidRDefault="009D6F64" w:rsidP="002B65B9">
      <w:pPr>
        <w:rPr>
          <w:lang w:val="es-ES" w:eastAsia="es-CR"/>
        </w:rPr>
      </w:pPr>
    </w:p>
    <w:p w:rsidR="009D6F64" w:rsidRDefault="009D6F64" w:rsidP="002B65B9">
      <w:pPr>
        <w:spacing w:line="240" w:lineRule="auto"/>
        <w:jc w:val="left"/>
        <w:rPr>
          <w:rFonts w:eastAsia="Times New Roman" w:cs="Arial"/>
          <w:lang w:val="es-ES" w:eastAsia="es-CR"/>
        </w:rPr>
      </w:pPr>
    </w:p>
    <w:p w:rsidR="009D6F64" w:rsidRPr="00805E21" w:rsidRDefault="009D6F64" w:rsidP="00805E21">
      <w:pPr>
        <w:spacing w:line="240" w:lineRule="auto"/>
        <w:jc w:val="center"/>
        <w:rPr>
          <w:rFonts w:eastAsia="Times New Roman" w:cs="Arial"/>
          <w:lang w:val="es-ES" w:eastAsia="es-CR"/>
        </w:rPr>
      </w:pPr>
    </w:p>
    <w:p w:rsidR="00805E21" w:rsidRDefault="00805E21" w:rsidP="00B41745">
      <w:pPr>
        <w:spacing w:line="240" w:lineRule="auto"/>
        <w:jc w:val="center"/>
        <w:rPr>
          <w:rFonts w:eastAsia="Times New Roman" w:cs="Arial"/>
          <w:sz w:val="20"/>
          <w:szCs w:val="20"/>
          <w:lang w:val="es-ES" w:eastAsia="es-CR"/>
        </w:rPr>
      </w:pPr>
    </w:p>
    <w:p w:rsidR="008369C3" w:rsidRDefault="008369C3" w:rsidP="00B41745">
      <w:pPr>
        <w:spacing w:line="240" w:lineRule="auto"/>
        <w:jc w:val="center"/>
        <w:rPr>
          <w:rFonts w:eastAsia="Times New Roman" w:cs="Arial"/>
          <w:sz w:val="20"/>
          <w:szCs w:val="20"/>
          <w:lang w:val="es-ES" w:eastAsia="es-CR"/>
        </w:rPr>
      </w:pPr>
    </w:p>
    <w:p w:rsidR="00CF1DA5" w:rsidRDefault="00CF1DA5" w:rsidP="00B41745">
      <w:pPr>
        <w:spacing w:line="240" w:lineRule="auto"/>
        <w:jc w:val="center"/>
        <w:rPr>
          <w:rFonts w:eastAsia="Times New Roman" w:cs="Arial"/>
          <w:sz w:val="20"/>
          <w:szCs w:val="20"/>
          <w:lang w:val="es-ES" w:eastAsia="es-CR"/>
        </w:rPr>
      </w:pPr>
    </w:p>
    <w:p w:rsidR="00CF1DA5" w:rsidRDefault="00CF1DA5"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9F4C97" w:rsidRDefault="009F4C97" w:rsidP="00B41745">
      <w:pPr>
        <w:spacing w:line="240" w:lineRule="auto"/>
        <w:jc w:val="center"/>
        <w:rPr>
          <w:rFonts w:eastAsia="Times New Roman" w:cs="Arial"/>
          <w:sz w:val="20"/>
          <w:szCs w:val="20"/>
          <w:lang w:val="es-ES" w:eastAsia="es-CR"/>
        </w:rPr>
      </w:pPr>
    </w:p>
    <w:p w:rsidR="0089420A" w:rsidRDefault="0089420A" w:rsidP="00B41745">
      <w:pPr>
        <w:spacing w:line="240" w:lineRule="auto"/>
        <w:jc w:val="center"/>
        <w:rPr>
          <w:rFonts w:eastAsia="Times New Roman" w:cs="Arial"/>
          <w:sz w:val="20"/>
          <w:szCs w:val="20"/>
          <w:lang w:val="es-ES" w:eastAsia="es-CR"/>
        </w:rPr>
      </w:pPr>
    </w:p>
    <w:p w:rsidR="0089420A" w:rsidRPr="00B41745" w:rsidRDefault="0089420A" w:rsidP="00B41745">
      <w:pPr>
        <w:spacing w:line="240" w:lineRule="auto"/>
        <w:jc w:val="center"/>
        <w:rPr>
          <w:rFonts w:eastAsia="Times New Roman" w:cs="Arial"/>
          <w:sz w:val="20"/>
          <w:szCs w:val="20"/>
          <w:lang w:val="es-ES" w:eastAsia="es-CR"/>
        </w:rPr>
      </w:pPr>
    </w:p>
    <w:p w:rsidR="008369C3" w:rsidRPr="00B41745" w:rsidRDefault="008369C3" w:rsidP="008369C3">
      <w:pPr>
        <w:pStyle w:val="Ttulo1"/>
        <w:jc w:val="center"/>
        <w:rPr>
          <w:lang w:val="es-ES" w:eastAsia="es-ES"/>
        </w:rPr>
      </w:pPr>
      <w:bookmarkStart w:id="341" w:name="_Toc274493506"/>
      <w:bookmarkStart w:id="342" w:name="_Toc277169177"/>
      <w:bookmarkStart w:id="343" w:name="_Toc277170557"/>
      <w:bookmarkStart w:id="344" w:name="_Toc277602314"/>
      <w:bookmarkStart w:id="345" w:name="_Toc299199689"/>
      <w:r w:rsidRPr="00B41745">
        <w:lastRenderedPageBreak/>
        <w:t>CARTA DEL TUTOR</w:t>
      </w:r>
      <w:bookmarkEnd w:id="341"/>
      <w:bookmarkEnd w:id="342"/>
      <w:bookmarkEnd w:id="343"/>
      <w:bookmarkEnd w:id="344"/>
      <w:r>
        <w:t xml:space="preserve"> </w:t>
      </w:r>
    </w:p>
    <w:p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 xml:space="preserve">11 de Diciembre </w:t>
      </w:r>
      <w:r w:rsidRPr="00B41745">
        <w:rPr>
          <w:rFonts w:eastAsia="Times New Roman" w:cs="Arial"/>
          <w:lang w:val="es-ES" w:eastAsia="es-ES"/>
        </w:rPr>
        <w:t xml:space="preserve"> del 2014</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rsidR="009F4C97" w:rsidRDefault="009F4C97" w:rsidP="009F4C97">
      <w:pPr>
        <w:spacing w:line="360" w:lineRule="auto"/>
        <w:jc w:val="center"/>
      </w:pPr>
    </w:p>
    <w:p w:rsidR="008369C3" w:rsidRPr="00B41745" w:rsidRDefault="008369C3" w:rsidP="008369C3">
      <w:pPr>
        <w:pStyle w:val="Ttulo1"/>
        <w:jc w:val="center"/>
        <w:rPr>
          <w:szCs w:val="20"/>
        </w:rPr>
      </w:pPr>
      <w:bookmarkStart w:id="346" w:name="_Toc274493507"/>
      <w:bookmarkStart w:id="347" w:name="_Toc277169178"/>
      <w:bookmarkStart w:id="348" w:name="_Toc277170558"/>
      <w:bookmarkStart w:id="349" w:name="_Toc277602315"/>
      <w:r w:rsidRPr="00B41745">
        <w:lastRenderedPageBreak/>
        <w:t>CARTA DEL FILÓLOGO</w:t>
      </w:r>
      <w:bookmarkEnd w:id="346"/>
      <w:bookmarkEnd w:id="347"/>
      <w:bookmarkEnd w:id="348"/>
      <w:bookmarkEnd w:id="349"/>
    </w:p>
    <w:p w:rsidR="008369C3" w:rsidRPr="00B41745" w:rsidRDefault="008369C3" w:rsidP="008369C3">
      <w:pPr>
        <w:spacing w:line="360" w:lineRule="auto"/>
        <w:ind w:left="4320"/>
        <w:jc w:val="left"/>
        <w:rPr>
          <w:rFonts w:eastAsia="Times New Roman" w:cs="Arial"/>
          <w:lang w:val="es-ES" w:eastAsia="es-ES"/>
        </w:rPr>
      </w:pPr>
    </w:p>
    <w:p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11 de Diciembre</w:t>
      </w:r>
      <w:r w:rsidRPr="00B41745">
        <w:rPr>
          <w:rFonts w:eastAsia="Times New Roman" w:cs="Arial"/>
          <w:lang w:val="es-ES" w:eastAsia="es-ES"/>
        </w:rPr>
        <w:t xml:space="preserve"> del 2014 </w:t>
      </w:r>
    </w:p>
    <w:p w:rsidR="008369C3" w:rsidRPr="00B41745" w:rsidRDefault="008369C3" w:rsidP="008369C3">
      <w:pPr>
        <w:spacing w:line="360" w:lineRule="auto"/>
        <w:jc w:val="left"/>
        <w:rPr>
          <w:rFonts w:eastAsia="Times New Roman" w:cs="Arial"/>
          <w:lang w:val="es-ES" w:eastAsia="es-ES"/>
        </w:rPr>
      </w:pP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rsidR="008369C3" w:rsidRPr="00B41745" w:rsidRDefault="008369C3" w:rsidP="008369C3">
      <w:pPr>
        <w:spacing w:line="360" w:lineRule="auto"/>
        <w:rPr>
          <w:rFonts w:eastAsia="Times New Roman" w:cs="Arial"/>
          <w:lang w:val="es-ES" w:eastAsia="es-ES"/>
        </w:rPr>
      </w:pPr>
    </w:p>
    <w:p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Prototipo funcional de un plugin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rsidR="008369C3" w:rsidRPr="00B41745" w:rsidRDefault="008369C3" w:rsidP="008369C3">
      <w:pPr>
        <w:spacing w:line="360" w:lineRule="auto"/>
        <w:ind w:firstLine="708"/>
        <w:rPr>
          <w:rFonts w:eastAsia="Times New Roman" w:cs="Arial"/>
          <w:lang w:val="es-ES" w:eastAsia="es-ES"/>
        </w:rPr>
      </w:pP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rsidR="008369C3" w:rsidRPr="00B41745" w:rsidRDefault="008369C3" w:rsidP="008369C3">
      <w:pPr>
        <w:spacing w:line="360" w:lineRule="auto"/>
        <w:rPr>
          <w:rFonts w:eastAsia="Times New Roman" w:cs="Arial"/>
          <w:lang w:val="es-ES" w:eastAsia="es-ES"/>
        </w:rPr>
      </w:pPr>
    </w:p>
    <w:p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rsidR="008369C3" w:rsidRDefault="008369C3" w:rsidP="008369C3">
      <w:pPr>
        <w:spacing w:line="360" w:lineRule="auto"/>
        <w:jc w:val="center"/>
        <w:rPr>
          <w:lang w:eastAsia="es-CR"/>
        </w:rPr>
      </w:pPr>
      <w:r w:rsidRPr="00B41745">
        <w:rPr>
          <w:rFonts w:eastAsia="Times New Roman" w:cs="Arial"/>
          <w:lang w:val="es-ES" w:eastAsia="es-ES"/>
        </w:rPr>
        <w:t>Carné 999999</w:t>
      </w:r>
    </w:p>
    <w:p w:rsidR="00B41745" w:rsidRPr="00B41745" w:rsidRDefault="00B41745" w:rsidP="00B41745">
      <w:pPr>
        <w:pStyle w:val="Ttulo1"/>
        <w:jc w:val="center"/>
        <w:rPr>
          <w:lang w:val="es-CR"/>
        </w:rPr>
      </w:pPr>
      <w:bookmarkStart w:id="350" w:name="_Toc274493508"/>
      <w:bookmarkStart w:id="351" w:name="_Toc277169179"/>
      <w:bookmarkStart w:id="352" w:name="_Toc277170559"/>
      <w:bookmarkStart w:id="353" w:name="_Toc277602316"/>
      <w:r w:rsidRPr="00B41745">
        <w:lastRenderedPageBreak/>
        <w:t>CÓDIGO DE ÉTICA</w:t>
      </w:r>
      <w:bookmarkEnd w:id="345"/>
      <w:bookmarkEnd w:id="350"/>
      <w:bookmarkEnd w:id="351"/>
      <w:bookmarkEnd w:id="352"/>
      <w:bookmarkEnd w:id="353"/>
    </w:p>
    <w:tbl>
      <w:tblPr>
        <w:tblW w:w="0" w:type="auto"/>
        <w:tblLook w:val="04A0"/>
      </w:tblPr>
      <w:tblGrid>
        <w:gridCol w:w="2371"/>
        <w:gridCol w:w="6230"/>
      </w:tblGrid>
      <w:tr w:rsidR="00B41745" w:rsidRPr="00B41745" w:rsidTr="00C70B7C">
        <w:trPr>
          <w:trHeight w:val="597"/>
        </w:trPr>
        <w:tc>
          <w:tcPr>
            <w:tcW w:w="2385" w:type="dxa"/>
          </w:tcPr>
          <w:p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n-US"/>
              </w:rPr>
              <w:drawing>
                <wp:inline distT="0" distB="0" distL="0" distR="0">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rsidR="00B41745" w:rsidRPr="00B41745" w:rsidRDefault="00B41745" w:rsidP="00B41745">
            <w:pPr>
              <w:spacing w:line="240" w:lineRule="auto"/>
              <w:jc w:val="center"/>
              <w:rPr>
                <w:rFonts w:eastAsia="Times New Roman" w:cs="Arial"/>
                <w:b/>
                <w:lang w:val="es-ES" w:eastAsia="es-CR"/>
              </w:rPr>
            </w:pPr>
          </w:p>
        </w:tc>
      </w:tr>
    </w:tbl>
    <w:p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rsidR="00B41745" w:rsidRPr="00B41745" w:rsidRDefault="00B41745" w:rsidP="00B41745">
      <w:pPr>
        <w:spacing w:line="240" w:lineRule="auto"/>
        <w:rPr>
          <w:rFonts w:eastAsia="Times New Roman" w:cs="Arial"/>
          <w:color w:val="000000"/>
          <w:lang w:val="es-CR" w:eastAsia="es-CR"/>
        </w:rPr>
      </w:pPr>
    </w:p>
    <w:p w:rsidR="00B41745" w:rsidRPr="00B41745" w:rsidRDefault="00B41745" w:rsidP="00B41745">
      <w:pPr>
        <w:spacing w:line="240" w:lineRule="auto"/>
        <w:rPr>
          <w:rFonts w:eastAsia="Times New Roman" w:cs="Arial"/>
          <w:b/>
          <w:lang w:val="es-ES" w:eastAsia="es-CR"/>
        </w:rPr>
      </w:pPr>
    </w:p>
    <w:p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rsidR="00B41745" w:rsidRPr="00B41745" w:rsidRDefault="00B41745" w:rsidP="00E803D0">
      <w:pPr>
        <w:pStyle w:val="Ttulo1"/>
        <w:jc w:val="center"/>
        <w:rPr>
          <w:lang w:val="es-ES"/>
        </w:rPr>
      </w:pPr>
      <w:bookmarkStart w:id="354" w:name="_Toc299199694"/>
      <w:bookmarkStart w:id="355" w:name="_Toc274493509"/>
      <w:bookmarkStart w:id="356" w:name="_Toc277169180"/>
      <w:bookmarkStart w:id="357" w:name="_Toc277170560"/>
      <w:bookmarkStart w:id="358" w:name="_Toc277602317"/>
      <w:r w:rsidRPr="00B41745">
        <w:rPr>
          <w:lang w:val="es-ES"/>
        </w:rPr>
        <w:lastRenderedPageBreak/>
        <w:t>CARTA DE LA DIRECTORA  DE CARRERA</w:t>
      </w:r>
      <w:bookmarkEnd w:id="354"/>
      <w:bookmarkEnd w:id="355"/>
      <w:bookmarkEnd w:id="356"/>
      <w:bookmarkEnd w:id="357"/>
      <w:bookmarkEnd w:id="358"/>
      <w:r w:rsidRPr="00B41745">
        <w:rPr>
          <w:lang w:val="es-ES"/>
        </w:rPr>
        <w:t> </w:t>
      </w:r>
      <w:r w:rsidRPr="00B41745">
        <w:rPr>
          <w:lang w:val="es-ES"/>
        </w:rPr>
        <w:br/>
      </w:r>
    </w:p>
    <w:p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11 de Diciembre</w:t>
      </w:r>
      <w:r w:rsidRPr="00B41745">
        <w:rPr>
          <w:rFonts w:eastAsia="Times New Roman" w:cs="Arial"/>
          <w:lang w:val="es-ES" w:eastAsia="es-ES"/>
        </w:rPr>
        <w:t xml:space="preserve"> del 2014 </w:t>
      </w:r>
    </w:p>
    <w:p w:rsidR="00B41745" w:rsidRPr="00B41745" w:rsidRDefault="00B41745" w:rsidP="00B41745">
      <w:pPr>
        <w:spacing w:line="360" w:lineRule="auto"/>
        <w:jc w:val="left"/>
        <w:rPr>
          <w:rFonts w:eastAsia="Times New Roman" w:cs="Arial"/>
          <w:lang w:val="es-ES" w:eastAsia="es-ES"/>
        </w:rPr>
      </w:pP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rsidR="00B41745" w:rsidRPr="00B41745" w:rsidRDefault="00B41745" w:rsidP="00B41745">
      <w:pPr>
        <w:spacing w:line="360" w:lineRule="auto"/>
        <w:rPr>
          <w:rFonts w:eastAsia="Times New Roman" w:cs="Arial"/>
          <w:lang w:val="es-ES" w:eastAsia="es-ES"/>
        </w:rPr>
      </w:pPr>
    </w:p>
    <w:p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rototipo funcional de un plugin para Visual Studio .NET que permita realizar pruebas estáticas de seguridad de aplicaciones (SAST)</w:t>
      </w:r>
      <w:r w:rsidRPr="00546072">
        <w:rPr>
          <w:rFonts w:eastAsia="Times New Roman" w:cs="Arial"/>
          <w:lang w:val="es-ES" w:eastAsia="es-ES"/>
        </w:rPr>
        <w:t>.</w:t>
      </w:r>
    </w:p>
    <w:p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rsidR="00B41745" w:rsidRPr="00B41745" w:rsidRDefault="00B41745" w:rsidP="00B41745">
      <w:pPr>
        <w:spacing w:line="360" w:lineRule="auto"/>
        <w:jc w:val="left"/>
        <w:rPr>
          <w:rFonts w:eastAsia="Times New Roman" w:cs="Arial"/>
          <w:lang w:val="es-ES" w:eastAsia="es-ES"/>
        </w:rPr>
      </w:pP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59" w:name="_Toc299199695"/>
    </w:p>
    <w:p w:rsidR="00055C8D" w:rsidRPr="00B41745" w:rsidRDefault="00055C8D" w:rsidP="00055C8D">
      <w:pPr>
        <w:pStyle w:val="Ttulo1"/>
        <w:jc w:val="center"/>
        <w:rPr>
          <w:szCs w:val="20"/>
        </w:rPr>
      </w:pPr>
      <w:bookmarkStart w:id="360" w:name="_Toc274493510"/>
      <w:bookmarkStart w:id="361" w:name="_Toc277169181"/>
      <w:bookmarkStart w:id="362" w:name="_Toc277170561"/>
      <w:bookmarkStart w:id="363" w:name="_Toc277602318"/>
      <w:bookmarkEnd w:id="359"/>
      <w:r>
        <w:lastRenderedPageBreak/>
        <w:t>DEDICATORIA</w:t>
      </w:r>
      <w:bookmarkEnd w:id="360"/>
      <w:bookmarkEnd w:id="361"/>
      <w:bookmarkEnd w:id="362"/>
      <w:bookmarkEnd w:id="363"/>
    </w:p>
    <w:p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B41745" w:rsidRDefault="00B41745" w:rsidP="00F375EC">
      <w:pPr>
        <w:spacing w:line="240" w:lineRule="auto"/>
        <w:jc w:val="center"/>
        <w:rPr>
          <w:sz w:val="28"/>
          <w:szCs w:val="28"/>
        </w:rPr>
      </w:pPr>
    </w:p>
    <w:p w:rsidR="00055C8D" w:rsidRPr="002548EA" w:rsidRDefault="00055C8D" w:rsidP="002548EA">
      <w:pPr>
        <w:pStyle w:val="Ttulo1"/>
        <w:jc w:val="center"/>
      </w:pPr>
      <w:bookmarkStart w:id="364" w:name="_Toc274493511"/>
      <w:bookmarkStart w:id="365" w:name="_Toc277169182"/>
      <w:bookmarkStart w:id="366" w:name="_Toc277170562"/>
      <w:bookmarkStart w:id="367" w:name="_Toc277602319"/>
      <w:r w:rsidRPr="002548EA">
        <w:lastRenderedPageBreak/>
        <w:t>AGRADECIMIENTO</w:t>
      </w:r>
      <w:r w:rsidR="004A21C6">
        <w:t>S</w:t>
      </w:r>
      <w:bookmarkEnd w:id="364"/>
      <w:bookmarkEnd w:id="365"/>
      <w:bookmarkEnd w:id="366"/>
      <w:bookmarkEnd w:id="367"/>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055C8D" w:rsidRDefault="00055C8D" w:rsidP="00F375EC">
      <w:pPr>
        <w:spacing w:line="240" w:lineRule="auto"/>
        <w:jc w:val="center"/>
        <w:rPr>
          <w:sz w:val="28"/>
          <w:szCs w:val="28"/>
        </w:rPr>
      </w:pPr>
    </w:p>
    <w:p w:rsidR="004948F8" w:rsidRDefault="004948F8" w:rsidP="00F375EC">
      <w:pPr>
        <w:spacing w:line="240" w:lineRule="auto"/>
        <w:jc w:val="center"/>
        <w:rPr>
          <w:sz w:val="28"/>
          <w:szCs w:val="28"/>
        </w:rPr>
      </w:pPr>
    </w:p>
    <w:p w:rsidR="004948F8" w:rsidRDefault="004948F8" w:rsidP="00F375EC">
      <w:pPr>
        <w:spacing w:line="240" w:lineRule="auto"/>
        <w:jc w:val="center"/>
        <w:rPr>
          <w:sz w:val="28"/>
          <w:szCs w:val="28"/>
        </w:rPr>
      </w:pPr>
    </w:p>
    <w:p w:rsidR="004948F8" w:rsidRDefault="004948F8" w:rsidP="00F375EC">
      <w:pPr>
        <w:spacing w:line="240" w:lineRule="auto"/>
        <w:jc w:val="center"/>
        <w:rPr>
          <w:sz w:val="28"/>
          <w:szCs w:val="28"/>
        </w:rPr>
      </w:pPr>
    </w:p>
    <w:p w:rsidR="00D4547F" w:rsidRDefault="004948F8" w:rsidP="004948F8">
      <w:pPr>
        <w:pStyle w:val="Ttulo1"/>
        <w:jc w:val="center"/>
      </w:pPr>
      <w:bookmarkStart w:id="368" w:name="_Toc274493512"/>
      <w:bookmarkStart w:id="369" w:name="_Toc277169183"/>
      <w:bookmarkStart w:id="370" w:name="_Toc277170563"/>
      <w:bookmarkStart w:id="371" w:name="_Toc277602320"/>
      <w:r>
        <w:lastRenderedPageBreak/>
        <w:t>RESUMEN EJECUTIVO</w:t>
      </w:r>
      <w:bookmarkEnd w:id="368"/>
      <w:bookmarkEnd w:id="369"/>
      <w:bookmarkEnd w:id="370"/>
      <w:bookmarkEnd w:id="371"/>
    </w:p>
    <w:p w:rsidR="003630BD" w:rsidRDefault="009E07C9" w:rsidP="003630BD">
      <w:r>
        <w:tab/>
      </w:r>
      <w:r w:rsidR="003630BD">
        <w:t>Existe hoy en día una alta dependencia en las aplicaciones de software</w:t>
      </w:r>
      <w:r w:rsidR="00C0067E">
        <w:t xml:space="preserve"> a tal punto que se puede afirmar que existen más computadoras en el mundo que personas. Según un estudio que data del año 2005 generado por la Asociación de la Industria de los Semiconductores (Semiconductor </w:t>
      </w:r>
      <w:proofErr w:type="spellStart"/>
      <w:r w:rsidR="00C0067E">
        <w:t>Industry</w:t>
      </w:r>
      <w:proofErr w:type="spellEnd"/>
      <w:r w:rsidR="00C0067E">
        <w:t xml:space="preserve"> </w:t>
      </w:r>
      <w:proofErr w:type="spellStart"/>
      <w:r w:rsidR="00C0067E">
        <w:t>Association</w:t>
      </w:r>
      <w:proofErr w:type="spellEnd"/>
      <w:r w:rsidR="00C0067E">
        <w:t>) y que lleva por título “</w:t>
      </w:r>
      <w:r w:rsidR="00C0067E" w:rsidRPr="003A184C">
        <w:rPr>
          <w:b/>
        </w:rPr>
        <w:t xml:space="preserve">2020 </w:t>
      </w:r>
      <w:proofErr w:type="spellStart"/>
      <w:r w:rsidR="00C0067E" w:rsidRPr="003A184C">
        <w:rPr>
          <w:b/>
        </w:rPr>
        <w:t>Is</w:t>
      </w:r>
      <w:proofErr w:type="spellEnd"/>
      <w:r w:rsidR="00C0067E" w:rsidRPr="003A184C">
        <w:rPr>
          <w:b/>
        </w:rPr>
        <w:t xml:space="preserve"> </w:t>
      </w:r>
      <w:proofErr w:type="spellStart"/>
      <w:r w:rsidR="00C0067E" w:rsidRPr="003A184C">
        <w:rPr>
          <w:b/>
        </w:rPr>
        <w:t>Closer</w:t>
      </w:r>
      <w:proofErr w:type="spellEnd"/>
      <w:r w:rsidR="00C0067E" w:rsidRPr="003A184C">
        <w:rPr>
          <w:b/>
        </w:rPr>
        <w:t xml:space="preserve"> </w:t>
      </w:r>
      <w:proofErr w:type="spellStart"/>
      <w:r w:rsidR="00C0067E" w:rsidRPr="003A184C">
        <w:rPr>
          <w:b/>
        </w:rPr>
        <w:t>Than</w:t>
      </w:r>
      <w:proofErr w:type="spellEnd"/>
      <w:r w:rsidR="00C0067E" w:rsidRPr="003A184C">
        <w:rPr>
          <w:b/>
        </w:rPr>
        <w:t xml:space="preserve"> </w:t>
      </w:r>
      <w:proofErr w:type="spellStart"/>
      <w:r w:rsidR="00C0067E" w:rsidRPr="003A184C">
        <w:rPr>
          <w:b/>
        </w:rPr>
        <w:t>You</w:t>
      </w:r>
      <w:proofErr w:type="spellEnd"/>
      <w:r w:rsidR="00C0067E" w:rsidRPr="003A184C">
        <w:rPr>
          <w:b/>
        </w:rPr>
        <w:t xml:space="preserve"> </w:t>
      </w:r>
      <w:proofErr w:type="spellStart"/>
      <w:r w:rsidR="00C0067E" w:rsidRPr="003A184C">
        <w:rPr>
          <w:b/>
        </w:rPr>
        <w:t>Think</w:t>
      </w:r>
      <w:proofErr w:type="spellEnd"/>
      <w:r w:rsidR="00C0067E" w:rsidRPr="003A184C">
        <w:rPr>
          <w:b/>
        </w:rPr>
        <w:t>”</w:t>
      </w:r>
      <w:r w:rsidR="00E95984">
        <w:rPr>
          <w:rStyle w:val="Refdenotaalpie"/>
          <w:b/>
        </w:rPr>
        <w:footnoteReference w:id="1"/>
      </w:r>
      <w:r w:rsidR="00C0067E">
        <w:t xml:space="preserve"> indica que: “El año pasado, más transistores fueron producidos- y a más bajo costo- que granos de arroz”.</w:t>
      </w:r>
    </w:p>
    <w:p w:rsidR="00C0067E" w:rsidRDefault="00C0067E" w:rsidP="003630BD">
      <w:r>
        <w:tab/>
        <w:t>Esta aseveración, aunque impactante en naturaleza, ha sido una constante durante los últimos años y</w:t>
      </w:r>
      <w:r w:rsidR="009E07C9">
        <w:t>a que</w:t>
      </w:r>
      <w:r>
        <w:t xml:space="preserve"> cada vez más dispositivos incorporan computadoras como parte de sus operaciones.</w:t>
      </w:r>
    </w:p>
    <w:p w:rsidR="00C0067E" w:rsidRDefault="00C0067E" w:rsidP="003630BD">
      <w:r>
        <w:tab/>
        <w:t>Esta tendencia ha venido en aumento y se ha respaldado con la popular pero cierta ley de Gordon Moore, también denominada Ley de Moore, la cual establece que</w:t>
      </w:r>
      <w:del w:id="372" w:author="Laica" w:date="2014-11-23T19:56:00Z">
        <w:r w:rsidDel="00ED337F">
          <w:delText xml:space="preserve"> </w:delText>
        </w:r>
      </w:del>
      <w:r>
        <w:t>: “El número de componentes en un circuito integrado se duplica aproximadamente cada 12 meses con una reducción considerable</w:t>
      </w:r>
      <w:r w:rsidR="009E07C9">
        <w:t xml:space="preserve"> en el costo por componente</w:t>
      </w:r>
      <w:r>
        <w:t>”</w:t>
      </w:r>
      <w:r w:rsidR="009E07C9">
        <w:t>.</w:t>
      </w:r>
      <w:r w:rsidR="009E07C9">
        <w:rPr>
          <w:rStyle w:val="Refdenotaalpie"/>
        </w:rPr>
        <w:footnoteReference w:id="2"/>
      </w:r>
    </w:p>
    <w:p w:rsidR="009E07C9" w:rsidRDefault="009E07C9" w:rsidP="003630BD">
      <w:r>
        <w:tab/>
        <w:t>Sin embargo, aunado a este crecimiento en el uso de aplicaciones de software y de computadores, el crimen cibernético tiene</w:t>
      </w:r>
      <w:r w:rsidR="00E95984">
        <w:t xml:space="preserve"> también</w:t>
      </w:r>
      <w:r>
        <w:t xml:space="preserve"> un crecimiento exponencial. La proliferación de aplicaciones Web transaccionales, dispositivos móviles y </w:t>
      </w:r>
      <w:r w:rsidR="00E95984">
        <w:t xml:space="preserve">puntos de acceso a través de </w:t>
      </w:r>
      <w:r>
        <w:t xml:space="preserve">redes </w:t>
      </w:r>
      <w:r>
        <w:lastRenderedPageBreak/>
        <w:t>inalámbricas denominadas Wi-Fi, ayudan sustancialmente a que usuarios maliciosos comprometan la seguridad de las empresas utilizando en un alto porcentaje la misma aplicación para perpetrar el crimen.</w:t>
      </w:r>
    </w:p>
    <w:p w:rsidR="009E07C9" w:rsidRDefault="009E07C9" w:rsidP="003630BD">
      <w:r>
        <w:tab/>
        <w:t xml:space="preserve">En esta tesis se propone el desarrollo de una extensión o </w:t>
      </w:r>
      <w:proofErr w:type="spellStart"/>
      <w:r>
        <w:t>plugin</w:t>
      </w:r>
      <w:proofErr w:type="spellEnd"/>
      <w:r>
        <w:t xml:space="preserve"> para el ambiente integrado Visual Studio.NET 2013, el cual realiza técnicas de análisis estático del código fuente a fin de encontrar vulnerabilidades o código bajo el lenguaje de programación C#. Con el desarrollo de esta extensión se busca que los ingenieros comprendan mejor las causa</w:t>
      </w:r>
      <w:ins w:id="375" w:author="Laica" w:date="2014-11-23T19:57:00Z">
        <w:r w:rsidR="00ED337F">
          <w:t>s</w:t>
        </w:r>
      </w:ins>
      <w:r>
        <w:t xml:space="preserve"> que hacen que el software sea inseguro y se puedan solucionar en una etapa tempra</w:t>
      </w:r>
      <w:bookmarkStart w:id="376" w:name="_GoBack"/>
      <w:bookmarkEnd w:id="376"/>
      <w:r w:rsidR="00E95984">
        <w:t>n</w:t>
      </w:r>
      <w:r>
        <w:t>a del ciclo de vida del desarrollo del software.</w:t>
      </w:r>
    </w:p>
    <w:p w:rsidR="009E07C9" w:rsidRDefault="009E07C9" w:rsidP="003630BD">
      <w:r>
        <w:tab/>
        <w:t>En el</w:t>
      </w:r>
      <w:r w:rsidR="00584E3D">
        <w:t xml:space="preserve"> capítulo I de esta tesis se hace un análisis FODA del prototipo funcional propuesto en el marco de la industria, a fin de encontrar oportunidades de mejora. Se han identificado las fortaleza</w:t>
      </w:r>
      <w:ins w:id="377" w:author="Laica" w:date="2014-11-23T19:57:00Z">
        <w:r w:rsidR="00ED337F">
          <w:t>s</w:t>
        </w:r>
      </w:ins>
      <w:r w:rsidR="00584E3D">
        <w:t>, oportunidades, debilidades y amenazas para el prototipo funcional.</w:t>
      </w:r>
    </w:p>
    <w:p w:rsidR="00584E3D" w:rsidRDefault="00584E3D" w:rsidP="003630BD">
      <w:r>
        <w:tab/>
        <w:t>En el capítulo ll</w:t>
      </w:r>
      <w:ins w:id="378" w:author="Laica" w:date="2014-11-23T19:57:00Z">
        <w:r w:rsidR="00ED337F">
          <w:t>,</w:t>
        </w:r>
      </w:ins>
      <w:r>
        <w:t xml:space="preserve"> que corresponde al marco teórico</w:t>
      </w:r>
      <w:ins w:id="379" w:author="Laica" w:date="2014-11-23T19:57:00Z">
        <w:r w:rsidR="00ED337F">
          <w:t>,</w:t>
        </w:r>
      </w:ins>
      <w:r>
        <w:t xml:space="preserve"> se contemplan las definiciones y terminologías utilizadas en este documento, de tal forma que sirva como referente en el momento de encontrar algún término técnico dentro del mismo documento. En esta sección se han incorporado las definiciones más acertadas de los autores con el fin de que el concepto en si sea lo más explicativo posible.</w:t>
      </w:r>
    </w:p>
    <w:p w:rsidR="00584E3D" w:rsidRDefault="00584E3D" w:rsidP="003630BD">
      <w:r>
        <w:tab/>
        <w:t xml:space="preserve">Por su parte el capítulo </w:t>
      </w:r>
      <w:proofErr w:type="spellStart"/>
      <w:r>
        <w:t>lll</w:t>
      </w:r>
      <w:proofErr w:type="spellEnd"/>
      <w:r>
        <w:t xml:space="preserve"> incluye el marco metodológico donde se expresan las herramientas, instrumentos y procedimientos utilizados en el momento de realizar la investigación para esta tesis. Además se explica el tipo </w:t>
      </w:r>
      <w:r>
        <w:lastRenderedPageBreak/>
        <w:t>de investigación que ha sido utilizada</w:t>
      </w:r>
      <w:r w:rsidR="00916592">
        <w:t xml:space="preserve">, las técnicas para recolección de información y fuentes de información que forman parte del documento. </w:t>
      </w:r>
    </w:p>
    <w:p w:rsidR="003630BD" w:rsidRDefault="00916592" w:rsidP="003630BD">
      <w:r>
        <w:tab/>
        <w:t xml:space="preserve">El capítulo lV corresponde al diseño del prototipo funcional propuesto. Utilizando las diferentes etapas que conforman el ciclo del desarrollo del software, se ha identificado los requerimientos funcionales, requerimientos técnicos y las herramientas necesarias para una adecuada recopilación de la información. Haciendo uso de diagramas se han ilustrado los casos de uso identificados, los diagramas de arquitectura del </w:t>
      </w:r>
      <w:proofErr w:type="spellStart"/>
      <w:r>
        <w:t>plugin</w:t>
      </w:r>
      <w:proofErr w:type="spellEnd"/>
      <w:r>
        <w:t xml:space="preserve"> y los diagramas de clases respectivos.</w:t>
      </w:r>
    </w:p>
    <w:p w:rsidR="00916592" w:rsidRDefault="00916592" w:rsidP="003630BD">
      <w:r>
        <w:tab/>
        <w:t xml:space="preserve">En esta sección se hace un </w:t>
      </w:r>
      <w:del w:id="380" w:author="Laica" w:date="2014-11-23T19:58:00Z">
        <w:r w:rsidDel="00ED337F">
          <w:delText xml:space="preserve"> </w:delText>
        </w:r>
      </w:del>
      <w:r>
        <w:t>análisis exhaustivo de las vulnerabilidades en el código fuente que la extensión de seguridad pretende diagnosticas, se analizan los vectores de ataque, modelo de riesgo, impacto para el negocio y por su puesto la solución al problema desde la perspectiva del có</w:t>
      </w:r>
      <w:r w:rsidR="00903A5F">
        <w:t>digo.</w:t>
      </w:r>
    </w:p>
    <w:p w:rsidR="00903A5F" w:rsidRDefault="00903A5F" w:rsidP="003630BD">
      <w:r>
        <w:tab/>
        <w:t>La segunda parte de este capítulo corresponde a la interpretación de los resultados donde se hace un análisis de los datos recolectados por medio de la encuesta aplicada, se grafican aquellos casos donde se ha considerado oportuno mostrar el comportamiento mismo de los datos. Se explica además los resultados encontrados luego de la aplicación del instrumento.</w:t>
      </w:r>
    </w:p>
    <w:p w:rsidR="009E07C9" w:rsidRDefault="009E07C9" w:rsidP="003630BD"/>
    <w:p w:rsidR="009E07C9" w:rsidRDefault="009E07C9" w:rsidP="003630BD"/>
    <w:p w:rsidR="009E07C9" w:rsidRDefault="009E07C9" w:rsidP="003630BD"/>
    <w:p w:rsidR="009E07C9" w:rsidRDefault="009E07C9" w:rsidP="003630BD"/>
    <w:p w:rsidR="009E07C9" w:rsidRPr="003630BD" w:rsidRDefault="009E07C9" w:rsidP="003630BD">
      <w:pPr>
        <w:sectPr w:rsidR="009E07C9" w:rsidRPr="003630BD" w:rsidSect="004F40C4">
          <w:headerReference w:type="default" r:id="rId10"/>
          <w:footerReference w:type="default" r:id="rId11"/>
          <w:pgSz w:w="12240" w:h="15840"/>
          <w:pgMar w:top="1701" w:right="1644" w:bottom="1701" w:left="2211" w:header="708" w:footer="708" w:gutter="0"/>
          <w:pgNumType w:fmt="upperRoman" w:start="2"/>
          <w:cols w:space="708"/>
          <w:docGrid w:linePitch="360"/>
        </w:sectPr>
      </w:pPr>
    </w:p>
    <w:p w:rsidR="004948F8" w:rsidRDefault="004948F8" w:rsidP="004948F8">
      <w:pPr>
        <w:pStyle w:val="Ttulo1"/>
        <w:jc w:val="center"/>
      </w:pPr>
    </w:p>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4948F8" w:rsidRDefault="004948F8" w:rsidP="0041593C"/>
    <w:p w:rsidR="009C5857" w:rsidRDefault="007F4FB6" w:rsidP="007F4FB6">
      <w:pPr>
        <w:pStyle w:val="Ttulo1"/>
        <w:jc w:val="right"/>
        <w:sectPr w:rsidR="009C5857" w:rsidSect="001C7404">
          <w:headerReference w:type="default" r:id="rId12"/>
          <w:pgSz w:w="12240" w:h="15840"/>
          <w:pgMar w:top="1701" w:right="1644" w:bottom="1701" w:left="2211" w:header="708" w:footer="708" w:gutter="0"/>
          <w:cols w:space="708"/>
          <w:docGrid w:linePitch="360"/>
        </w:sectPr>
      </w:pPr>
      <w:bookmarkStart w:id="381" w:name="_Toc274493513"/>
      <w:bookmarkStart w:id="382" w:name="_Toc277169184"/>
      <w:bookmarkStart w:id="383" w:name="_Toc277170564"/>
      <w:bookmarkStart w:id="384" w:name="_Toc277602321"/>
      <w:r>
        <w:t>INTRODUCCIÓ</w:t>
      </w:r>
      <w:r w:rsidR="0076384E">
        <w:t>N</w:t>
      </w:r>
      <w:bookmarkEnd w:id="381"/>
      <w:bookmarkEnd w:id="382"/>
      <w:bookmarkEnd w:id="383"/>
      <w:bookmarkEnd w:id="384"/>
    </w:p>
    <w:p w:rsidR="004B5DDA" w:rsidRDefault="004B5DDA" w:rsidP="007A66DD">
      <w:pPr>
        <w:pStyle w:val="Ttulo1"/>
        <w:numPr>
          <w:ilvl w:val="0"/>
          <w:numId w:val="28"/>
        </w:numPr>
      </w:pPr>
      <w:bookmarkStart w:id="385" w:name="_Toc274493514"/>
      <w:bookmarkStart w:id="386" w:name="_Toc277169185"/>
      <w:bookmarkStart w:id="387" w:name="_Toc277170565"/>
      <w:bookmarkStart w:id="388" w:name="_Toc277602322"/>
      <w:r>
        <w:lastRenderedPageBreak/>
        <w:t>Tema</w:t>
      </w:r>
      <w:bookmarkEnd w:id="385"/>
      <w:bookmarkEnd w:id="386"/>
      <w:bookmarkEnd w:id="387"/>
      <w:bookmarkEnd w:id="388"/>
    </w:p>
    <w:p w:rsidR="004B5DDA" w:rsidRPr="004B5DDA" w:rsidRDefault="004B5DDA" w:rsidP="004B5DDA">
      <w:r>
        <w:tab/>
      </w:r>
      <w:r w:rsidR="00D7225D">
        <w:t>Prototipo funcional</w:t>
      </w:r>
      <w:r w:rsidR="00D73E5C">
        <w:t xml:space="preserve"> de un plugin para Visual Studio .NET que permita realizar pruebas estáticas de seguridad de aplicaciones (SAST).</w:t>
      </w:r>
    </w:p>
    <w:p w:rsidR="004B5DDA" w:rsidRDefault="00A81AE4" w:rsidP="00D73E5C">
      <w:pPr>
        <w:pStyle w:val="Ttulo1"/>
        <w:numPr>
          <w:ilvl w:val="0"/>
          <w:numId w:val="28"/>
        </w:numPr>
      </w:pPr>
      <w:bookmarkStart w:id="389" w:name="_Toc274493515"/>
      <w:bookmarkStart w:id="390" w:name="_Toc277169186"/>
      <w:bookmarkStart w:id="391" w:name="_Toc277170566"/>
      <w:bookmarkStart w:id="392" w:name="_Toc277602323"/>
      <w:r>
        <w:t>Planteamiento del problema de estudio</w:t>
      </w:r>
      <w:bookmarkEnd w:id="389"/>
      <w:bookmarkEnd w:id="390"/>
      <w:bookmarkEnd w:id="391"/>
      <w:bookmarkEnd w:id="392"/>
    </w:p>
    <w:p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3"/>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La mayoría de las organizaciones no tienen un programa formal de entrenamiento de seguridad de la</w:t>
      </w:r>
      <w:ins w:id="395" w:author="Laica" w:date="2014-11-23T19:59:00Z">
        <w:r w:rsidR="00ED337F">
          <w:rPr>
            <w:rFonts w:cs="Arial"/>
            <w:lang w:val="es-ES"/>
          </w:rPr>
          <w:t>s</w:t>
        </w:r>
      </w:ins>
      <w:r w:rsidRPr="00687DCA">
        <w:rPr>
          <w:rFonts w:cs="Arial"/>
          <w:lang w:val="es-ES"/>
        </w:rPr>
        <w:t xml:space="preserve">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Existe una brecha significativa entre los ejecutivos y los profesionales (técnicos)</w:t>
      </w:r>
      <w:ins w:id="396" w:author="Laica" w:date="2014-11-23T19:59:00Z">
        <w:r w:rsidR="00ED337F">
          <w:rPr>
            <w:rFonts w:cs="Arial"/>
            <w:lang w:val="es-ES"/>
          </w:rPr>
          <w:t xml:space="preserve"> </w:t>
        </w:r>
      </w:ins>
      <w:r w:rsidRPr="00F25934">
        <w:rPr>
          <w:rFonts w:cs="Arial"/>
          <w:lang w:val="es-ES"/>
        </w:rPr>
        <w:t xml:space="preserve">con respecto a los niveles percibidos de madurez y las actividades de seguridad de la aplicación. </w:t>
      </w:r>
    </w:p>
    <w:p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del w:id="397" w:author="Laica" w:date="2014-11-23T20:00:00Z">
        <w:r w:rsidRPr="00D377AF" w:rsidDel="00ED337F">
          <w:rPr>
            <w:rFonts w:cs="Arial"/>
            <w:lang w:val="es-ES"/>
          </w:rPr>
          <w:delText xml:space="preserve"> </w:delText>
        </w:r>
      </w:del>
      <w:r w:rsidRPr="00D377AF">
        <w:rPr>
          <w:rFonts w:cs="Arial"/>
          <w:lang w:val="es-ES"/>
        </w:rPr>
        <w:t xml:space="preserve">han creado </w:t>
      </w:r>
      <w:proofErr w:type="spellStart"/>
      <w:r w:rsidRPr="00D377AF">
        <w:rPr>
          <w:rFonts w:cs="Arial"/>
          <w:lang w:val="es-ES"/>
        </w:rPr>
        <w:t>plugins</w:t>
      </w:r>
      <w:proofErr w:type="spellEnd"/>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r>
        <w:rPr>
          <w:rFonts w:cs="Arial"/>
          <w:lang w:val="es-ES"/>
        </w:rPr>
        <w:t>Common Weakness Enumeration)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w:t>
      </w:r>
      <w:del w:id="398" w:author="Laica" w:date="2014-11-23T20:01:00Z">
        <w:r w:rsidDel="00ED337F">
          <w:rPr>
            <w:rFonts w:cs="Arial"/>
            <w:lang w:val="es-ES"/>
          </w:rPr>
          <w:delText xml:space="preserve">se </w:delText>
        </w:r>
      </w:del>
      <w:r>
        <w:rPr>
          <w:rFonts w:cs="Arial"/>
          <w:lang w:val="es-ES"/>
        </w:rPr>
        <w:t xml:space="preserve">escribe código fuente vulnerable. </w:t>
      </w:r>
    </w:p>
    <w:p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(plugin) se desarrolle en sus laboratorios y eventualmente se distribuya bajo una licencia de software respectiva. Security</w:t>
      </w:r>
      <w:r>
        <w:rPr>
          <w:rFonts w:cs="Arial"/>
          <w:lang w:val="es-ES"/>
        </w:rPr>
        <w:t xml:space="preserve"> </w:t>
      </w:r>
      <w:r w:rsidRPr="00D377AF">
        <w:rPr>
          <w:rFonts w:cs="Arial"/>
          <w:lang w:val="es-ES"/>
        </w:rPr>
        <w:t>Innovation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w:t>
      </w:r>
    </w:p>
    <w:p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plugin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Innovation podrá unificar la documentación sobre los defectos de seguridad comunes con una herramienta de análisis estático de código, proporcionando información oportuna cuando se detecta algún patrón de código fuente </w:t>
      </w:r>
      <w:proofErr w:type="gramStart"/>
      <w:r>
        <w:rPr>
          <w:rFonts w:cs="Arial"/>
          <w:lang w:val="es-ES"/>
        </w:rPr>
        <w:t>inseguro</w:t>
      </w:r>
      <w:proofErr w:type="gramEnd"/>
      <w:r>
        <w:rPr>
          <w:rFonts w:cs="Arial"/>
          <w:lang w:val="es-ES"/>
        </w:rPr>
        <w:t>.</w:t>
      </w:r>
    </w:p>
    <w:p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El objetivo del 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advertencia, error e información</w:t>
      </w:r>
      <w:del w:id="399" w:author="Laica" w:date="2014-11-23T20:04:00Z">
        <w:r w:rsidDel="0065508F">
          <w:rPr>
            <w:rFonts w:cs="Arial"/>
            <w:lang w:val="es-ES"/>
          </w:rPr>
          <w:delText xml:space="preserve"> </w:delText>
        </w:r>
      </w:del>
      <w:r w:rsidRPr="00D377AF">
        <w:rPr>
          <w:rFonts w:cs="Arial"/>
          <w:lang w:val="es-ES"/>
        </w:rPr>
        <w:t>.</w:t>
      </w:r>
    </w:p>
    <w:p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xml:space="preserve">, es decir cuando se detecta </w:t>
      </w:r>
      <w:del w:id="400" w:author="Laica" w:date="2014-11-23T20:04:00Z">
        <w:r w:rsidDel="0065508F">
          <w:rPr>
            <w:rFonts w:cs="Arial"/>
            <w:lang w:val="es-ES"/>
          </w:rPr>
          <w:delText xml:space="preserve">dichas </w:delText>
        </w:r>
      </w:del>
      <w:r>
        <w:rPr>
          <w:rFonts w:cs="Arial"/>
          <w:lang w:val="es-ES"/>
        </w:rPr>
        <w:t>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Innovation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ste plugin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rsidR="00A81AE4" w:rsidRDefault="00A81AE4" w:rsidP="00AA5751">
      <w:pPr>
        <w:pStyle w:val="Ttulo1"/>
        <w:numPr>
          <w:ilvl w:val="0"/>
          <w:numId w:val="28"/>
        </w:numPr>
      </w:pPr>
      <w:bookmarkStart w:id="401" w:name="_Toc274493516"/>
      <w:bookmarkStart w:id="402" w:name="_Toc277169187"/>
      <w:bookmarkStart w:id="403" w:name="_Toc277170567"/>
      <w:bookmarkStart w:id="404" w:name="_Toc277602324"/>
      <w:r>
        <w:t>Justificación</w:t>
      </w:r>
      <w:bookmarkEnd w:id="401"/>
      <w:bookmarkEnd w:id="402"/>
      <w:bookmarkEnd w:id="403"/>
      <w:bookmarkEnd w:id="404"/>
    </w:p>
    <w:p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ins w:id="405" w:author="Laica" w:date="2014-11-23T20:05:00Z">
        <w:r w:rsidR="0065508F">
          <w:rPr>
            <w:rFonts w:cs="Arial"/>
            <w:lang w:val="es-ES"/>
          </w:rPr>
          <w:t>.</w:t>
        </w:r>
      </w:ins>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Twitter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plir al final. Aunado a ello se puede comprender que no es fácil justificar el retorno de la inversión  en seguridad de la información, tal como lo asegura el autor Mano Paul en su libro Official (ISC)2 Guide to the CSSLP.</w:t>
      </w:r>
    </w:p>
    <w:p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4"/>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rsidR="006825AC" w:rsidRPr="00E115A9" w:rsidRDefault="006825AC" w:rsidP="006825AC">
      <w:pPr>
        <w:pStyle w:val="Epgrafe"/>
        <w:keepNext/>
        <w:jc w:val="center"/>
        <w:rPr>
          <w:color w:val="auto"/>
        </w:rPr>
      </w:pPr>
      <w:bookmarkStart w:id="406" w:name="_Toc277602525"/>
      <w:r w:rsidRPr="00E115A9">
        <w:rPr>
          <w:color w:val="auto"/>
        </w:rPr>
        <w:t xml:space="preserve">Gráfico </w:t>
      </w:r>
      <w:r w:rsidR="001216AC" w:rsidRPr="00E115A9">
        <w:rPr>
          <w:color w:val="auto"/>
        </w:rPr>
        <w:fldChar w:fldCharType="begin"/>
      </w:r>
      <w:r w:rsidRPr="00E115A9">
        <w:rPr>
          <w:color w:val="auto"/>
        </w:rPr>
        <w:instrText xml:space="preserve"> SEQ Gráfico \* ARABIC </w:instrText>
      </w:r>
      <w:r w:rsidR="001216AC" w:rsidRPr="00E115A9">
        <w:rPr>
          <w:color w:val="auto"/>
        </w:rPr>
        <w:fldChar w:fldCharType="separate"/>
      </w:r>
      <w:r w:rsidR="00011963">
        <w:rPr>
          <w:noProof/>
          <w:color w:val="auto"/>
        </w:rPr>
        <w:t>1</w:t>
      </w:r>
      <w:r w:rsidR="001216AC" w:rsidRPr="00E115A9">
        <w:rPr>
          <w:color w:val="auto"/>
        </w:rPr>
        <w:fldChar w:fldCharType="end"/>
      </w:r>
      <w:r w:rsidRPr="00E115A9">
        <w:rPr>
          <w:color w:val="auto"/>
        </w:rPr>
        <w:t xml:space="preserve"> Costo relativo de arreglar defectos de código</w:t>
      </w:r>
      <w:bookmarkEnd w:id="406"/>
    </w:p>
    <w:p w:rsidR="00845C8F" w:rsidRDefault="00B13142" w:rsidP="00845C8F">
      <w:pPr>
        <w:widowControl w:val="0"/>
        <w:autoSpaceDE w:val="0"/>
        <w:autoSpaceDN w:val="0"/>
        <w:adjustRightInd w:val="0"/>
        <w:rPr>
          <w:rFonts w:cs="Arial"/>
          <w:lang w:val="es-ES"/>
        </w:rPr>
      </w:pPr>
      <w:r>
        <w:rPr>
          <w:rFonts w:cs="Arial"/>
          <w:noProof/>
          <w:lang w:val="en-US"/>
        </w:rPr>
        <w:drawing>
          <wp:inline distT="0" distB="0" distL="0" distR="0">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393950"/>
                    </a:xfrm>
                    <a:prstGeom prst="rect">
                      <a:avLst/>
                    </a:prstGeom>
                  </pic:spPr>
                </pic:pic>
              </a:graphicData>
            </a:graphic>
          </wp:inline>
        </w:drawing>
      </w:r>
    </w:p>
    <w:p w:rsidR="00CD762F" w:rsidRPr="00152F40" w:rsidRDefault="00CD762F" w:rsidP="00FD2458">
      <w:pPr>
        <w:pStyle w:val="Ttulo4"/>
        <w:jc w:val="center"/>
        <w:rPr>
          <w:lang w:val="en-US"/>
        </w:rPr>
      </w:pPr>
      <w:bookmarkStart w:id="407" w:name="_Toc277170569"/>
      <w:r w:rsidRPr="00152F40">
        <w:rPr>
          <w:lang w:val="en-US"/>
        </w:rPr>
        <w:t>Fuente: Paul (2011). Official (ISC2) Guide to the CSSLP</w:t>
      </w:r>
      <w:bookmarkEnd w:id="407"/>
    </w:p>
    <w:p w:rsidR="00AA5751" w:rsidRPr="00BD1EBC" w:rsidRDefault="00AA5751" w:rsidP="00AA5751">
      <w:pPr>
        <w:pStyle w:val="Ttulo2"/>
        <w:rPr>
          <w:b w:val="0"/>
        </w:rPr>
      </w:pPr>
      <w:bookmarkStart w:id="408" w:name="_Toc267386011"/>
      <w:bookmarkStart w:id="409" w:name="_Toc268521863"/>
      <w:bookmarkStart w:id="410" w:name="_Toc274493517"/>
      <w:bookmarkStart w:id="411" w:name="_Toc277169188"/>
      <w:bookmarkStart w:id="412" w:name="_Toc277170570"/>
      <w:bookmarkStart w:id="413" w:name="_Toc277602325"/>
      <w:r>
        <w:t>3.1 Estudio de Viabilidad de la propuesta</w:t>
      </w:r>
      <w:bookmarkEnd w:id="408"/>
      <w:bookmarkEnd w:id="409"/>
      <w:bookmarkEnd w:id="410"/>
      <w:bookmarkEnd w:id="411"/>
      <w:bookmarkEnd w:id="412"/>
      <w:bookmarkEnd w:id="413"/>
    </w:p>
    <w:p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Según los autores Kendall, Kenneth &amp; Kendall, Julie (2005) el concepto de </w:t>
      </w:r>
      <w:r>
        <w:rPr>
          <w:rFonts w:cs="Arial"/>
          <w:lang w:val="es-ES"/>
        </w:rPr>
        <w:lastRenderedPageBreak/>
        <w:t>viabilidad que ellos abordan es el siguiente:</w:t>
      </w:r>
    </w:p>
    <w:p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w:t>
      </w:r>
      <w:r w:rsidR="00E336AC">
        <w:rPr>
          <w:rFonts w:cs="Arial"/>
          <w:lang w:val="es-ES"/>
        </w:rPr>
        <w:t xml:space="preserve"> </w:t>
      </w:r>
      <w:r>
        <w:rPr>
          <w:rFonts w:cs="Arial"/>
          <w:lang w:val="es-ES"/>
        </w:rPr>
        <w:t>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w:t>
      </w:r>
      <w:proofErr w:type="gramStart"/>
      <w:r>
        <w:rPr>
          <w:rFonts w:cs="Arial"/>
          <w:lang w:val="es-ES"/>
        </w:rPr>
        <w:t>.(</w:t>
      </w:r>
      <w:proofErr w:type="gramEnd"/>
      <w:r>
        <w:rPr>
          <w:rFonts w:cs="Arial"/>
          <w:lang w:val="es-ES"/>
        </w:rPr>
        <w:t>p 52).</w:t>
      </w:r>
    </w:p>
    <w:p w:rsidR="00AA5751" w:rsidRDefault="00AA5751" w:rsidP="00AA5751">
      <w:pPr>
        <w:widowControl w:val="0"/>
        <w:autoSpaceDE w:val="0"/>
        <w:autoSpaceDN w:val="0"/>
        <w:adjustRightInd w:val="0"/>
        <w:ind w:left="708"/>
        <w:rPr>
          <w:rFonts w:cs="Arial"/>
          <w:lang w:val="es-ES"/>
        </w:rPr>
      </w:pPr>
    </w:p>
    <w:p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w:t>
      </w:r>
      <w:ins w:id="414" w:author="Laica" w:date="2014-11-23T20:05:00Z">
        <w:r w:rsidR="0065508F">
          <w:rPr>
            <w:rFonts w:cs="Arial"/>
            <w:lang w:val="es-ES"/>
          </w:rPr>
          <w:t>s</w:t>
        </w:r>
      </w:ins>
      <w:r>
        <w:rPr>
          <w:rFonts w:cs="Arial"/>
          <w:lang w:val="es-ES"/>
        </w:rPr>
        <w:t xml:space="preserve"> definiciones presentadas por los autores, se presenta el estudio de viabilidad técnica, económica y </w:t>
      </w:r>
      <w:proofErr w:type="gramStart"/>
      <w:r>
        <w:rPr>
          <w:rFonts w:cs="Arial"/>
          <w:lang w:val="es-ES"/>
        </w:rPr>
        <w:t>operativo</w:t>
      </w:r>
      <w:proofErr w:type="gramEnd"/>
      <w:r>
        <w:rPr>
          <w:rFonts w:cs="Arial"/>
          <w:lang w:val="es-ES"/>
        </w:rPr>
        <w:t xml:space="preserve"> para el proyecto en cuestión.</w:t>
      </w:r>
    </w:p>
    <w:p w:rsidR="00AA5751" w:rsidRDefault="00AA5751" w:rsidP="00AA5751">
      <w:pPr>
        <w:widowControl w:val="0"/>
        <w:autoSpaceDE w:val="0"/>
        <w:autoSpaceDN w:val="0"/>
        <w:adjustRightInd w:val="0"/>
        <w:spacing w:after="240"/>
        <w:rPr>
          <w:rFonts w:cs="Arial"/>
          <w:lang w:val="es-ES"/>
        </w:rPr>
      </w:pPr>
    </w:p>
    <w:p w:rsidR="00AA5751" w:rsidRPr="0081445A" w:rsidRDefault="00AA5751" w:rsidP="00AA5751">
      <w:pPr>
        <w:pStyle w:val="Ttulo2"/>
      </w:pPr>
      <w:bookmarkStart w:id="415" w:name="_Toc267386012"/>
      <w:bookmarkStart w:id="416" w:name="_Toc268521864"/>
      <w:bookmarkStart w:id="417" w:name="_Toc274493518"/>
      <w:bookmarkStart w:id="418" w:name="_Toc277169189"/>
      <w:bookmarkStart w:id="419" w:name="_Toc277170571"/>
      <w:bookmarkStart w:id="420" w:name="_Toc277602326"/>
      <w:r>
        <w:t xml:space="preserve">3.2 </w:t>
      </w:r>
      <w:r w:rsidRPr="0081445A">
        <w:t>Estudio de viabilidad técnica</w:t>
      </w:r>
      <w:bookmarkEnd w:id="415"/>
      <w:bookmarkEnd w:id="416"/>
      <w:bookmarkEnd w:id="417"/>
      <w:bookmarkEnd w:id="418"/>
      <w:bookmarkEnd w:id="419"/>
      <w:bookmarkEnd w:id="420"/>
    </w:p>
    <w:p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están disponibles en el mercado. Adicionalmente a esta cualidad, el desarrollo </w:t>
      </w:r>
      <w:r>
        <w:rPr>
          <w:rFonts w:cs="Arial"/>
          <w:lang w:val="es-ES"/>
        </w:rPr>
        <w:lastRenderedPageBreak/>
        <w:t xml:space="preserve">de la extensión de seguridad utilizará la plataforma de compilación abierta llamada Roslyn, la cual se puede obtener de forma gratuita desde el sitio oficial de Microsoft. Adicionalmente a la adquisición del compilador Roslyn, se instalarán las plantillas necesarias para desarrollar un proyecto denominado diagnóstico con solución de problemas. </w:t>
      </w:r>
    </w:p>
    <w:p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w:t>
      </w:r>
      <w:ins w:id="421" w:author="Laica" w:date="2014-11-23T20:06:00Z">
        <w:r w:rsidR="0065508F">
          <w:rPr>
            <w:rFonts w:cs="Arial"/>
            <w:lang w:val="es-ES"/>
          </w:rPr>
          <w:t>s</w:t>
        </w:r>
      </w:ins>
      <w:r w:rsidR="00AA5751">
        <w:rPr>
          <w:rFonts w:cs="Arial"/>
          <w:lang w:val="es-ES"/>
        </w:rPr>
        <w:t xml:space="preserve"> de forma gratuita desde el sitio respectivo provisto por Microsoft. La adquisición de las mismas es trivial, ya que existe documentación basta para poder instalar los componentes requeridos.</w:t>
      </w:r>
    </w:p>
    <w:p w:rsidR="00AA5751" w:rsidRDefault="00AA5751" w:rsidP="00AA5751">
      <w:pPr>
        <w:widowControl w:val="0"/>
        <w:autoSpaceDE w:val="0"/>
        <w:autoSpaceDN w:val="0"/>
        <w:adjustRightInd w:val="0"/>
        <w:rPr>
          <w:rFonts w:cs="Arial"/>
          <w:lang w:val="es-ES"/>
        </w:rPr>
      </w:pPr>
      <w:r>
        <w:rPr>
          <w:rFonts w:cs="Arial"/>
          <w:lang w:val="es-ES"/>
        </w:rPr>
        <w:tab/>
        <w:t>Así mismo, el lenguaje de programación C# (pronunciado C Sharp), y que es el lenguaje de programación que será utilizado para desarrollar dicha extensión, viene incluido de forma intrínseca en Visual Studio. Adicionalmente, el plugin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rsidR="00AA5751" w:rsidRDefault="00AA5751" w:rsidP="00AA5751">
      <w:pPr>
        <w:widowControl w:val="0"/>
        <w:autoSpaceDE w:val="0"/>
        <w:autoSpaceDN w:val="0"/>
        <w:adjustRightInd w:val="0"/>
        <w:rPr>
          <w:rFonts w:cs="Arial"/>
          <w:lang w:val="es-ES"/>
        </w:rPr>
      </w:pPr>
      <w:r>
        <w:rPr>
          <w:rFonts w:cs="Arial"/>
          <w:lang w:val="es-ES"/>
        </w:rPr>
        <w:lastRenderedPageBreak/>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rsidR="00AA5751" w:rsidRDefault="00AA5751" w:rsidP="00AA5751">
      <w:pPr>
        <w:widowControl w:val="0"/>
        <w:autoSpaceDE w:val="0"/>
        <w:autoSpaceDN w:val="0"/>
        <w:adjustRightInd w:val="0"/>
        <w:rPr>
          <w:rFonts w:cs="Arial"/>
          <w:lang w:val="es-ES"/>
        </w:rPr>
      </w:pPr>
      <w:r>
        <w:rPr>
          <w:rFonts w:cs="Arial"/>
          <w:lang w:val="es-ES"/>
        </w:rPr>
        <w:tab/>
        <w:t>Esta extensión de seguridad se basará en la plataforma  Microsoft .NET 4.5.1, misma plataforma que se adquiere del sitio oficial de Microsoft y que viene integrada en las versiones de Visual Studio a ser desarrolladas. Las plantillas para desarrollar proyectos basados en Roslyn se adquieren al instalar la versión técnica para la comunidad (también conocido como CTP por sus siglas en inglés), dichas plantillas aparecerán disponibles en el ambiente integrado de desarrollo y permitirán crear la respectiva extensión.</w:t>
      </w:r>
    </w:p>
    <w:p w:rsidR="00AA5751" w:rsidRPr="0074676E" w:rsidRDefault="00E22A8A" w:rsidP="00AA5751">
      <w:pPr>
        <w:pStyle w:val="Ttulo2"/>
      </w:pPr>
      <w:bookmarkStart w:id="422" w:name="_Toc267386013"/>
      <w:bookmarkStart w:id="423" w:name="_Toc268521865"/>
      <w:bookmarkStart w:id="424" w:name="_Toc274493519"/>
      <w:bookmarkStart w:id="425" w:name="_Toc277169190"/>
      <w:bookmarkStart w:id="426" w:name="_Toc277170572"/>
      <w:bookmarkStart w:id="427" w:name="_Toc277602327"/>
      <w:r>
        <w:t xml:space="preserve">3.3 </w:t>
      </w:r>
      <w:r w:rsidR="00AA5751" w:rsidRPr="00075A12">
        <w:t>Estudio de viabilidad económica</w:t>
      </w:r>
      <w:bookmarkEnd w:id="422"/>
      <w:bookmarkEnd w:id="423"/>
      <w:bookmarkEnd w:id="424"/>
      <w:bookmarkEnd w:id="425"/>
      <w:bookmarkEnd w:id="426"/>
      <w:bookmarkEnd w:id="427"/>
    </w:p>
    <w:p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rsidR="00A208E3" w:rsidRDefault="00A208E3" w:rsidP="00AA5751">
      <w:pPr>
        <w:widowControl w:val="0"/>
        <w:autoSpaceDE w:val="0"/>
        <w:autoSpaceDN w:val="0"/>
        <w:adjustRightInd w:val="0"/>
        <w:rPr>
          <w:rFonts w:cs="Arial"/>
          <w:lang w:val="es-ES"/>
        </w:rPr>
      </w:pPr>
    </w:p>
    <w:p w:rsidR="00C74DE1" w:rsidRPr="002E3F95" w:rsidRDefault="00C74DE1" w:rsidP="00FD2458">
      <w:pPr>
        <w:pStyle w:val="Ttulo4"/>
        <w:jc w:val="center"/>
      </w:pPr>
      <w:bookmarkStart w:id="428" w:name="_Toc277170573"/>
      <w:bookmarkStart w:id="429" w:name="_Toc277602502"/>
      <w:r w:rsidRPr="002E3F95">
        <w:lastRenderedPageBreak/>
        <w:t xml:space="preserve">Cuadro </w:t>
      </w:r>
      <w:r w:rsidR="001216AC" w:rsidRPr="002E3F95">
        <w:fldChar w:fldCharType="begin"/>
      </w:r>
      <w:r w:rsidR="002360A4" w:rsidRPr="002E3F95">
        <w:instrText xml:space="preserve"> SEQ Cuadro \* ARABIC </w:instrText>
      </w:r>
      <w:r w:rsidR="001216AC" w:rsidRPr="002E3F95">
        <w:fldChar w:fldCharType="separate"/>
      </w:r>
      <w:r w:rsidR="003D5270">
        <w:rPr>
          <w:noProof/>
        </w:rPr>
        <w:t>1</w:t>
      </w:r>
      <w:r w:rsidR="001216AC" w:rsidRPr="002E3F95">
        <w:rPr>
          <w:noProof/>
        </w:rPr>
        <w:fldChar w:fldCharType="end"/>
      </w:r>
      <w:r w:rsidRPr="002E3F95">
        <w:t xml:space="preserve"> Costos</w:t>
      </w:r>
      <w:bookmarkEnd w:id="428"/>
      <w:bookmarkEnd w:id="429"/>
    </w:p>
    <w:p w:rsidR="00AA5751" w:rsidRPr="00BA796D" w:rsidRDefault="00AA5751" w:rsidP="00AA5751">
      <w:r>
        <w:rPr>
          <w:noProof/>
          <w:lang w:val="en-US"/>
        </w:rPr>
        <w:drawing>
          <wp:inline distT="0" distB="0" distL="0" distR="0">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8325" cy="2821305"/>
                    </a:xfrm>
                    <a:prstGeom prst="rect">
                      <a:avLst/>
                    </a:prstGeom>
                  </pic:spPr>
                </pic:pic>
              </a:graphicData>
            </a:graphic>
          </wp:inline>
        </w:drawing>
      </w:r>
    </w:p>
    <w:p w:rsidR="000A68AD" w:rsidRPr="002E3F95" w:rsidRDefault="00AA5751" w:rsidP="00FD2458">
      <w:pPr>
        <w:pStyle w:val="Ttulo4"/>
        <w:jc w:val="center"/>
      </w:pPr>
      <w:bookmarkStart w:id="430" w:name="_Toc277170574"/>
      <w:r w:rsidRPr="002E3F95">
        <w:t>Fuente: Elaboración propia</w:t>
      </w:r>
      <w:bookmarkEnd w:id="430"/>
    </w:p>
    <w:p w:rsidR="000A68AD" w:rsidRPr="00BA796D" w:rsidRDefault="000A68AD" w:rsidP="00AA5751"/>
    <w:p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w:t>
      </w:r>
      <w:ins w:id="431" w:author="Laica" w:date="2014-11-23T20:06:00Z">
        <w:r w:rsidR="0065508F">
          <w:rPr>
            <w:rFonts w:cs="Arial"/>
            <w:lang w:val="es-ES"/>
          </w:rPr>
          <w:t>0</w:t>
        </w:r>
      </w:ins>
      <w:r>
        <w:rPr>
          <w:rFonts w:cs="Arial"/>
          <w:lang w:val="es-ES"/>
        </w:rPr>
        <w:t xml:space="preserve">.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se puede brindar la extensión de seguridad gratuita para 10 desarrolladores </w:t>
      </w:r>
      <w:r>
        <w:rPr>
          <w:rFonts w:cs="Arial"/>
          <w:lang w:val="es-ES"/>
        </w:rPr>
        <w:lastRenderedPageBreak/>
        <w:t>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rsidR="00AA5751" w:rsidRDefault="00AA5751" w:rsidP="00AA5751">
      <w:pPr>
        <w:widowControl w:val="0"/>
        <w:autoSpaceDE w:val="0"/>
        <w:autoSpaceDN w:val="0"/>
        <w:adjustRightInd w:val="0"/>
        <w:rPr>
          <w:rFonts w:cs="Arial"/>
          <w:lang w:val="es-ES"/>
        </w:rPr>
      </w:pPr>
    </w:p>
    <w:p w:rsidR="00AA5751" w:rsidRPr="00440BB6" w:rsidRDefault="00E22A8A" w:rsidP="00AA5751">
      <w:pPr>
        <w:pStyle w:val="Ttulo2"/>
      </w:pPr>
      <w:bookmarkStart w:id="432" w:name="_Toc267386014"/>
      <w:bookmarkStart w:id="433" w:name="_Toc268521866"/>
      <w:bookmarkStart w:id="434" w:name="_Toc274493520"/>
      <w:bookmarkStart w:id="435" w:name="_Toc277169191"/>
      <w:bookmarkStart w:id="436" w:name="_Toc277170575"/>
      <w:bookmarkStart w:id="437" w:name="_Toc277602328"/>
      <w:r>
        <w:t xml:space="preserve">3.4 </w:t>
      </w:r>
      <w:r w:rsidR="00AA5751">
        <w:t>Estudio de viabilidad operativa</w:t>
      </w:r>
      <w:bookmarkEnd w:id="432"/>
      <w:bookmarkEnd w:id="433"/>
      <w:bookmarkEnd w:id="434"/>
      <w:bookmarkEnd w:id="435"/>
      <w:bookmarkEnd w:id="436"/>
      <w:bookmarkEnd w:id="437"/>
    </w:p>
    <w:p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w:t>
      </w:r>
      <w:r>
        <w:rPr>
          <w:rFonts w:cs="Arial"/>
          <w:lang w:val="es-ES"/>
        </w:rPr>
        <w:lastRenderedPageBreak/>
        <w:t xml:space="preserve">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software a ser mas productivos, son muchas las extensiones que se han desarrollado y he ahí la razón de que el mismo entorno de programación Visual Studio proponga un modelo de extensión, donde se pueden desarrollar </w:t>
      </w:r>
      <w:r>
        <w:rPr>
          <w:rFonts w:cs="Arial"/>
          <w:lang w:val="es-ES"/>
        </w:rPr>
        <w:lastRenderedPageBreak/>
        <w:t xml:space="preserve">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rsidR="00845C8F" w:rsidRPr="00845C8F" w:rsidRDefault="00AA5751" w:rsidP="00FD2458">
      <w:pPr>
        <w:widowControl w:val="0"/>
        <w:autoSpaceDE w:val="0"/>
        <w:autoSpaceDN w:val="0"/>
        <w:adjustRightInd w:val="0"/>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oportuna, permitirá que éste comprenda la raíz del problema y a su vez ayudarle a que mejore la calidad del software en términos de seguridad. </w:t>
      </w:r>
    </w:p>
    <w:p w:rsidR="00A81AE4" w:rsidRDefault="00A81AE4" w:rsidP="00B54DA8">
      <w:pPr>
        <w:pStyle w:val="Ttulo1"/>
        <w:numPr>
          <w:ilvl w:val="0"/>
          <w:numId w:val="28"/>
        </w:numPr>
      </w:pPr>
      <w:bookmarkStart w:id="438" w:name="_Toc274493521"/>
      <w:bookmarkStart w:id="439" w:name="_Toc277169192"/>
      <w:bookmarkStart w:id="440" w:name="_Toc277170576"/>
      <w:bookmarkStart w:id="441" w:name="_Toc277602329"/>
      <w:r>
        <w:lastRenderedPageBreak/>
        <w:t>Objetivos de la investigación</w:t>
      </w:r>
      <w:bookmarkEnd w:id="438"/>
      <w:bookmarkEnd w:id="439"/>
      <w:bookmarkEnd w:id="440"/>
      <w:bookmarkEnd w:id="441"/>
    </w:p>
    <w:p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rsidR="00750406" w:rsidRDefault="00750406" w:rsidP="00750406">
      <w:pPr>
        <w:pStyle w:val="Ttulo2"/>
        <w:numPr>
          <w:ilvl w:val="1"/>
          <w:numId w:val="28"/>
        </w:numPr>
        <w:rPr>
          <w:lang w:val="es-ES"/>
        </w:rPr>
      </w:pPr>
      <w:bookmarkStart w:id="442" w:name="_Toc274493522"/>
      <w:bookmarkStart w:id="443" w:name="_Toc277169193"/>
      <w:bookmarkStart w:id="444" w:name="_Toc277170577"/>
      <w:bookmarkStart w:id="445" w:name="_Toc277602330"/>
      <w:r>
        <w:rPr>
          <w:lang w:val="es-ES"/>
        </w:rPr>
        <w:t>Objetivo General</w:t>
      </w:r>
      <w:bookmarkEnd w:id="442"/>
      <w:bookmarkEnd w:id="443"/>
      <w:bookmarkEnd w:id="444"/>
      <w:bookmarkEnd w:id="445"/>
    </w:p>
    <w:p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rsidR="00750406" w:rsidRPr="00750406" w:rsidRDefault="00750406" w:rsidP="00750406">
      <w:pPr>
        <w:pStyle w:val="Ttulo2"/>
        <w:numPr>
          <w:ilvl w:val="1"/>
          <w:numId w:val="28"/>
        </w:numPr>
        <w:rPr>
          <w:lang w:val="es-ES"/>
        </w:rPr>
      </w:pPr>
      <w:bookmarkStart w:id="446" w:name="_Toc274493523"/>
      <w:bookmarkStart w:id="447" w:name="_Toc277169194"/>
      <w:bookmarkStart w:id="448" w:name="_Toc277170578"/>
      <w:bookmarkStart w:id="449" w:name="_Toc277602331"/>
      <w:r w:rsidRPr="00750406">
        <w:rPr>
          <w:lang w:val="es-ES"/>
        </w:rPr>
        <w:t>Objetivos Específicos</w:t>
      </w:r>
      <w:bookmarkEnd w:id="446"/>
      <w:bookmarkEnd w:id="447"/>
      <w:bookmarkEnd w:id="448"/>
      <w:bookmarkEnd w:id="449"/>
    </w:p>
    <w:p w:rsidR="00750406" w:rsidRPr="006E3D83" w:rsidRDefault="00750406" w:rsidP="00750406">
      <w:pPr>
        <w:widowControl w:val="0"/>
      </w:pPr>
      <w:r>
        <w:tab/>
        <w:t>Un objetivo específico, según lo define Miranda, Juan José (2005) “</w:t>
      </w:r>
      <w:proofErr w:type="gramStart"/>
      <w:r>
        <w:t>..</w:t>
      </w:r>
      <w:proofErr w:type="gramEnd"/>
      <w:r>
        <w:t xml:space="preserve">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rsidR="00750406" w:rsidRPr="00E22425" w:rsidRDefault="00750406" w:rsidP="0065508F">
      <w:pPr>
        <w:pStyle w:val="Ttulo3"/>
        <w:spacing w:line="360" w:lineRule="auto"/>
        <w:pPrChange w:id="450" w:author="Laica" w:date="2014-11-23T20:09:00Z">
          <w:pPr>
            <w:pStyle w:val="Ttulo3"/>
            <w:spacing w:line="360" w:lineRule="auto"/>
            <w:jc w:val="left"/>
          </w:pPr>
        </w:pPrChange>
      </w:pPr>
      <w:bookmarkStart w:id="451" w:name="_Toc277170579"/>
      <w:bookmarkStart w:id="452" w:name="_Toc277602332"/>
      <w:r>
        <w:t xml:space="preserve">4.2.1 </w:t>
      </w:r>
      <w:r w:rsidRPr="00EF33A9">
        <w:t xml:space="preserve">Realizar </w:t>
      </w:r>
      <w:r>
        <w:t>el levantamiento de requerimientos de cada una de las vulnerabilidades a identificar mediante el uso de estándares en la industria.</w:t>
      </w:r>
      <w:bookmarkEnd w:id="451"/>
      <w:bookmarkEnd w:id="452"/>
    </w:p>
    <w:p w:rsidR="00750406" w:rsidRPr="00E22425" w:rsidRDefault="00750406" w:rsidP="00A10C74">
      <w:pPr>
        <w:pStyle w:val="Ttulo3"/>
      </w:pPr>
      <w:bookmarkStart w:id="453" w:name="_Toc277170580"/>
      <w:bookmarkStart w:id="454" w:name="_Toc277602333"/>
      <w:r>
        <w:t>4.2.2 Elaborar el diseño del software que contempla el flujo de trabajo, la identificación de vulnerabilidades y la retroalimentación al usuario final.</w:t>
      </w:r>
      <w:bookmarkEnd w:id="453"/>
      <w:bookmarkEnd w:id="454"/>
    </w:p>
    <w:p w:rsidR="00750406" w:rsidRDefault="00750406" w:rsidP="00750406">
      <w:pPr>
        <w:pStyle w:val="Ttulo3"/>
      </w:pPr>
      <w:bookmarkStart w:id="455" w:name="_Toc277170581"/>
      <w:bookmarkStart w:id="456" w:name="_Toc277602334"/>
      <w:r>
        <w:t xml:space="preserve">4.2.3 Desarrollar el prototipo funcional de la extensión de seguridad para el ambiente de desarrollo Visual Studio .NET que permita realizar pruebas </w:t>
      </w:r>
      <w:r>
        <w:lastRenderedPageBreak/>
        <w:t>estáticas de seguridad de aplicaciones.</w:t>
      </w:r>
      <w:bookmarkEnd w:id="455"/>
      <w:bookmarkEnd w:id="456"/>
    </w:p>
    <w:p w:rsidR="00750406" w:rsidRPr="00E22425" w:rsidDel="0065508F" w:rsidRDefault="00750406" w:rsidP="00750406">
      <w:pPr>
        <w:rPr>
          <w:del w:id="457" w:author="Laica" w:date="2014-11-23T20:10:00Z"/>
        </w:rPr>
      </w:pPr>
    </w:p>
    <w:p w:rsidR="00750406" w:rsidRDefault="008A63B3" w:rsidP="00750406">
      <w:pPr>
        <w:pStyle w:val="Ttulo3"/>
      </w:pPr>
      <w:bookmarkStart w:id="458" w:name="_Toc277170582"/>
      <w:bookmarkStart w:id="459" w:name="_Toc277602335"/>
      <w:r>
        <w:t xml:space="preserve">4.2.4 </w:t>
      </w:r>
      <w:r w:rsidR="00750406">
        <w:t>Implementar las reglas de diagnóstico para detectar vulnerabilidades en el código fuente utilizando estándares en la industria.</w:t>
      </w:r>
      <w:bookmarkEnd w:id="458"/>
      <w:bookmarkEnd w:id="459"/>
    </w:p>
    <w:p w:rsidR="00750406" w:rsidRPr="00E22425" w:rsidDel="0065508F" w:rsidRDefault="00750406" w:rsidP="00750406">
      <w:pPr>
        <w:rPr>
          <w:del w:id="460" w:author="Laica" w:date="2014-11-23T20:10:00Z"/>
        </w:rPr>
      </w:pPr>
    </w:p>
    <w:p w:rsidR="00750406" w:rsidRPr="00750406" w:rsidRDefault="008A63B3" w:rsidP="008A63B3">
      <w:pPr>
        <w:pStyle w:val="Ttulo3"/>
      </w:pPr>
      <w:bookmarkStart w:id="461" w:name="_Toc277170583"/>
      <w:bookmarkStart w:id="462" w:name="_Toc277602336"/>
      <w:r w:rsidRPr="008A63B3">
        <w:t xml:space="preserve">4.2.5 </w:t>
      </w:r>
      <w:r w:rsidR="00750406" w:rsidRPr="008A63B3">
        <w:t>Desarrollar</w:t>
      </w:r>
      <w:r w:rsidR="00750406">
        <w:t xml:space="preserve"> pruebas funcionales, pruebas de integración y pruebas unitarias del prototipo.</w:t>
      </w:r>
      <w:bookmarkEnd w:id="461"/>
      <w:bookmarkEnd w:id="462"/>
    </w:p>
    <w:p w:rsidR="00A81AE4" w:rsidRDefault="00A81AE4" w:rsidP="00B54DA8">
      <w:pPr>
        <w:pStyle w:val="Ttulo1"/>
        <w:numPr>
          <w:ilvl w:val="0"/>
          <w:numId w:val="28"/>
        </w:numPr>
      </w:pPr>
      <w:bookmarkStart w:id="463" w:name="_Toc274493524"/>
      <w:bookmarkStart w:id="464" w:name="_Toc277169195"/>
      <w:bookmarkStart w:id="465" w:name="_Toc277170584"/>
      <w:bookmarkStart w:id="466" w:name="_Toc277602337"/>
      <w:r>
        <w:t>Alcances</w:t>
      </w:r>
      <w:bookmarkEnd w:id="463"/>
      <w:bookmarkEnd w:id="464"/>
      <w:bookmarkEnd w:id="465"/>
      <w:bookmarkEnd w:id="466"/>
    </w:p>
    <w:p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plugin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w:t>
      </w:r>
      <w:del w:id="467" w:author="Laica" w:date="2014-11-23T20:10:00Z">
        <w:r w:rsidR="00AF715A" w:rsidDel="0065508F">
          <w:rPr>
            <w:rFonts w:cs="Arial"/>
            <w:lang w:val="es-ES"/>
          </w:rPr>
          <w:delText xml:space="preserve"> </w:delText>
        </w:r>
      </w:del>
      <w:r w:rsidR="00AF715A">
        <w:rPr>
          <w:rFonts w:cs="Arial"/>
          <w:lang w:val="es-ES"/>
        </w:rPr>
        <w:t>a su vez el ambiente integrado de desarrollo conocido como Visual Studio .NET 2013 y la plataforma de compilación de Microsoft .NET llamada Roslyn, la cual brinda a los desarrolladores una serie de interfaces programables para poder interactuar con el compilador de C# y Visual Basic. NET.</w:t>
      </w:r>
    </w:p>
    <w:p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Roslyn de Microsoft .NET permite interactuar de forma conjunta con los lenguajes de programación C# y </w:t>
      </w:r>
      <w:r>
        <w:rPr>
          <w:rFonts w:cs="Arial"/>
          <w:lang w:val="es-ES"/>
        </w:rPr>
        <w:lastRenderedPageBreak/>
        <w:t xml:space="preserve">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pruebas de concepto evaluarán los resultados en dicho lenguaje. </w:t>
      </w:r>
    </w:p>
    <w:p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Roslyn soporte más lenguajes dentro de la plataforma .NET , idealmente  se buscaría que el plugin sea compatible con dichos lenguajes.</w:t>
      </w:r>
    </w:p>
    <w:p w:rsidR="00AF715A" w:rsidRDefault="00AF715A" w:rsidP="0065508F">
      <w:pPr>
        <w:widowControl w:val="0"/>
        <w:autoSpaceDE w:val="0"/>
        <w:autoSpaceDN w:val="0"/>
        <w:adjustRightInd w:val="0"/>
        <w:ind w:firstLine="708"/>
        <w:rPr>
          <w:rFonts w:cs="Arial"/>
          <w:lang w:val="es-ES"/>
        </w:rPr>
        <w:pPrChange w:id="468" w:author="Laica" w:date="2014-11-23T20:10:00Z">
          <w:pPr>
            <w:widowControl w:val="0"/>
            <w:autoSpaceDE w:val="0"/>
            <w:autoSpaceDN w:val="0"/>
            <w:adjustRightInd w:val="0"/>
          </w:pPr>
        </w:pPrChange>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plugin propuesto se enfocará en detectar vulnerabilidades únicamente en aplicaciones C# .NET</w:t>
      </w:r>
      <w:del w:id="469" w:author="Laica" w:date="2014-11-23T20:10:00Z">
        <w:r w:rsidDel="0065508F">
          <w:rPr>
            <w:rFonts w:cs="Arial"/>
            <w:lang w:val="es-ES"/>
          </w:rPr>
          <w:delText xml:space="preserve"> </w:delText>
        </w:r>
      </w:del>
      <w:r>
        <w:rPr>
          <w:rFonts w:cs="Arial"/>
          <w:lang w:val="es-ES"/>
        </w:rPr>
        <w:t>.</w:t>
      </w:r>
    </w:p>
    <w:p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w:t>
      </w:r>
      <w:r>
        <w:rPr>
          <w:rFonts w:cs="Arial"/>
          <w:lang w:val="es-ES"/>
        </w:rPr>
        <w:lastRenderedPageBreak/>
        <w:t xml:space="preserve">y del sistema operativo, lo que quiere decir que se aplica para cualquier tecnología Web. </w:t>
      </w:r>
      <w:del w:id="470" w:author="Laica" w:date="2014-11-23T20:14:00Z">
        <w:r w:rsidDel="000D1254">
          <w:rPr>
            <w:rFonts w:cs="Arial"/>
            <w:lang w:val="es-ES"/>
          </w:rPr>
          <w:tab/>
        </w:r>
      </w:del>
      <w:r>
        <w:rPr>
          <w:rFonts w:cs="Arial"/>
          <w:lang w:val="es-ES"/>
        </w:rPr>
        <w:t>Dicho informe se basa en 8 conjuntos de datos de siete 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del w:id="471" w:author="Laica" w:date="2014-11-23T20:15:00Z">
        <w:r w:rsidRPr="00BB2B8E" w:rsidDel="000D1254">
          <w:rPr>
            <w:rFonts w:cs="Arial"/>
            <w:lang w:val="es-ES"/>
          </w:rPr>
          <w:delText xml:space="preserve"> </w:delText>
        </w:r>
      </w:del>
      <w:r w:rsidRPr="00BB2B8E">
        <w:rPr>
          <w:rFonts w:cs="Arial"/>
          <w:lang w:val="es-ES"/>
        </w:rPr>
        <w:t>cientos de organizaciones y miles de aplicaciones</w:t>
      </w:r>
      <w:r>
        <w:rPr>
          <w:rFonts w:cs="Arial"/>
          <w:lang w:val="es-ES"/>
        </w:rPr>
        <w:t>, información suministrada por el mismo informe.</w:t>
      </w:r>
    </w:p>
    <w:p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Esto quiere decir que la identificación del riesgo no está atada directamente al código fuente per se, </w:t>
      </w:r>
      <w:del w:id="472" w:author="Laica" w:date="2014-11-23T20:15:00Z">
        <w:r w:rsidR="00AF715A" w:rsidDel="000D1254">
          <w:rPr>
            <w:rFonts w:cs="Arial"/>
            <w:lang w:val="es-ES"/>
          </w:rPr>
          <w:delText xml:space="preserve">mas </w:delText>
        </w:r>
      </w:del>
      <w:ins w:id="473" w:author="Laica" w:date="2014-11-23T20:15:00Z">
        <w:r w:rsidR="000D1254">
          <w:rPr>
            <w:rFonts w:cs="Arial"/>
            <w:lang w:val="es-ES"/>
          </w:rPr>
          <w:t>m</w:t>
        </w:r>
        <w:r w:rsidR="000D1254">
          <w:rPr>
            <w:rFonts w:cs="Arial"/>
            <w:lang w:val="es-ES"/>
          </w:rPr>
          <w:t>á</w:t>
        </w:r>
        <w:r w:rsidR="000D1254">
          <w:rPr>
            <w:rFonts w:cs="Arial"/>
            <w:lang w:val="es-ES"/>
          </w:rPr>
          <w:t xml:space="preserve">s </w:t>
        </w:r>
      </w:ins>
      <w:r w:rsidR="00AF715A">
        <w:rPr>
          <w:rFonts w:cs="Arial"/>
          <w:lang w:val="es-ES"/>
        </w:rPr>
        <w:t>bien a un proceso como tal donde por ejemplo no se cumplen algunas condiciones como lo son que se exponen datos sensibles en forma de parámetros en el navegador</w:t>
      </w:r>
      <w:del w:id="474" w:author="Laica" w:date="2014-11-23T20:15:00Z">
        <w:r w:rsidR="00AF715A" w:rsidDel="000D1254">
          <w:rPr>
            <w:rFonts w:cs="Arial"/>
            <w:lang w:val="es-ES"/>
          </w:rPr>
          <w:delText xml:space="preserve"> </w:delText>
        </w:r>
      </w:del>
      <w:r w:rsidR="00AF715A">
        <w:rPr>
          <w:rFonts w:cs="Arial"/>
          <w:lang w:val="es-ES"/>
        </w:rPr>
        <w:t>, fáciles de predecir, y donde no hay un proceso de autenticación y autorización por cada solicitud recibida para constatar si el dato suministrado.</w:t>
      </w:r>
    </w:p>
    <w:p w:rsidR="00AF715A" w:rsidRDefault="00AF715A" w:rsidP="00AF715A">
      <w:pPr>
        <w:widowControl w:val="0"/>
        <w:autoSpaceDE w:val="0"/>
        <w:autoSpaceDN w:val="0"/>
        <w:adjustRightInd w:val="0"/>
        <w:rPr>
          <w:rFonts w:cs="Arial"/>
          <w:lang w:val="es-ES"/>
        </w:rPr>
      </w:pPr>
      <w:r>
        <w:rPr>
          <w:rFonts w:cs="Arial"/>
          <w:lang w:val="es-ES"/>
        </w:rPr>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w:t>
      </w:r>
      <w:del w:id="475" w:author="Laica" w:date="2014-11-23T20:15:00Z">
        <w:r w:rsidDel="000D1254">
          <w:rPr>
            <w:rFonts w:cs="Arial"/>
            <w:lang w:val="es-ES"/>
          </w:rPr>
          <w:delText xml:space="preserve"> </w:delText>
        </w:r>
      </w:del>
      <w:r>
        <w:rPr>
          <w:rFonts w:cs="Arial"/>
          <w:lang w:val="es-ES"/>
        </w:rPr>
        <w:t>.</w:t>
      </w:r>
    </w:p>
    <w:p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 xml:space="preserve">contempla </w:t>
      </w:r>
      <w:r>
        <w:rPr>
          <w:rFonts w:cs="Arial"/>
          <w:lang w:val="es-ES"/>
        </w:rPr>
        <w:lastRenderedPageBreak/>
        <w:t>los siguientes riesgos informáticos: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A2-Pérdida de autenticación y gestión de sesiones.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w:t>
      </w:r>
      <w:ins w:id="476" w:author="Laica" w:date="2014-11-23T20:15:00Z">
        <w:r w:rsidR="000D1254">
          <w:rPr>
            <w:rFonts w:cs="Arial"/>
            <w:lang w:val="es-ES"/>
          </w:rPr>
          <w:t>a</w:t>
        </w:r>
      </w:ins>
      <w:del w:id="477" w:author="Laica" w:date="2014-11-23T20:15:00Z">
        <w:r w:rsidDel="000D1254">
          <w:rPr>
            <w:rFonts w:cs="Arial"/>
            <w:lang w:val="es-ES"/>
          </w:rPr>
          <w:delText>o</w:delText>
        </w:r>
      </w:del>
      <w:r>
        <w:rPr>
          <w:rFonts w:cs="Arial"/>
          <w:lang w:val="es-ES"/>
        </w:rPr>
        <w:t xml:space="preserve"> en una serie de estudios que involucra la cantidad de aplicaciones Web que se han encontrado vulnerables a estos ataques, la incidencia en la industria y el impacto para las organizaciones.</w:t>
      </w:r>
    </w:p>
    <w:p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rsidR="00AF715A" w:rsidRDefault="00AF715A" w:rsidP="00AF715A">
      <w:pPr>
        <w:widowControl w:val="0"/>
        <w:autoSpaceDE w:val="0"/>
        <w:autoSpaceDN w:val="0"/>
        <w:adjustRightInd w:val="0"/>
        <w:rPr>
          <w:rFonts w:cs="Arial"/>
          <w:lang w:val="es-ES"/>
        </w:rPr>
      </w:pPr>
      <w:r w:rsidRPr="00E31842">
        <w:rPr>
          <w:rFonts w:cs="Arial"/>
          <w:lang w:val="es-ES"/>
        </w:rPr>
        <w:lastRenderedPageBreak/>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a más de una variable que no es fácilmente predecible en el código fuente y que necesita de procesos exhaustivos de pruebas para determinar si es o no vulnerable.</w:t>
      </w:r>
    </w:p>
    <w:p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rsidR="00A81AE4" w:rsidRDefault="00A81AE4" w:rsidP="00B54DA8">
      <w:pPr>
        <w:pStyle w:val="Ttulo1"/>
        <w:numPr>
          <w:ilvl w:val="0"/>
          <w:numId w:val="28"/>
        </w:numPr>
      </w:pPr>
      <w:bookmarkStart w:id="478" w:name="_Toc274493525"/>
      <w:bookmarkStart w:id="479" w:name="_Toc277169196"/>
      <w:bookmarkStart w:id="480" w:name="_Toc277170585"/>
      <w:bookmarkStart w:id="481" w:name="_Toc277602338"/>
      <w:r>
        <w:t>Limitaciones</w:t>
      </w:r>
      <w:bookmarkEnd w:id="478"/>
      <w:bookmarkEnd w:id="479"/>
      <w:bookmarkEnd w:id="480"/>
      <w:bookmarkEnd w:id="481"/>
    </w:p>
    <w:p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rsidR="00A81AE4" w:rsidRDefault="00A81AE4" w:rsidP="00B54DA8">
      <w:pPr>
        <w:pStyle w:val="Ttulo1"/>
        <w:numPr>
          <w:ilvl w:val="0"/>
          <w:numId w:val="28"/>
        </w:numPr>
      </w:pPr>
      <w:bookmarkStart w:id="482" w:name="_Toc274493526"/>
      <w:bookmarkStart w:id="483" w:name="_Toc277169197"/>
      <w:bookmarkStart w:id="484" w:name="_Toc277170586"/>
      <w:bookmarkStart w:id="485" w:name="_Toc277602339"/>
      <w:r>
        <w:t>Antecedentes</w:t>
      </w:r>
      <w:bookmarkEnd w:id="482"/>
      <w:bookmarkEnd w:id="483"/>
      <w:bookmarkEnd w:id="484"/>
      <w:bookmarkEnd w:id="485"/>
    </w:p>
    <w:p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lastRenderedPageBreak/>
        <w:t>software</w:t>
      </w:r>
      <w:r w:rsidRPr="00973940">
        <w:rPr>
          <w:rFonts w:cs="Arial"/>
          <w:lang w:val="es-ES"/>
        </w:rPr>
        <w:t xml:space="preserve"> durante muchos años para definir un proceso mediante el cual se realiza un análisis del software sin ser ejecutado (como aclaración cuando se 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w:t>
      </w:r>
      <w:del w:id="486" w:author="Laica" w:date="2014-11-23T20:16:00Z">
        <w:r w:rsidDel="000D1254">
          <w:rPr>
            <w:rFonts w:cs="Arial"/>
            <w:lang w:val="es-ES"/>
          </w:rPr>
          <w:delText xml:space="preserve"> </w:delText>
        </w:r>
      </w:del>
      <w:r>
        <w:rPr>
          <w:rFonts w:cs="Arial"/>
          <w:lang w:val="es-ES"/>
        </w:rPr>
        <w:t>, cuando se refiere al rol del análisis estático código sostiene que</w:t>
      </w:r>
      <w:r w:rsidR="001F4EAF">
        <w:rPr>
          <w:rFonts w:cs="Arial"/>
          <w:lang w:val="es-ES"/>
        </w:rPr>
        <w:t>:</w:t>
      </w:r>
    </w:p>
    <w:p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w:t>
      </w:r>
      <w:del w:id="487" w:author="Laica" w:date="2014-11-23T20:16:00Z">
        <w:r w:rsidDel="000D1254">
          <w:rPr>
            <w:rFonts w:cs="Arial"/>
            <w:lang w:val="es-ES"/>
          </w:rPr>
          <w:tab/>
        </w:r>
      </w:del>
      <w:r w:rsidRPr="00A91170">
        <w:rPr>
          <w:rFonts w:cs="Arial"/>
          <w:lang w:val="es-ES"/>
        </w:rPr>
        <w:t xml:space="preserve">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w:t>
      </w:r>
      <w:del w:id="488" w:author="Laica" w:date="2014-11-23T20:16:00Z">
        <w:r w:rsidDel="000D1254">
          <w:rPr>
            <w:rFonts w:cs="Arial"/>
            <w:lang w:val="es-ES"/>
          </w:rPr>
          <w:tab/>
        </w:r>
      </w:del>
      <w:r w:rsidRPr="00A91170">
        <w:rPr>
          <w:rFonts w:cs="Arial"/>
          <w:lang w:val="es-ES"/>
        </w:rPr>
        <w:t xml:space="preserve">del software moderno que este enfoque poco </w:t>
      </w:r>
      <w:r w:rsidR="00094E7A">
        <w:rPr>
          <w:rFonts w:cs="Arial"/>
          <w:lang w:val="es-ES"/>
        </w:rPr>
        <w:tab/>
      </w:r>
      <w:r w:rsidRPr="00A91170">
        <w:rPr>
          <w:rFonts w:cs="Arial"/>
          <w:lang w:val="es-ES"/>
        </w:rPr>
        <w:t xml:space="preserve">práctico para los seres </w:t>
      </w:r>
      <w:del w:id="489" w:author="Laica" w:date="2014-11-23T20:16:00Z">
        <w:r w:rsidDel="000D1254">
          <w:rPr>
            <w:rFonts w:cs="Arial"/>
            <w:lang w:val="es-ES"/>
          </w:rPr>
          <w:tab/>
        </w:r>
      </w:del>
      <w:r w:rsidRPr="00A91170">
        <w:rPr>
          <w:rFonts w:cs="Arial"/>
          <w:lang w:val="es-ES"/>
        </w:rPr>
        <w:t xml:space="preserve">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rsidR="00C31186" w:rsidRDefault="00C31186" w:rsidP="00C31186">
      <w:pPr>
        <w:widowControl w:val="0"/>
        <w:autoSpaceDE w:val="0"/>
        <w:autoSpaceDN w:val="0"/>
        <w:adjustRightInd w:val="0"/>
        <w:rPr>
          <w:rFonts w:cs="Arial"/>
          <w:lang w:val="es-ES"/>
        </w:rPr>
      </w:pPr>
      <w:r>
        <w:rPr>
          <w:rFonts w:cs="Arial"/>
          <w:lang w:val="es-ES"/>
        </w:rPr>
        <w:tab/>
      </w:r>
    </w:p>
    <w:p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rsidR="00C31186" w:rsidRDefault="00C31186" w:rsidP="00C31186">
      <w:pPr>
        <w:widowControl w:val="0"/>
        <w:autoSpaceDE w:val="0"/>
        <w:autoSpaceDN w:val="0"/>
        <w:adjustRightInd w:val="0"/>
        <w:rPr>
          <w:rFonts w:cs="Arial"/>
          <w:lang w:val="es-ES"/>
        </w:rPr>
      </w:pPr>
      <w:r>
        <w:rPr>
          <w:rFonts w:cs="Arial"/>
          <w:lang w:val="es-ES"/>
        </w:rPr>
        <w:lastRenderedPageBreak/>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publicación de la firma Gar</w:t>
      </w:r>
      <w:r>
        <w:rPr>
          <w:rFonts w:cs="Arial"/>
          <w:lang w:val="es-ES"/>
        </w:rPr>
        <w:t>tner, titulado Cuadrante Mágico</w:t>
      </w:r>
      <w:r w:rsidRPr="00973940">
        <w:rPr>
          <w:rFonts w:cs="Arial"/>
          <w:lang w:val="es-ES"/>
        </w:rPr>
        <w:t xml:space="preserve"> para las Pruebas de Segu</w:t>
      </w:r>
      <w:r>
        <w:rPr>
          <w:rFonts w:cs="Arial"/>
          <w:lang w:val="es-ES"/>
        </w:rPr>
        <w:t>ridad de Aplicaciones Estáticas</w:t>
      </w:r>
      <w:ins w:id="490" w:author="Laica" w:date="2014-11-23T20:16:00Z">
        <w:r w:rsidR="000D1254">
          <w:rPr>
            <w:rFonts w:cs="Arial"/>
            <w:lang w:val="es-ES"/>
          </w:rPr>
          <w:t xml:space="preserve"> </w:t>
        </w:r>
      </w:ins>
      <w:r>
        <w:rPr>
          <w:rFonts w:cs="Arial"/>
          <w:lang w:val="es-ES"/>
        </w:rPr>
        <w:t xml:space="preserve">(2010) </w:t>
      </w:r>
      <w:r w:rsidRPr="00973940">
        <w:rPr>
          <w:rFonts w:cs="Arial"/>
          <w:lang w:val="es-ES"/>
        </w:rPr>
        <w:t>donde se analiza la evolución del mercado de las herramientas de análisis estático de código, los principales productores, la visión del negocio y la tecnología.</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rsidR="00C31186" w:rsidRDefault="00C31186" w:rsidP="00C31186">
      <w:pPr>
        <w:widowControl w:val="0"/>
        <w:autoSpaceDE w:val="0"/>
        <w:autoSpaceDN w:val="0"/>
        <w:adjustRightInd w:val="0"/>
        <w:rPr>
          <w:rFonts w:cs="Arial"/>
          <w:lang w:val="es-ES"/>
        </w:rPr>
      </w:pPr>
      <w:r>
        <w:rPr>
          <w:rFonts w:cs="Arial"/>
          <w:lang w:val="es-ES"/>
        </w:rPr>
        <w:tab/>
        <w:t>Los primeros pasos en implementar análisis estático de código dentro del entorno de Visual Studio .NET enfocados en seguridad datan de la creación del complemento llamado CAT.NET creado por Microsoft. Dicho componente fue descontinuado desde las versiones de Visual Studio.NET 2008</w:t>
      </w:r>
      <w:del w:id="491" w:author="Laica" w:date="2014-11-23T20:17:00Z">
        <w:r w:rsidDel="000D1254">
          <w:rPr>
            <w:rFonts w:cs="Arial"/>
            <w:lang w:val="es-ES"/>
          </w:rPr>
          <w:delText xml:space="preserve"> </w:delText>
        </w:r>
      </w:del>
      <w:r>
        <w:rPr>
          <w:rFonts w:cs="Arial"/>
          <w:lang w:val="es-ES"/>
        </w:rPr>
        <w:t>.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rsidR="00C31186" w:rsidRDefault="00C31186" w:rsidP="00C31186">
      <w:pPr>
        <w:widowControl w:val="0"/>
        <w:autoSpaceDE w:val="0"/>
        <w:autoSpaceDN w:val="0"/>
        <w:adjustRightInd w:val="0"/>
        <w:rPr>
          <w:rFonts w:cs="Arial"/>
          <w:lang w:val="es-ES"/>
        </w:rPr>
      </w:pPr>
      <w:r>
        <w:rPr>
          <w:rFonts w:cs="Arial"/>
          <w:lang w:val="es-ES"/>
        </w:rPr>
        <w:lastRenderedPageBreak/>
        <w:tab/>
        <w:t xml:space="preserve">Además de CAT.NET, figura otras herramientas de análisis estático como lo es </w:t>
      </w:r>
      <w:proofErr w:type="spellStart"/>
      <w:r>
        <w:rPr>
          <w:rFonts w:cs="Arial"/>
          <w:lang w:val="es-ES"/>
        </w:rPr>
        <w:t>FoxCop</w:t>
      </w:r>
      <w:proofErr w:type="spellEnd"/>
      <w:del w:id="492" w:author="Laica" w:date="2014-11-23T20:17:00Z">
        <w:r w:rsidDel="000D1254">
          <w:rPr>
            <w:rFonts w:cs="Arial"/>
            <w:lang w:val="es-ES"/>
          </w:rPr>
          <w:delText xml:space="preserve"> </w:delText>
        </w:r>
      </w:del>
      <w:r>
        <w:rPr>
          <w:rFonts w:cs="Arial"/>
          <w:lang w:val="es-ES"/>
        </w:rPr>
        <w:t>, tal como lo define Microsoft “</w:t>
      </w:r>
      <w:proofErr w:type="spellStart"/>
      <w:r>
        <w:rPr>
          <w:rFonts w:cs="Arial"/>
          <w:lang w:val="es-ES"/>
        </w:rPr>
        <w:t>FoxCop</w:t>
      </w:r>
      <w:proofErr w:type="spellEnd"/>
      <w:r>
        <w:rPr>
          <w:rFonts w:cs="Arial"/>
          <w:lang w:val="es-ES"/>
        </w:rPr>
        <w:t xml:space="preserve"> es una aplicación  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rsidR="005369F9" w:rsidRDefault="005369F9" w:rsidP="005369F9">
      <w:pPr>
        <w:pStyle w:val="Ttulo2"/>
        <w:numPr>
          <w:ilvl w:val="1"/>
          <w:numId w:val="28"/>
        </w:numPr>
      </w:pPr>
      <w:bookmarkStart w:id="493" w:name="_Toc274493527"/>
      <w:bookmarkStart w:id="494" w:name="_Toc277169198"/>
      <w:bookmarkStart w:id="495" w:name="_Toc277170587"/>
      <w:bookmarkStart w:id="496" w:name="_Toc277602340"/>
      <w:r>
        <w:t>El modelo de ejecución del CLR</w:t>
      </w:r>
      <w:bookmarkEnd w:id="493"/>
      <w:bookmarkEnd w:id="494"/>
      <w:bookmarkEnd w:id="495"/>
      <w:bookmarkEnd w:id="496"/>
    </w:p>
    <w:p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por sus siglas en inglés</w:t>
      </w:r>
      <w:del w:id="497" w:author="Laica" w:date="2014-11-23T20:18:00Z">
        <w:r w:rsidDel="000D1254">
          <w:delText xml:space="preserve"> </w:delText>
        </w:r>
      </w:del>
      <w:r>
        <w:t>,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rsidR="00BD02C1" w:rsidRDefault="00BD02C1" w:rsidP="000D1254">
      <w:r>
        <w:t xml:space="preserve">De </w:t>
      </w:r>
      <w:r w:rsidR="00776762">
        <w:t>e</w:t>
      </w:r>
      <w:r>
        <w:t>sta misma forma, Microsoft</w:t>
      </w:r>
      <w:ins w:id="498" w:author="Laica" w:date="2014-11-23T20:18:00Z">
        <w:r w:rsidR="000D1254">
          <w:t xml:space="preserve"> </w:t>
        </w:r>
      </w:ins>
      <w:r>
        <w:t>(2014) indica que:</w:t>
      </w:r>
    </w:p>
    <w:p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rsidR="00E165C5" w:rsidRDefault="00E165C5" w:rsidP="00E165C5">
      <w:pPr>
        <w:spacing w:line="360" w:lineRule="auto"/>
      </w:pPr>
    </w:p>
    <w:p w:rsidR="00E165C5" w:rsidRDefault="00E165C5" w:rsidP="00E165C5">
      <w:pPr>
        <w:spacing w:line="360" w:lineRule="auto"/>
      </w:pPr>
      <w:r>
        <w:t>Así mismo, Richter</w:t>
      </w:r>
      <w:r w:rsidR="000A68AD">
        <w:t xml:space="preserve"> </w:t>
      </w:r>
      <w:r>
        <w:t>(2010) sostiene que:</w:t>
      </w:r>
    </w:p>
    <w:p w:rsidR="00E165C5" w:rsidRDefault="00E165C5" w:rsidP="00E165C5">
      <w:pPr>
        <w:spacing w:line="360" w:lineRule="auto"/>
      </w:pPr>
    </w:p>
    <w:p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lastRenderedPageBreak/>
        <w:tab/>
        <w:t xml:space="preserve">sincronización de hilos) están disponibles para todos los lenguajes que </w:t>
      </w:r>
      <w:r>
        <w:tab/>
        <w:t>tienen como destino ser ejecutados bajo este entorno.</w:t>
      </w:r>
    </w:p>
    <w:p w:rsidR="00E165C5" w:rsidRDefault="00E165C5" w:rsidP="00E165C5">
      <w:pPr>
        <w:spacing w:line="360" w:lineRule="auto"/>
      </w:pPr>
      <w:r>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rsidR="00E165C5" w:rsidRDefault="00E165C5" w:rsidP="00E165C5">
      <w:pPr>
        <w:spacing w:line="360" w:lineRule="auto"/>
      </w:pPr>
    </w:p>
    <w:p w:rsidR="00E165C5" w:rsidRDefault="00B0114F" w:rsidP="00AC156C">
      <w:r>
        <w:tab/>
      </w:r>
      <w:r w:rsidR="00E165C5">
        <w:t xml:space="preserve">Microsoft (2014) también indica que algunas de las </w:t>
      </w:r>
      <w:r w:rsidR="00175105">
        <w:t>características que ofrece CLR son:</w:t>
      </w:r>
    </w:p>
    <w:p w:rsidR="00B0114F" w:rsidRDefault="00B0114F" w:rsidP="00AC156C">
      <w:pPr>
        <w:pStyle w:val="Prrafodelista"/>
        <w:numPr>
          <w:ilvl w:val="0"/>
          <w:numId w:val="32"/>
        </w:numPr>
      </w:pPr>
      <w:r>
        <w:t>Mejoras en el rendimiento.</w:t>
      </w:r>
    </w:p>
    <w:p w:rsidR="00B0114F" w:rsidRDefault="00B0114F" w:rsidP="00AC156C">
      <w:pPr>
        <w:pStyle w:val="Prrafodelista"/>
        <w:numPr>
          <w:ilvl w:val="0"/>
          <w:numId w:val="32"/>
        </w:numPr>
      </w:pPr>
      <w:r>
        <w:t>La habilidad de usar de forma fácil componentes desarrollados en otros lenguajes de programación.</w:t>
      </w:r>
    </w:p>
    <w:p w:rsidR="00B0114F" w:rsidRDefault="00B0114F" w:rsidP="00AC156C">
      <w:pPr>
        <w:pStyle w:val="Prrafodelista"/>
        <w:numPr>
          <w:ilvl w:val="0"/>
          <w:numId w:val="32"/>
        </w:numPr>
      </w:pPr>
      <w:r>
        <w:t>Tipos de datos extensos proporcionados por la librería de clases.</w:t>
      </w:r>
    </w:p>
    <w:p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rsidR="00B0114F" w:rsidRDefault="00B0114F" w:rsidP="00AC156C">
      <w:pPr>
        <w:pStyle w:val="Prrafodelista"/>
        <w:numPr>
          <w:ilvl w:val="0"/>
          <w:numId w:val="32"/>
        </w:numPr>
      </w:pPr>
      <w:r>
        <w:t>Soporte estructurado para manejo de excepciones.</w:t>
      </w:r>
    </w:p>
    <w:p w:rsidR="00B0114F" w:rsidRDefault="00B0114F" w:rsidP="00AC156C">
      <w:pPr>
        <w:pStyle w:val="Prrafodelista"/>
        <w:numPr>
          <w:ilvl w:val="0"/>
          <w:numId w:val="32"/>
        </w:numPr>
      </w:pPr>
      <w:r>
        <w:t>Recolección de basura.</w:t>
      </w:r>
    </w:p>
    <w:p w:rsidR="00B0114F" w:rsidRDefault="00B0114F" w:rsidP="00AC156C">
      <w:pPr>
        <w:pStyle w:val="Prrafodelista"/>
        <w:numPr>
          <w:ilvl w:val="0"/>
          <w:numId w:val="32"/>
        </w:numPr>
      </w:pPr>
      <w:r>
        <w:t>Soporte a atributos personalizados.</w:t>
      </w:r>
    </w:p>
    <w:p w:rsidR="00AC156C" w:rsidRDefault="00AC156C" w:rsidP="00AC156C">
      <w:r>
        <w:tab/>
        <w:t xml:space="preserve">En la siguiente imagen se aprecia el proceso de compilar código fuente en módulos </w:t>
      </w:r>
      <w:del w:id="499" w:author="Laica" w:date="2014-11-23T20:19:00Z">
        <w:r w:rsidDel="000D1254">
          <w:delText>manejaros</w:delText>
        </w:r>
      </w:del>
      <w:ins w:id="500" w:author="Laica" w:date="2014-11-23T20:19:00Z">
        <w:r w:rsidR="000D1254">
          <w:t>maneja</w:t>
        </w:r>
        <w:r w:rsidR="000D1254">
          <w:t>d</w:t>
        </w:r>
        <w:r w:rsidR="000D1254">
          <w:t>os</w:t>
        </w:r>
      </w:ins>
      <w:r>
        <w:t>.</w:t>
      </w:r>
    </w:p>
    <w:p w:rsidR="00A83AB4" w:rsidRDefault="00A83AB4" w:rsidP="00AC156C"/>
    <w:p w:rsidR="009300BC" w:rsidRDefault="009300BC" w:rsidP="00AC156C"/>
    <w:p w:rsidR="009300BC" w:rsidRDefault="009300BC" w:rsidP="00AC156C"/>
    <w:p w:rsidR="00B862C5" w:rsidRPr="00B862C5" w:rsidRDefault="00B862C5" w:rsidP="00B862C5">
      <w:pPr>
        <w:pStyle w:val="Epgrafe"/>
        <w:keepNext/>
        <w:jc w:val="center"/>
        <w:rPr>
          <w:color w:val="auto"/>
          <w:sz w:val="24"/>
          <w:szCs w:val="24"/>
        </w:rPr>
      </w:pPr>
      <w:bookmarkStart w:id="501" w:name="_Toc277602530"/>
      <w:r w:rsidRPr="00B862C5">
        <w:rPr>
          <w:color w:val="auto"/>
          <w:sz w:val="24"/>
          <w:szCs w:val="24"/>
        </w:rPr>
        <w:lastRenderedPageBreak/>
        <w:t xml:space="preserve">Figura </w:t>
      </w:r>
      <w:r w:rsidR="001216AC" w:rsidRPr="00B862C5">
        <w:rPr>
          <w:color w:val="auto"/>
          <w:sz w:val="24"/>
          <w:szCs w:val="24"/>
        </w:rPr>
        <w:fldChar w:fldCharType="begin"/>
      </w:r>
      <w:r w:rsidRPr="00B862C5">
        <w:rPr>
          <w:color w:val="auto"/>
          <w:sz w:val="24"/>
          <w:szCs w:val="24"/>
        </w:rPr>
        <w:instrText xml:space="preserve"> SEQ Figura \* ARABIC </w:instrText>
      </w:r>
      <w:r w:rsidR="001216AC" w:rsidRPr="00B862C5">
        <w:rPr>
          <w:color w:val="auto"/>
          <w:sz w:val="24"/>
          <w:szCs w:val="24"/>
        </w:rPr>
        <w:fldChar w:fldCharType="separate"/>
      </w:r>
      <w:r w:rsidR="00E35F55">
        <w:rPr>
          <w:noProof/>
          <w:color w:val="auto"/>
          <w:sz w:val="24"/>
          <w:szCs w:val="24"/>
        </w:rPr>
        <w:t>1</w:t>
      </w:r>
      <w:r w:rsidR="001216AC" w:rsidRPr="00B862C5">
        <w:rPr>
          <w:color w:val="auto"/>
          <w:sz w:val="24"/>
          <w:szCs w:val="24"/>
        </w:rPr>
        <w:fldChar w:fldCharType="end"/>
      </w:r>
      <w:r w:rsidRPr="00B862C5">
        <w:rPr>
          <w:color w:val="auto"/>
          <w:sz w:val="24"/>
          <w:szCs w:val="24"/>
        </w:rPr>
        <w:t xml:space="preserve"> Compilando código fuente en módulos manejados</w:t>
      </w:r>
      <w:bookmarkEnd w:id="501"/>
    </w:p>
    <w:p w:rsidR="00AC156C" w:rsidRDefault="00AC156C" w:rsidP="00AC156C">
      <w:r>
        <w:rPr>
          <w:noProof/>
          <w:lang w:val="en-US"/>
        </w:rPr>
        <w:drawing>
          <wp:inline distT="0" distB="0" distL="0" distR="0">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27705"/>
                    </a:xfrm>
                    <a:prstGeom prst="rect">
                      <a:avLst/>
                    </a:prstGeom>
                  </pic:spPr>
                </pic:pic>
              </a:graphicData>
            </a:graphic>
          </wp:inline>
        </w:drawing>
      </w:r>
    </w:p>
    <w:p w:rsidR="00AC156C" w:rsidRPr="00A83AB4" w:rsidRDefault="00AC156C" w:rsidP="00FD1F39">
      <w:pPr>
        <w:spacing w:line="360" w:lineRule="auto"/>
        <w:jc w:val="center"/>
        <w:rPr>
          <w:b/>
          <w:lang w:val="en-US"/>
        </w:rPr>
      </w:pPr>
      <w:proofErr w:type="spellStart"/>
      <w:r w:rsidRPr="001E13AB">
        <w:rPr>
          <w:rStyle w:val="Ttulo3Car"/>
          <w:lang w:val="en-US"/>
        </w:rPr>
        <w:t>Fuente</w:t>
      </w:r>
      <w:proofErr w:type="spellEnd"/>
      <w:r w:rsidRPr="001E13AB">
        <w:rPr>
          <w:rStyle w:val="Ttulo3Car"/>
          <w:lang w:val="en-US"/>
        </w:rPr>
        <w:t>: Richter (2010) CLR via C# Third Edition</w:t>
      </w:r>
      <w:r w:rsidRPr="00A83AB4">
        <w:rPr>
          <w:b/>
          <w:lang w:val="en-US"/>
        </w:rPr>
        <w:t>.</w:t>
      </w:r>
    </w:p>
    <w:p w:rsidR="00AC156C" w:rsidRDefault="00FD1F39" w:rsidP="00FD1F39">
      <w:pPr>
        <w:pStyle w:val="Ttulo2"/>
      </w:pPr>
      <w:bookmarkStart w:id="502" w:name="_Toc274493528"/>
      <w:bookmarkStart w:id="503" w:name="_Toc277169199"/>
      <w:bookmarkStart w:id="504" w:name="_Toc277170589"/>
      <w:bookmarkStart w:id="505" w:name="_Toc277602341"/>
      <w:r>
        <w:t xml:space="preserve">7.2 </w:t>
      </w:r>
      <w:r w:rsidR="00AC156C">
        <w:t>Compiladores como cajas negras</w:t>
      </w:r>
      <w:bookmarkEnd w:id="502"/>
      <w:bookmarkEnd w:id="503"/>
      <w:bookmarkEnd w:id="504"/>
      <w:bookmarkEnd w:id="505"/>
    </w:p>
    <w:p w:rsidR="005610A5" w:rsidRDefault="00E2085E" w:rsidP="00956966">
      <w:pPr>
        <w:spacing w:line="360" w:lineRule="auto"/>
      </w:pPr>
      <w:proofErr w:type="spellStart"/>
      <w:r>
        <w:t>Stroustrup</w:t>
      </w:r>
      <w:proofErr w:type="spellEnd"/>
      <w:r>
        <w:t xml:space="preserve"> (2009) a propósito del proceso de compilación indica que</w:t>
      </w:r>
      <w:r w:rsidR="001F4EAF">
        <w:t>:</w:t>
      </w:r>
    </w:p>
    <w:p w:rsidR="005610A5" w:rsidRDefault="005610A5" w:rsidP="00956966">
      <w:pPr>
        <w:spacing w:line="360" w:lineRule="auto"/>
      </w:pPr>
    </w:p>
    <w:p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rsidR="00A73BEA" w:rsidRDefault="00A73BEA" w:rsidP="00956966">
      <w:pPr>
        <w:spacing w:line="360" w:lineRule="auto"/>
      </w:pPr>
    </w:p>
    <w:p w:rsidR="00595B08" w:rsidRDefault="00595B08" w:rsidP="00595B08">
      <w:r>
        <w:t>En la siguiente imagen se ilustran los componentes que forman parte de la compilación del código fuente en C#.</w:t>
      </w:r>
    </w:p>
    <w:p w:rsidR="00827C4A" w:rsidRDefault="00827C4A" w:rsidP="00595B08"/>
    <w:p w:rsidR="00A91C3A" w:rsidRPr="00A91C3A" w:rsidRDefault="00A91C3A" w:rsidP="00A91C3A">
      <w:pPr>
        <w:pStyle w:val="Epgrafe"/>
        <w:keepNext/>
        <w:jc w:val="center"/>
        <w:rPr>
          <w:color w:val="auto"/>
          <w:sz w:val="24"/>
          <w:szCs w:val="24"/>
        </w:rPr>
      </w:pPr>
      <w:bookmarkStart w:id="506" w:name="_Toc277602531"/>
      <w:r w:rsidRPr="00A91C3A">
        <w:rPr>
          <w:color w:val="auto"/>
          <w:sz w:val="24"/>
          <w:szCs w:val="24"/>
        </w:rPr>
        <w:lastRenderedPageBreak/>
        <w:t xml:space="preserve">Figura </w:t>
      </w:r>
      <w:r w:rsidR="001216AC" w:rsidRPr="00A91C3A">
        <w:rPr>
          <w:color w:val="auto"/>
          <w:sz w:val="24"/>
          <w:szCs w:val="24"/>
        </w:rPr>
        <w:fldChar w:fldCharType="begin"/>
      </w:r>
      <w:r w:rsidRPr="00A91C3A">
        <w:rPr>
          <w:color w:val="auto"/>
          <w:sz w:val="24"/>
          <w:szCs w:val="24"/>
        </w:rPr>
        <w:instrText xml:space="preserve"> SEQ Figura \* ARABIC </w:instrText>
      </w:r>
      <w:r w:rsidR="001216AC" w:rsidRPr="00A91C3A">
        <w:rPr>
          <w:color w:val="auto"/>
          <w:sz w:val="24"/>
          <w:szCs w:val="24"/>
        </w:rPr>
        <w:fldChar w:fldCharType="separate"/>
      </w:r>
      <w:r w:rsidR="00E35F55">
        <w:rPr>
          <w:noProof/>
          <w:color w:val="auto"/>
          <w:sz w:val="24"/>
          <w:szCs w:val="24"/>
        </w:rPr>
        <w:t>2</w:t>
      </w:r>
      <w:r w:rsidR="001216AC" w:rsidRPr="00A91C3A">
        <w:rPr>
          <w:color w:val="auto"/>
          <w:sz w:val="24"/>
          <w:szCs w:val="24"/>
        </w:rPr>
        <w:fldChar w:fldCharType="end"/>
      </w:r>
      <w:r w:rsidRPr="00A91C3A">
        <w:rPr>
          <w:color w:val="auto"/>
          <w:sz w:val="24"/>
          <w:szCs w:val="24"/>
        </w:rPr>
        <w:t xml:space="preserve"> Proceso de compilación en un ambiente administrado</w:t>
      </w:r>
      <w:bookmarkEnd w:id="506"/>
    </w:p>
    <w:p w:rsidR="00595B08" w:rsidRDefault="00595B08" w:rsidP="00595B08">
      <w:r>
        <w:rPr>
          <w:noProof/>
          <w:lang w:val="en-US"/>
        </w:rPr>
        <w:drawing>
          <wp:inline distT="0" distB="0" distL="0" distR="0">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755515"/>
                    </a:xfrm>
                    <a:prstGeom prst="rect">
                      <a:avLst/>
                    </a:prstGeom>
                  </pic:spPr>
                </pic:pic>
              </a:graphicData>
            </a:graphic>
          </wp:inline>
        </w:drawing>
      </w:r>
    </w:p>
    <w:p w:rsidR="003B2107" w:rsidRPr="00A83AB4" w:rsidRDefault="003B2107" w:rsidP="008E4925">
      <w:pPr>
        <w:pStyle w:val="Ttulo4"/>
        <w:jc w:val="center"/>
      </w:pPr>
      <w:r w:rsidRPr="00A83AB4">
        <w:t>Fuente</w:t>
      </w:r>
      <w:r w:rsidR="001F4EAF">
        <w:t>:</w:t>
      </w:r>
      <w:r w:rsidRPr="00A83AB4">
        <w:t xml:space="preserve"> Microsoft </w:t>
      </w:r>
      <w:hyperlink r:id="rId17" w:history="1">
        <w:r w:rsidRPr="00A83AB4">
          <w:rPr>
            <w:rStyle w:val="Hipervnculo"/>
            <w:b w:val="0"/>
          </w:rPr>
          <w:t>http://msdn.microsoft.com/es-es/library/z1zx9t92.aspx</w:t>
        </w:r>
      </w:hyperlink>
    </w:p>
    <w:p w:rsidR="003B2107" w:rsidRDefault="003B2107" w:rsidP="00DF62D2"/>
    <w:p w:rsidR="003B2107" w:rsidRDefault="000C799F" w:rsidP="00DF62D2">
      <w:r>
        <w:tab/>
        <w:t>Al igual que se demuestra en la imagen anterior, el proceso de compilación siempre se ha concebido como una caja negra, es decir el código fuente ingresa por un lado, existe un proceso de compilación intermedio y luego se tiene la salida. Ese proceso intermedio ha sido un poco desconocido, pese a que se puede garantizar que funciona adecuadamente.</w:t>
      </w:r>
    </w:p>
    <w:p w:rsidR="000C799F" w:rsidRDefault="000C799F" w:rsidP="00DF62D2">
      <w:r>
        <w:lastRenderedPageBreak/>
        <w:tab/>
      </w:r>
      <w:proofErr w:type="spellStart"/>
      <w:r>
        <w:t>Hazzard</w:t>
      </w:r>
      <w:proofErr w:type="spellEnd"/>
      <w:r>
        <w:t xml:space="preserve"> &amp; Bock</w:t>
      </w:r>
      <w:r w:rsidR="00900AF2">
        <w:t xml:space="preserve"> (2013) se refieren a la caja negra del proceso de compilación de la siguiente forma</w:t>
      </w:r>
      <w:r w:rsidR="001F4EAF">
        <w:t>:</w:t>
      </w:r>
    </w:p>
    <w:p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rsidR="00900AF2" w:rsidRDefault="00900AF2" w:rsidP="00900AF2">
      <w:pPr>
        <w:spacing w:line="360" w:lineRule="auto"/>
      </w:pPr>
    </w:p>
    <w:p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proofErr w:type="gramStart"/>
      <w:r>
        <w:t>?.</w:t>
      </w:r>
      <w:proofErr w:type="gramEnd"/>
      <w:r>
        <w:t xml:space="preserve"> La respuesta </w:t>
      </w:r>
      <w:del w:id="507" w:author="Laica" w:date="2014-11-23T20:19:00Z">
        <w:r w:rsidDel="000D1254">
          <w:delText xml:space="preserve">mas </w:delText>
        </w:r>
      </w:del>
      <w:ins w:id="508" w:author="Laica" w:date="2014-11-23T20:19:00Z">
        <w:r w:rsidR="000D1254">
          <w:t>m</w:t>
        </w:r>
        <w:r w:rsidR="000D1254">
          <w:t>á</w:t>
        </w:r>
        <w:r w:rsidR="000D1254">
          <w:t xml:space="preserve">s </w:t>
        </w:r>
      </w:ins>
      <w:r>
        <w:t>asertiva a esta interrogante es porque las cosas se pueden hacer mejor; no obstante el término mejor es amplio en su naturaleza</w:t>
      </w:r>
      <w:r w:rsidR="00DF412E">
        <w:t xml:space="preserve"> pero el punto de partida es que se puede mejorar la experiencia del usuario brindándole por ejemplo una mejor retroalimentación cuando ocurre un error. </w:t>
      </w:r>
    </w:p>
    <w:p w:rsidR="00DF412E" w:rsidRDefault="00DF412E" w:rsidP="00DF62D2">
      <w:proofErr w:type="spellStart"/>
      <w:r>
        <w:t>Hazzard</w:t>
      </w:r>
      <w:proofErr w:type="spellEnd"/>
      <w:r>
        <w:t xml:space="preserve"> &amp; Bock (2013) apoyan </w:t>
      </w:r>
      <w:r w:rsidR="00776762">
        <w:t>este</w:t>
      </w:r>
      <w:r>
        <w:t xml:space="preserve"> punto de vista pues afirman que</w:t>
      </w:r>
      <w:r w:rsidR="001F4EAF">
        <w:t>:</w:t>
      </w:r>
    </w:p>
    <w:p w:rsidR="00956966" w:rsidRDefault="00DF412E" w:rsidP="002E3F95">
      <w:pPr>
        <w:spacing w:line="360" w:lineRule="auto"/>
      </w:pPr>
      <w:r>
        <w:lastRenderedPageBreak/>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rsidR="00956966" w:rsidRDefault="00FD1F39" w:rsidP="00FD1F39">
      <w:pPr>
        <w:pStyle w:val="Ttulo2"/>
      </w:pPr>
      <w:bookmarkStart w:id="509" w:name="_Toc274493529"/>
      <w:bookmarkStart w:id="510" w:name="_Toc277169200"/>
      <w:bookmarkStart w:id="511" w:name="_Toc277170591"/>
      <w:bookmarkStart w:id="512" w:name="_Toc277602342"/>
      <w:r>
        <w:t xml:space="preserve">7.3 </w:t>
      </w:r>
      <w:r w:rsidR="00956966">
        <w:t>El Proyecto Roslyn</w:t>
      </w:r>
      <w:r w:rsidR="001F4EAF">
        <w:t>:</w:t>
      </w:r>
      <w:r w:rsidR="00956966">
        <w:t xml:space="preserve"> Abriendo la caja negra.</w:t>
      </w:r>
      <w:bookmarkEnd w:id="509"/>
      <w:bookmarkEnd w:id="510"/>
      <w:bookmarkEnd w:id="511"/>
      <w:bookmarkEnd w:id="512"/>
    </w:p>
    <w:p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rsidR="001F2DE2" w:rsidRDefault="001F2DE2" w:rsidP="00FD1F39">
      <w:proofErr w:type="spellStart"/>
      <w:r>
        <w:t>Somasegar</w:t>
      </w:r>
      <w:proofErr w:type="spellEnd"/>
      <w:r>
        <w:t xml:space="preserve"> (2011) refiriéndose al proyecto Roslyn indica:</w:t>
      </w:r>
    </w:p>
    <w:p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rsidR="00957847" w:rsidRDefault="00957847" w:rsidP="001F2DE2">
      <w:pPr>
        <w:spacing w:line="360" w:lineRule="auto"/>
      </w:pPr>
    </w:p>
    <w:p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w:t>
      </w:r>
      <w:proofErr w:type="spellStart"/>
      <w:r>
        <w:t>Osenkov</w:t>
      </w:r>
      <w:proofErr w:type="spellEnd"/>
      <w:r>
        <w:t xml:space="preserve"> (2011) expresa que “Esto abre nuevas oportunidades </w:t>
      </w:r>
      <w:r>
        <w:lastRenderedPageBreak/>
        <w:t>para las personas que extienden la funcionalidad de Visual Studio para escribir poderosas herramientas para hacer análisis de código”.</w:t>
      </w:r>
    </w:p>
    <w:p w:rsidR="00D05523" w:rsidRDefault="00957847" w:rsidP="00C565E1">
      <w:r>
        <w:t xml:space="preserve">  </w:t>
      </w:r>
      <w:r w:rsidR="006776B9">
        <w:tab/>
        <w:t>En la siguiente imagen se identifican los principales componentes de la plataforma Roslyn.</w:t>
      </w:r>
    </w:p>
    <w:p w:rsidR="006776B9" w:rsidRPr="00A91C3A" w:rsidRDefault="006776B9" w:rsidP="00A91C3A">
      <w:pPr>
        <w:pStyle w:val="Epgrafe"/>
        <w:keepNext/>
        <w:jc w:val="center"/>
        <w:rPr>
          <w:color w:val="auto"/>
          <w:sz w:val="24"/>
          <w:szCs w:val="24"/>
        </w:rPr>
      </w:pPr>
      <w:bookmarkStart w:id="513" w:name="_Toc277170592"/>
      <w:bookmarkStart w:id="514" w:name="_Toc277602532"/>
      <w:r w:rsidRPr="00A91C3A">
        <w:rPr>
          <w:color w:val="auto"/>
          <w:sz w:val="24"/>
          <w:szCs w:val="24"/>
        </w:rPr>
        <w:t xml:space="preserve">Figura </w:t>
      </w:r>
      <w:r w:rsidR="001216AC" w:rsidRPr="00A91C3A">
        <w:rPr>
          <w:color w:val="auto"/>
          <w:sz w:val="24"/>
          <w:szCs w:val="24"/>
        </w:rPr>
        <w:fldChar w:fldCharType="begin"/>
      </w:r>
      <w:r w:rsidR="002360A4" w:rsidRPr="00A91C3A">
        <w:rPr>
          <w:color w:val="auto"/>
          <w:sz w:val="24"/>
          <w:szCs w:val="24"/>
        </w:rPr>
        <w:instrText xml:space="preserve"> SEQ Figura \* ARABIC </w:instrText>
      </w:r>
      <w:r w:rsidR="001216AC" w:rsidRPr="00A91C3A">
        <w:rPr>
          <w:color w:val="auto"/>
          <w:sz w:val="24"/>
          <w:szCs w:val="24"/>
        </w:rPr>
        <w:fldChar w:fldCharType="separate"/>
      </w:r>
      <w:r w:rsidR="00E35F55">
        <w:rPr>
          <w:noProof/>
          <w:color w:val="auto"/>
          <w:sz w:val="24"/>
          <w:szCs w:val="24"/>
        </w:rPr>
        <w:t>3</w:t>
      </w:r>
      <w:r w:rsidR="001216AC" w:rsidRPr="00A91C3A">
        <w:rPr>
          <w:color w:val="auto"/>
          <w:sz w:val="24"/>
          <w:szCs w:val="24"/>
        </w:rPr>
        <w:fldChar w:fldCharType="end"/>
      </w:r>
      <w:r w:rsidRPr="00A91C3A">
        <w:rPr>
          <w:color w:val="auto"/>
          <w:sz w:val="24"/>
          <w:szCs w:val="24"/>
        </w:rPr>
        <w:t xml:space="preserve"> Elementos de la plataforma Roslyn</w:t>
      </w:r>
      <w:bookmarkEnd w:id="513"/>
      <w:bookmarkEnd w:id="514"/>
    </w:p>
    <w:p w:rsidR="006776B9" w:rsidRDefault="006776B9" w:rsidP="00E01B5E">
      <w:r>
        <w:rPr>
          <w:noProof/>
          <w:lang w:val="en-US"/>
        </w:rPr>
        <w:drawing>
          <wp:inline distT="0" distB="0" distL="0" distR="0">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38750" cy="2647950"/>
                    </a:xfrm>
                    <a:prstGeom prst="rect">
                      <a:avLst/>
                    </a:prstGeom>
                  </pic:spPr>
                </pic:pic>
              </a:graphicData>
            </a:graphic>
          </wp:inline>
        </w:drawing>
      </w:r>
    </w:p>
    <w:p w:rsidR="008C33E6" w:rsidRPr="00C82192" w:rsidRDefault="008C33E6" w:rsidP="008E4925">
      <w:pPr>
        <w:pStyle w:val="Ttulo4"/>
        <w:jc w:val="center"/>
      </w:pPr>
      <w:r w:rsidRPr="00C82192">
        <w:t xml:space="preserve">Fuente: </w:t>
      </w:r>
      <w:hyperlink r:id="rId19" w:history="1">
        <w:r w:rsidRPr="00C82192">
          <w:rPr>
            <w:rStyle w:val="Hipervnculo"/>
            <w:b w:val="0"/>
          </w:rPr>
          <w:t>http://blogs.msdn.com/b/bryang/archive/2011/11/01/roslyn-ctp-released.aspx</w:t>
        </w:r>
      </w:hyperlink>
    </w:p>
    <w:p w:rsidR="008C33E6" w:rsidRDefault="008C33E6" w:rsidP="008C33E6"/>
    <w:p w:rsidR="008C33E6" w:rsidRDefault="008C33E6" w:rsidP="008C33E6"/>
    <w:p w:rsidR="009457C8" w:rsidRDefault="009457C8" w:rsidP="008C33E6"/>
    <w:p w:rsidR="009457C8" w:rsidRDefault="009457C8" w:rsidP="008C33E6"/>
    <w:p w:rsidR="009457C8" w:rsidRDefault="009457C8" w:rsidP="008C33E6"/>
    <w:p w:rsidR="009457C8" w:rsidRPr="008C33E6" w:rsidRDefault="009457C8" w:rsidP="008C33E6"/>
    <w:p w:rsidR="00A81AE4" w:rsidRDefault="00A81AE4" w:rsidP="00B54DA8">
      <w:pPr>
        <w:pStyle w:val="Ttulo1"/>
        <w:numPr>
          <w:ilvl w:val="0"/>
          <w:numId w:val="28"/>
        </w:numPr>
      </w:pPr>
      <w:bookmarkStart w:id="515" w:name="_Toc274493530"/>
      <w:bookmarkStart w:id="516" w:name="_Toc277169201"/>
      <w:bookmarkStart w:id="517" w:name="_Toc277170593"/>
      <w:bookmarkStart w:id="518" w:name="_Toc277602343"/>
      <w:r>
        <w:lastRenderedPageBreak/>
        <w:t>Referente Institucional</w:t>
      </w:r>
      <w:bookmarkEnd w:id="515"/>
      <w:bookmarkEnd w:id="516"/>
      <w:bookmarkEnd w:id="517"/>
      <w:bookmarkEnd w:id="518"/>
    </w:p>
    <w:p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sistemas</w:t>
      </w:r>
      <w:del w:id="519" w:author="Laica" w:date="2014-11-23T20:20:00Z">
        <w:r w:rsidR="00F4791D" w:rsidDel="000D1254">
          <w:rPr>
            <w:rFonts w:cs="Arial"/>
            <w:lang w:val="es-ES"/>
          </w:rPr>
          <w:delText xml:space="preserve"> </w:delText>
        </w:r>
      </w:del>
      <w:r w:rsidR="00F4791D">
        <w:rPr>
          <w:rFonts w:cs="Arial"/>
          <w:lang w:val="es-ES"/>
        </w:rPr>
        <w:t>.</w:t>
      </w:r>
    </w:p>
    <w:p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xml:space="preserve">, Security </w:t>
      </w:r>
      <w:proofErr w:type="spellStart"/>
      <w:r>
        <w:rPr>
          <w:rFonts w:cs="Arial"/>
          <w:lang w:val="es-ES"/>
        </w:rPr>
        <w:t>Innovation</w:t>
      </w:r>
      <w:proofErr w:type="spellEnd"/>
      <w:r>
        <w:rPr>
          <w:rFonts w:cs="Arial"/>
          <w:lang w:val="es-ES"/>
        </w:rPr>
        <w:t xml:space="preserve"> está integrada por pioneros en el campo de la seguridad de las aplicaciones capaces de resolver cualquier problema de seguridad en las organizaciones.  La empresa Security Innovation se compone de un equipo de ingenieros de primera clase, desarrolladores de software,  analistas de control de calidad, analistas de seguridad y analistas del negocio que de forma colectiva resuelven problemas de negocio ofreciendo soluciones técnicas.</w:t>
      </w:r>
    </w:p>
    <w:p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Innovation se enfoca en el problema más difícil de las tecnologías de información y la causa de la mayoría de los incidentes informáticos, es decir las aplicaciones de software inseguras. Las soluciones que ofrece Security Innovation,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w:t>
      </w:r>
      <w:proofErr w:type="spellStart"/>
      <w:r w:rsidRPr="00BD1EBC">
        <w:rPr>
          <w:lang w:val="es-ES"/>
        </w:rPr>
        <w:t>Professor</w:t>
      </w:r>
      <w:proofErr w:type="spellEnd"/>
      <w:r w:rsidRPr="00BD1EBC">
        <w:rPr>
          <w:lang w:val="es-ES"/>
        </w:rPr>
        <w:t xml:space="preserve"> eLearning y entrenamiento.</w:t>
      </w:r>
    </w:p>
    <w:p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rsidR="00F4791D" w:rsidRDefault="00F4791D" w:rsidP="00F4791D">
      <w:pPr>
        <w:widowControl w:val="0"/>
        <w:autoSpaceDE w:val="0"/>
        <w:autoSpaceDN w:val="0"/>
        <w:adjustRightInd w:val="0"/>
        <w:rPr>
          <w:rFonts w:cs="Arial"/>
          <w:lang w:val="es-ES"/>
        </w:rPr>
      </w:pPr>
      <w:r>
        <w:rPr>
          <w:rFonts w:cs="Arial"/>
          <w:lang w:val="es-ES"/>
        </w:rPr>
        <w:t>En el siguiente cuadro se ilustra los pilares del desarrollo de software seguro implementados por la empresa Security Innovation:</w:t>
      </w:r>
    </w:p>
    <w:p w:rsidR="004F7DBC" w:rsidRPr="00A91C3A" w:rsidRDefault="004F7DBC" w:rsidP="00A91C3A">
      <w:pPr>
        <w:pStyle w:val="Epgrafe"/>
        <w:keepNext/>
        <w:jc w:val="center"/>
        <w:rPr>
          <w:color w:val="auto"/>
          <w:sz w:val="24"/>
          <w:szCs w:val="24"/>
        </w:rPr>
      </w:pPr>
      <w:bookmarkStart w:id="520" w:name="_Toc277170594"/>
      <w:bookmarkStart w:id="521" w:name="_Toc277602533"/>
      <w:proofErr w:type="gramStart"/>
      <w:r w:rsidRPr="00A91C3A">
        <w:rPr>
          <w:color w:val="auto"/>
          <w:sz w:val="24"/>
          <w:szCs w:val="24"/>
        </w:rPr>
        <w:t>Figura</w:t>
      </w:r>
      <w:proofErr w:type="gramEnd"/>
      <w:r w:rsidRPr="00A91C3A">
        <w:rPr>
          <w:color w:val="auto"/>
          <w:sz w:val="24"/>
          <w:szCs w:val="24"/>
        </w:rPr>
        <w:t xml:space="preserve"> </w:t>
      </w:r>
      <w:r w:rsidR="001216AC" w:rsidRPr="00A91C3A">
        <w:rPr>
          <w:color w:val="auto"/>
          <w:sz w:val="24"/>
          <w:szCs w:val="24"/>
        </w:rPr>
        <w:fldChar w:fldCharType="begin"/>
      </w:r>
      <w:r w:rsidR="002360A4" w:rsidRPr="00A91C3A">
        <w:rPr>
          <w:color w:val="auto"/>
          <w:sz w:val="24"/>
          <w:szCs w:val="24"/>
        </w:rPr>
        <w:instrText xml:space="preserve"> SEQ Figura \* ARABIC </w:instrText>
      </w:r>
      <w:r w:rsidR="001216AC" w:rsidRPr="00A91C3A">
        <w:rPr>
          <w:color w:val="auto"/>
          <w:sz w:val="24"/>
          <w:szCs w:val="24"/>
        </w:rPr>
        <w:fldChar w:fldCharType="separate"/>
      </w:r>
      <w:r w:rsidR="00E35F55">
        <w:rPr>
          <w:noProof/>
          <w:color w:val="auto"/>
          <w:sz w:val="24"/>
          <w:szCs w:val="24"/>
        </w:rPr>
        <w:t>4</w:t>
      </w:r>
      <w:r w:rsidR="001216AC" w:rsidRPr="00A91C3A">
        <w:rPr>
          <w:color w:val="auto"/>
          <w:sz w:val="24"/>
          <w:szCs w:val="24"/>
        </w:rPr>
        <w:fldChar w:fldCharType="end"/>
      </w:r>
      <w:r w:rsidRPr="00A91C3A">
        <w:rPr>
          <w:color w:val="auto"/>
          <w:sz w:val="24"/>
          <w:szCs w:val="24"/>
        </w:rPr>
        <w:t xml:space="preserve"> Tres pilares del desarrollo de software seguro.</w:t>
      </w:r>
      <w:bookmarkEnd w:id="520"/>
      <w:bookmarkEnd w:id="521"/>
    </w:p>
    <w:p w:rsidR="00F4791D" w:rsidRDefault="00C2224A" w:rsidP="00F4791D">
      <w:pPr>
        <w:jc w:val="center"/>
      </w:pPr>
      <w:r>
        <w:rPr>
          <w:noProof/>
          <w:lang w:val="es-ES" w:eastAsia="es-ES"/>
        </w:rPr>
        <w:t>`</w:t>
      </w:r>
      <w:r w:rsidR="00F4791D">
        <w:rPr>
          <w:noProof/>
          <w:lang w:val="en-US"/>
        </w:rPr>
        <w:drawing>
          <wp:inline distT="0" distB="0" distL="0" distR="0">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36469" cy="1945489"/>
                    </a:xfrm>
                    <a:prstGeom prst="rect">
                      <a:avLst/>
                    </a:prstGeom>
                  </pic:spPr>
                </pic:pic>
              </a:graphicData>
            </a:graphic>
          </wp:inline>
        </w:drawing>
      </w:r>
    </w:p>
    <w:p w:rsidR="00F4791D" w:rsidRPr="009457C8" w:rsidRDefault="00F4791D" w:rsidP="00C2224A">
      <w:pPr>
        <w:pStyle w:val="Ttulo4"/>
        <w:jc w:val="center"/>
      </w:pPr>
      <w:bookmarkStart w:id="522" w:name="_Toc277170595"/>
      <w:r w:rsidRPr="009457C8">
        <w:lastRenderedPageBreak/>
        <w:t xml:space="preserve">Fuente: </w:t>
      </w:r>
      <w:hyperlink r:id="rId21" w:history="1">
        <w:r w:rsidRPr="009457C8">
          <w:rPr>
            <w:rStyle w:val="Hipervnculo"/>
            <w:b w:val="0"/>
          </w:rPr>
          <w:t>http://goo.gl/LfsVMX</w:t>
        </w:r>
        <w:bookmarkEnd w:id="522"/>
      </w:hyperlink>
    </w:p>
    <w:p w:rsidR="00F4791D" w:rsidRDefault="00F4791D" w:rsidP="00F4791D">
      <w:pPr>
        <w:widowControl w:val="0"/>
        <w:autoSpaceDE w:val="0"/>
        <w:autoSpaceDN w:val="0"/>
        <w:adjustRightInd w:val="0"/>
        <w:rPr>
          <w:rFonts w:cs="Arial"/>
          <w:lang w:val="es-ES"/>
        </w:rPr>
      </w:pPr>
      <w:r>
        <w:rPr>
          <w:rFonts w:cs="Arial"/>
          <w:lang w:val="es-ES"/>
        </w:rPr>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rsidR="00F4791D" w:rsidRDefault="00F4791D" w:rsidP="00F4791D">
      <w:pPr>
        <w:widowControl w:val="0"/>
        <w:autoSpaceDE w:val="0"/>
        <w:autoSpaceDN w:val="0"/>
        <w:adjustRightInd w:val="0"/>
        <w:rPr>
          <w:rFonts w:cs="Arial"/>
          <w:lang w:val="es-ES"/>
        </w:rPr>
      </w:pPr>
      <w:r>
        <w:rPr>
          <w:rFonts w:cs="Arial"/>
          <w:lang w:val="es-ES"/>
        </w:rPr>
        <w:tab/>
        <w:t xml:space="preserve">El presidente y director ejecutivo de Security Innovation es  Ed Adams, el cual es un ejecutivo de software con amplia experiencia en el liderazgo exitoso de </w:t>
      </w:r>
      <w:del w:id="523" w:author="Laica" w:date="2014-11-23T20:20:00Z">
        <w:r w:rsidDel="000D1254">
          <w:rPr>
            <w:rFonts w:cs="Arial"/>
            <w:lang w:val="es-ES"/>
          </w:rPr>
          <w:delText xml:space="preserve"> </w:delText>
        </w:r>
      </w:del>
      <w:r>
        <w:rPr>
          <w:rFonts w:cs="Arial"/>
          <w:lang w:val="es-ES"/>
        </w:rPr>
        <w:t>organizaciones de diversos tamaños en el campo de las tecnologías de información y seguridad. El señor Adams es a su vez un miembro del Instituto Ponemon. A continuación se presentan el organigrama de Security Innovation, actualizado a Julio de 201</w:t>
      </w:r>
      <w:r w:rsidR="00200E57">
        <w:rPr>
          <w:rFonts w:cs="Arial"/>
          <w:lang w:val="es-ES"/>
        </w:rPr>
        <w:t>4</w:t>
      </w:r>
      <w:r>
        <w:rPr>
          <w:rFonts w:cs="Arial"/>
          <w:lang w:val="es-ES"/>
        </w:rPr>
        <w:t>.</w:t>
      </w: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200E57" w:rsidRDefault="00200E57" w:rsidP="00F4791D">
      <w:pPr>
        <w:widowControl w:val="0"/>
        <w:autoSpaceDE w:val="0"/>
        <w:autoSpaceDN w:val="0"/>
        <w:adjustRightInd w:val="0"/>
        <w:rPr>
          <w:rFonts w:cs="Arial"/>
          <w:lang w:val="es-ES"/>
        </w:rPr>
      </w:pPr>
    </w:p>
    <w:p w:rsidR="001F2A72" w:rsidRPr="00C2224A" w:rsidRDefault="001F2A72" w:rsidP="00C2224A">
      <w:pPr>
        <w:pStyle w:val="Epgrafe"/>
        <w:keepNext/>
        <w:jc w:val="center"/>
        <w:rPr>
          <w:color w:val="auto"/>
          <w:sz w:val="24"/>
          <w:szCs w:val="24"/>
        </w:rPr>
      </w:pPr>
      <w:bookmarkStart w:id="524" w:name="_Toc277170596"/>
      <w:bookmarkStart w:id="525" w:name="_Toc277602534"/>
      <w:r w:rsidRPr="00C2224A">
        <w:rPr>
          <w:color w:val="auto"/>
          <w:sz w:val="24"/>
          <w:szCs w:val="24"/>
        </w:rPr>
        <w:lastRenderedPageBreak/>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5</w:t>
      </w:r>
      <w:r w:rsidR="001216AC" w:rsidRPr="00C2224A">
        <w:rPr>
          <w:color w:val="auto"/>
          <w:sz w:val="24"/>
          <w:szCs w:val="24"/>
        </w:rPr>
        <w:fldChar w:fldCharType="end"/>
      </w:r>
      <w:r w:rsidRPr="00C2224A">
        <w:rPr>
          <w:color w:val="auto"/>
          <w:sz w:val="24"/>
          <w:szCs w:val="24"/>
        </w:rPr>
        <w:t xml:space="preserve"> Organigrama Security Innovation</w:t>
      </w:r>
      <w:bookmarkEnd w:id="524"/>
      <w:bookmarkEnd w:id="525"/>
    </w:p>
    <w:p w:rsidR="00F4791D" w:rsidRDefault="00F4791D" w:rsidP="00F4791D">
      <w:pPr>
        <w:widowControl w:val="0"/>
        <w:autoSpaceDE w:val="0"/>
        <w:autoSpaceDN w:val="0"/>
        <w:adjustRightInd w:val="0"/>
        <w:rPr>
          <w:rFonts w:cs="Arial"/>
          <w:lang w:val="es-ES"/>
        </w:rPr>
      </w:pPr>
      <w:r>
        <w:rPr>
          <w:rFonts w:cs="Arial"/>
          <w:noProof/>
          <w:lang w:val="en-US"/>
        </w:rPr>
        <w:drawing>
          <wp:inline distT="0" distB="0" distL="0" distR="0">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648325" cy="6593417"/>
                    </a:xfrm>
                    <a:prstGeom prst="rect">
                      <a:avLst/>
                    </a:prstGeom>
                  </pic:spPr>
                </pic:pic>
              </a:graphicData>
            </a:graphic>
          </wp:inline>
        </w:drawing>
      </w:r>
    </w:p>
    <w:p w:rsidR="00F4791D" w:rsidRPr="009457C8" w:rsidRDefault="00F4791D" w:rsidP="00C2224A">
      <w:pPr>
        <w:pStyle w:val="Ttulo4"/>
        <w:jc w:val="center"/>
      </w:pPr>
      <w:bookmarkStart w:id="526" w:name="_Toc277170597"/>
      <w:r w:rsidRPr="009457C8">
        <w:t>Fuente: Security Innovation</w:t>
      </w:r>
      <w:bookmarkEnd w:id="526"/>
    </w:p>
    <w:p w:rsidR="00C31186" w:rsidRDefault="00C31186"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F4791D"/>
    <w:p w:rsidR="002E2454" w:rsidRDefault="002E2454" w:rsidP="00D27F7A">
      <w:pPr>
        <w:pStyle w:val="Ttulo1"/>
        <w:spacing w:line="240" w:lineRule="auto"/>
        <w:jc w:val="right"/>
      </w:pPr>
      <w:bookmarkStart w:id="527" w:name="_Toc274493531"/>
      <w:bookmarkStart w:id="528" w:name="_Toc277169202"/>
      <w:bookmarkStart w:id="529" w:name="_Toc277170598"/>
      <w:bookmarkStart w:id="530" w:name="_Toc277602344"/>
      <w:r>
        <w:t>CAPÍTULO l</w:t>
      </w:r>
      <w:bookmarkEnd w:id="527"/>
      <w:bookmarkEnd w:id="528"/>
      <w:bookmarkEnd w:id="529"/>
      <w:bookmarkEnd w:id="530"/>
    </w:p>
    <w:p w:rsidR="002E2454" w:rsidRPr="002E2454" w:rsidRDefault="002E2454" w:rsidP="00D27F7A">
      <w:pPr>
        <w:pStyle w:val="Ttulo1"/>
        <w:spacing w:line="240" w:lineRule="auto"/>
        <w:jc w:val="right"/>
      </w:pPr>
      <w:bookmarkStart w:id="531" w:name="_Toc274493532"/>
      <w:bookmarkStart w:id="532" w:name="_Toc277169203"/>
      <w:bookmarkStart w:id="533" w:name="_Toc277170599"/>
      <w:bookmarkStart w:id="534" w:name="_Toc277602345"/>
      <w:r>
        <w:t>DIAGNÓSTICO</w:t>
      </w:r>
      <w:bookmarkEnd w:id="531"/>
      <w:bookmarkEnd w:id="532"/>
      <w:bookmarkEnd w:id="533"/>
      <w:bookmarkEnd w:id="534"/>
    </w:p>
    <w:p w:rsidR="002E2454" w:rsidRDefault="002E2454" w:rsidP="00F4791D"/>
    <w:p w:rsidR="002E2454" w:rsidRDefault="002E2454" w:rsidP="00F4791D"/>
    <w:p w:rsidR="002E2454" w:rsidRDefault="002E2454" w:rsidP="00F4791D"/>
    <w:p w:rsidR="002E2454" w:rsidRDefault="002E2454" w:rsidP="00F4791D"/>
    <w:p w:rsidR="006F0DF8" w:rsidRPr="00D76E31" w:rsidRDefault="00D11064" w:rsidP="00D11064">
      <w:pPr>
        <w:pStyle w:val="Ttulo1"/>
      </w:pPr>
      <w:bookmarkStart w:id="535" w:name="_Toc274493533"/>
      <w:bookmarkStart w:id="536" w:name="_Toc277169204"/>
      <w:bookmarkStart w:id="537" w:name="_Toc277170600"/>
      <w:bookmarkStart w:id="538" w:name="_Toc277602346"/>
      <w:r w:rsidRPr="00D11064">
        <w:lastRenderedPageBreak/>
        <w:t>1</w:t>
      </w:r>
      <w:r>
        <w:t xml:space="preserve">.1 </w:t>
      </w:r>
      <w:r w:rsidR="002207A2" w:rsidRPr="00D11064">
        <w:t>Análisis</w:t>
      </w:r>
      <w:r w:rsidR="002207A2" w:rsidRPr="00D76E31">
        <w:t xml:space="preserve"> </w:t>
      </w:r>
      <w:r w:rsidR="006F0DF8" w:rsidRPr="00D76E31">
        <w:t>FODA</w:t>
      </w:r>
      <w:bookmarkEnd w:id="535"/>
      <w:bookmarkEnd w:id="536"/>
      <w:bookmarkEnd w:id="537"/>
      <w:bookmarkEnd w:id="538"/>
    </w:p>
    <w:p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rsidR="00ED2DB8" w:rsidRDefault="00ED2DB8" w:rsidP="00ED2DB8">
      <w:pPr>
        <w:widowControl w:val="0"/>
        <w:autoSpaceDE w:val="0"/>
        <w:autoSpaceDN w:val="0"/>
        <w:adjustRightInd w:val="0"/>
        <w:spacing w:line="360" w:lineRule="auto"/>
        <w:rPr>
          <w:rFonts w:cs="Arial"/>
          <w:lang w:val="es-ES"/>
        </w:rPr>
      </w:pPr>
    </w:p>
    <w:p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rsidR="00894DB6" w:rsidRDefault="00894DB6" w:rsidP="00346337">
      <w:pPr>
        <w:widowControl w:val="0"/>
        <w:autoSpaceDE w:val="0"/>
        <w:autoSpaceDN w:val="0"/>
        <w:adjustRightInd w:val="0"/>
        <w:spacing w:line="360" w:lineRule="auto"/>
        <w:rPr>
          <w:rFonts w:cs="Arial"/>
          <w:lang w:val="es-ES"/>
        </w:rPr>
      </w:pPr>
    </w:p>
    <w:p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w:t>
      </w:r>
      <w:ins w:id="539" w:author="Laica" w:date="2014-11-23T20:21:00Z">
        <w:r w:rsidR="000D1254">
          <w:rPr>
            <w:rFonts w:cs="Arial"/>
            <w:lang w:val="es-ES"/>
          </w:rPr>
          <w:t xml:space="preserve"> </w:t>
        </w:r>
      </w:ins>
      <w:r w:rsidR="00D46799">
        <w:rPr>
          <w:rFonts w:cs="Arial"/>
          <w:lang w:val="es-ES"/>
        </w:rPr>
        <w:t>(2011)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rsidR="002D094F" w:rsidRDefault="00097D60" w:rsidP="002D094F">
      <w:pPr>
        <w:pStyle w:val="Ttulo2"/>
        <w:rPr>
          <w:lang w:val="es-ES"/>
        </w:rPr>
      </w:pPr>
      <w:bookmarkStart w:id="540" w:name="_Toc274493534"/>
      <w:bookmarkStart w:id="541" w:name="_Toc277169205"/>
      <w:bookmarkStart w:id="542" w:name="_Toc277170601"/>
      <w:bookmarkStart w:id="543" w:name="_Toc277602347"/>
      <w:r>
        <w:rPr>
          <w:lang w:val="es-ES"/>
        </w:rPr>
        <w:t>1.2</w:t>
      </w:r>
      <w:r w:rsidR="001E0191">
        <w:rPr>
          <w:lang w:val="es-ES"/>
        </w:rPr>
        <w:t xml:space="preserve"> </w:t>
      </w:r>
      <w:r w:rsidR="002D094F">
        <w:rPr>
          <w:lang w:val="es-ES"/>
        </w:rPr>
        <w:t>Análisis FODA para el prototipo funcional.</w:t>
      </w:r>
      <w:bookmarkEnd w:id="540"/>
      <w:bookmarkEnd w:id="541"/>
      <w:bookmarkEnd w:id="542"/>
      <w:bookmarkEnd w:id="543"/>
    </w:p>
    <w:p w:rsidR="002D094F" w:rsidRPr="002D094F" w:rsidRDefault="002D094F" w:rsidP="002D094F">
      <w:r>
        <w:tab/>
        <w:t xml:space="preserve">A continuación se presenta en forma de matriz los principales elementos que forman parte del FODA para el prototipo funcional. Dicha </w:t>
      </w:r>
      <w:r>
        <w:lastRenderedPageBreak/>
        <w:t>matriz agrupa los factores internos y externos de forma tal que su apreciación sea clara.</w:t>
      </w:r>
    </w:p>
    <w:p w:rsidR="00D51123" w:rsidRPr="00D51123" w:rsidRDefault="00D51123" w:rsidP="00D51123">
      <w:pPr>
        <w:pStyle w:val="Epgrafe"/>
        <w:keepNext/>
        <w:jc w:val="center"/>
        <w:rPr>
          <w:color w:val="auto"/>
          <w:sz w:val="24"/>
          <w:szCs w:val="24"/>
        </w:rPr>
      </w:pPr>
      <w:bookmarkStart w:id="544" w:name="_Toc277602503"/>
      <w:r w:rsidRPr="00D51123">
        <w:rPr>
          <w:color w:val="auto"/>
          <w:sz w:val="24"/>
          <w:szCs w:val="24"/>
        </w:rPr>
        <w:t xml:space="preserve">Cuadro </w:t>
      </w:r>
      <w:r w:rsidR="001216AC" w:rsidRPr="00D51123">
        <w:rPr>
          <w:color w:val="auto"/>
          <w:sz w:val="24"/>
          <w:szCs w:val="24"/>
        </w:rPr>
        <w:fldChar w:fldCharType="begin"/>
      </w:r>
      <w:r w:rsidRPr="00D51123">
        <w:rPr>
          <w:color w:val="auto"/>
          <w:sz w:val="24"/>
          <w:szCs w:val="24"/>
        </w:rPr>
        <w:instrText xml:space="preserve"> SEQ Cuadro \* ARABIC </w:instrText>
      </w:r>
      <w:r w:rsidR="001216AC" w:rsidRPr="00D51123">
        <w:rPr>
          <w:color w:val="auto"/>
          <w:sz w:val="24"/>
          <w:szCs w:val="24"/>
        </w:rPr>
        <w:fldChar w:fldCharType="separate"/>
      </w:r>
      <w:r w:rsidR="003D5270">
        <w:rPr>
          <w:noProof/>
          <w:color w:val="auto"/>
          <w:sz w:val="24"/>
          <w:szCs w:val="24"/>
        </w:rPr>
        <w:t>2</w:t>
      </w:r>
      <w:r w:rsidR="001216AC" w:rsidRPr="00D51123">
        <w:rPr>
          <w:color w:val="auto"/>
          <w:sz w:val="24"/>
          <w:szCs w:val="24"/>
        </w:rPr>
        <w:fldChar w:fldCharType="end"/>
      </w:r>
      <w:r w:rsidRPr="00D51123">
        <w:rPr>
          <w:color w:val="auto"/>
          <w:sz w:val="24"/>
          <w:szCs w:val="24"/>
        </w:rPr>
        <w:t xml:space="preserve"> Análisis FODA</w:t>
      </w:r>
      <w:bookmarkEnd w:id="544"/>
    </w:p>
    <w:tbl>
      <w:tblPr>
        <w:tblStyle w:val="Tablaconcuadrcula"/>
        <w:tblW w:w="9039" w:type="dxa"/>
        <w:tblLook w:val="04A0"/>
      </w:tblPr>
      <w:tblGrid>
        <w:gridCol w:w="4262"/>
        <w:gridCol w:w="99"/>
        <w:gridCol w:w="4678"/>
      </w:tblGrid>
      <w:tr w:rsidR="00BA5A10" w:rsidTr="00BA5A10">
        <w:tc>
          <w:tcPr>
            <w:tcW w:w="9039" w:type="dxa"/>
            <w:gridSpan w:val="3"/>
          </w:tcPr>
          <w:p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rsidTr="00BA5A10">
        <w:tc>
          <w:tcPr>
            <w:tcW w:w="4361" w:type="dxa"/>
            <w:gridSpan w:val="2"/>
          </w:tcPr>
          <w:p w:rsidR="00BA5A10" w:rsidRPr="007D46D4" w:rsidRDefault="00BA5A10" w:rsidP="007D46D4">
            <w:pPr>
              <w:jc w:val="center"/>
              <w:rPr>
                <w:rFonts w:cs="Arial"/>
                <w:lang w:val="es-ES"/>
              </w:rPr>
            </w:pPr>
            <w:r w:rsidRPr="007D46D4">
              <w:rPr>
                <w:rFonts w:cs="Arial"/>
                <w:lang w:val="es-ES"/>
              </w:rPr>
              <w:t>Fortalezas</w:t>
            </w:r>
          </w:p>
        </w:tc>
        <w:tc>
          <w:tcPr>
            <w:tcW w:w="4678" w:type="dxa"/>
          </w:tcPr>
          <w:p w:rsidR="00BA5A10" w:rsidRPr="007D46D4" w:rsidRDefault="00BA5A10" w:rsidP="007D46D4">
            <w:pPr>
              <w:jc w:val="center"/>
              <w:rPr>
                <w:rFonts w:cs="Arial"/>
                <w:lang w:val="es-ES"/>
              </w:rPr>
            </w:pPr>
            <w:r w:rsidRPr="007D46D4">
              <w:rPr>
                <w:rFonts w:cs="Arial"/>
                <w:lang w:val="es-ES"/>
              </w:rPr>
              <w:t>Debilidades</w:t>
            </w:r>
          </w:p>
        </w:tc>
      </w:tr>
      <w:tr w:rsidR="00BA5A10" w:rsidTr="00BA5A10">
        <w:trPr>
          <w:trHeight w:val="2315"/>
        </w:trPr>
        <w:tc>
          <w:tcPr>
            <w:tcW w:w="4361" w:type="dxa"/>
            <w:gridSpan w:val="2"/>
          </w:tcPr>
          <w:p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rsidR="00D76E31" w:rsidRPr="00D76E31" w:rsidRDefault="00D76E31" w:rsidP="002B08E6">
            <w:pPr>
              <w:pStyle w:val="Prrafodelista"/>
              <w:numPr>
                <w:ilvl w:val="0"/>
                <w:numId w:val="4"/>
              </w:numPr>
              <w:spacing w:line="240" w:lineRule="auto"/>
              <w:rPr>
                <w:sz w:val="28"/>
                <w:szCs w:val="28"/>
              </w:rPr>
            </w:pPr>
            <w:r>
              <w:t>Mayor comercialización de los productos.</w:t>
            </w:r>
          </w:p>
          <w:p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rsidR="005147F4" w:rsidRPr="004C2B8D" w:rsidRDefault="00D76E31" w:rsidP="002B08E6">
            <w:pPr>
              <w:pStyle w:val="Prrafodelista"/>
              <w:numPr>
                <w:ilvl w:val="0"/>
                <w:numId w:val="4"/>
              </w:numPr>
              <w:spacing w:line="240" w:lineRule="auto"/>
              <w:rPr>
                <w:sz w:val="28"/>
                <w:szCs w:val="28"/>
              </w:rPr>
            </w:pPr>
            <w:r>
              <w:t>Plugin limitado a un lenguaje de programación y a un entorno integrado de desarrollo.</w:t>
            </w:r>
          </w:p>
        </w:tc>
      </w:tr>
      <w:tr w:rsidR="00BA5A10" w:rsidTr="00BA5A10">
        <w:tc>
          <w:tcPr>
            <w:tcW w:w="9039" w:type="dxa"/>
            <w:gridSpan w:val="3"/>
          </w:tcPr>
          <w:p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rsidTr="00BA5A10">
        <w:tc>
          <w:tcPr>
            <w:tcW w:w="4262" w:type="dxa"/>
          </w:tcPr>
          <w:p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rsidR="00BA5A10" w:rsidRPr="007D46D4" w:rsidRDefault="00BA5A10" w:rsidP="007D46D4">
            <w:pPr>
              <w:jc w:val="center"/>
              <w:rPr>
                <w:rFonts w:cs="Arial"/>
                <w:lang w:val="es-ES"/>
              </w:rPr>
            </w:pPr>
            <w:r w:rsidRPr="007D46D4">
              <w:rPr>
                <w:rFonts w:cs="Arial"/>
                <w:lang w:val="es-ES"/>
              </w:rPr>
              <w:t>Amenazas</w:t>
            </w:r>
          </w:p>
        </w:tc>
      </w:tr>
      <w:tr w:rsidR="00BA5A10" w:rsidTr="00BD621F">
        <w:trPr>
          <w:trHeight w:val="832"/>
        </w:trPr>
        <w:tc>
          <w:tcPr>
            <w:tcW w:w="4262" w:type="dxa"/>
          </w:tcPr>
          <w:p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rsidR="004C2B8D" w:rsidRDefault="003118CE" w:rsidP="002B08E6">
            <w:pPr>
              <w:pStyle w:val="Prrafodelista"/>
              <w:numPr>
                <w:ilvl w:val="0"/>
                <w:numId w:val="5"/>
              </w:numPr>
              <w:spacing w:line="240" w:lineRule="auto"/>
            </w:pPr>
            <w:r w:rsidRPr="003118CE">
              <w:t>Herramienta integrada en el ambiente de desarrollo</w:t>
            </w:r>
            <w:r w:rsidR="00CC7A62">
              <w:t>.</w:t>
            </w:r>
          </w:p>
          <w:p w:rsidR="00CC7A62" w:rsidRPr="003118CE" w:rsidRDefault="00CC7A62" w:rsidP="002B08E6">
            <w:pPr>
              <w:pStyle w:val="Prrafodelista"/>
              <w:numPr>
                <w:ilvl w:val="0"/>
                <w:numId w:val="5"/>
              </w:numPr>
              <w:spacing w:line="240" w:lineRule="auto"/>
            </w:pPr>
            <w:r>
              <w:t>Acercamiento de nuevos clientes potenciales.</w:t>
            </w:r>
          </w:p>
        </w:tc>
        <w:tc>
          <w:tcPr>
            <w:tcW w:w="4777" w:type="dxa"/>
            <w:gridSpan w:val="2"/>
          </w:tcPr>
          <w:p w:rsidR="00BA5A10" w:rsidRPr="00B569D0" w:rsidRDefault="00B569D0" w:rsidP="002B08E6">
            <w:pPr>
              <w:pStyle w:val="Prrafodelista"/>
              <w:numPr>
                <w:ilvl w:val="0"/>
                <w:numId w:val="5"/>
              </w:numPr>
              <w:spacing w:line="240" w:lineRule="auto"/>
              <w:rPr>
                <w:sz w:val="28"/>
                <w:szCs w:val="28"/>
              </w:rPr>
            </w:pPr>
            <w:r>
              <w:t>Competencia ofrece productos similares e integrados.</w:t>
            </w:r>
          </w:p>
          <w:p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rsidR="00BD621F" w:rsidRDefault="00BD621F" w:rsidP="00D51123">
      <w:pPr>
        <w:pStyle w:val="Ttulo4"/>
        <w:spacing w:line="240" w:lineRule="auto"/>
        <w:jc w:val="center"/>
      </w:pPr>
      <w:r w:rsidRPr="009457C8">
        <w:t>Fuente</w:t>
      </w:r>
      <w:r w:rsidR="001F4EAF">
        <w:t>:</w:t>
      </w:r>
      <w:r w:rsidRPr="009457C8">
        <w:t xml:space="preserve"> Propia.</w:t>
      </w:r>
    </w:p>
    <w:p w:rsidR="003544EE" w:rsidRDefault="003544EE" w:rsidP="003544EE"/>
    <w:p w:rsidR="003544EE" w:rsidRPr="003544EE" w:rsidRDefault="003544EE" w:rsidP="003544EE"/>
    <w:p w:rsidR="00D248D3" w:rsidRPr="00630281" w:rsidRDefault="00097D60" w:rsidP="00D248D3">
      <w:pPr>
        <w:pStyle w:val="Ttulo2"/>
        <w:rPr>
          <w:lang w:val="es-ES"/>
        </w:rPr>
      </w:pPr>
      <w:bookmarkStart w:id="545" w:name="_Toc274493535"/>
      <w:bookmarkStart w:id="546" w:name="_Toc277169206"/>
      <w:bookmarkStart w:id="547" w:name="_Toc277170603"/>
      <w:bookmarkStart w:id="548" w:name="_Toc277602348"/>
      <w:r w:rsidRPr="00630281">
        <w:rPr>
          <w:lang w:val="es-ES"/>
        </w:rPr>
        <w:lastRenderedPageBreak/>
        <w:t>1.</w:t>
      </w:r>
      <w:r w:rsidR="00630281" w:rsidRPr="00630281">
        <w:rPr>
          <w:lang w:val="es-ES"/>
        </w:rPr>
        <w:t>3</w:t>
      </w:r>
      <w:r w:rsidRPr="00630281">
        <w:rPr>
          <w:lang w:val="es-ES"/>
        </w:rPr>
        <w:t xml:space="preserve"> </w:t>
      </w:r>
      <w:r w:rsidR="00D248D3" w:rsidRPr="00630281">
        <w:rPr>
          <w:lang w:val="es-ES"/>
        </w:rPr>
        <w:t>Fortalezas</w:t>
      </w:r>
      <w:bookmarkEnd w:id="545"/>
      <w:bookmarkEnd w:id="546"/>
      <w:bookmarkEnd w:id="547"/>
      <w:bookmarkEnd w:id="548"/>
    </w:p>
    <w:p w:rsidR="007250F5" w:rsidRDefault="00630281" w:rsidP="002B08E6">
      <w:pPr>
        <w:pStyle w:val="Ttulo3"/>
      </w:pPr>
      <w:bookmarkStart w:id="549" w:name="_Toc277170604"/>
      <w:bookmarkStart w:id="550" w:name="_Toc277602349"/>
      <w:r>
        <w:t xml:space="preserve">1.3.1 </w:t>
      </w:r>
      <w:r w:rsidR="007250F5">
        <w:t>A</w:t>
      </w:r>
      <w:r w:rsidR="002B08E6">
        <w:t>mplia experiencia en el mercado de la</w:t>
      </w:r>
      <w:r w:rsidR="007250F5">
        <w:t xml:space="preserve"> seguridad de las aplicaciones.</w:t>
      </w:r>
      <w:bookmarkEnd w:id="549"/>
      <w:bookmarkEnd w:id="550"/>
      <w:r w:rsidR="002B08E6">
        <w:t xml:space="preserve"> </w:t>
      </w:r>
    </w:p>
    <w:p w:rsidR="002B08E6" w:rsidRDefault="007250F5" w:rsidP="007250F5">
      <w:r>
        <w:tab/>
      </w:r>
      <w:r w:rsidR="002B08E6">
        <w:t xml:space="preserve"> La empresa Security Innovation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rsidR="007250F5" w:rsidRDefault="00630281" w:rsidP="007250F5">
      <w:pPr>
        <w:pStyle w:val="Ttulo3"/>
      </w:pPr>
      <w:bookmarkStart w:id="551" w:name="_Toc277170605"/>
      <w:bookmarkStart w:id="552" w:name="_Toc277602350"/>
      <w:r>
        <w:t xml:space="preserve">1.3.2 </w:t>
      </w:r>
      <w:r w:rsidR="007250F5">
        <w:t>Mayor comercialización de los productos</w:t>
      </w:r>
      <w:bookmarkEnd w:id="551"/>
      <w:r w:rsidR="001F4EAF">
        <w:t>:</w:t>
      </w:r>
      <w:bookmarkEnd w:id="552"/>
    </w:p>
    <w:p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rsidR="007250F5" w:rsidRDefault="00630281" w:rsidP="002D094F">
      <w:pPr>
        <w:pStyle w:val="Ttulo3"/>
        <w:spacing w:line="360" w:lineRule="auto"/>
      </w:pPr>
      <w:bookmarkStart w:id="553" w:name="_Toc277170606"/>
      <w:bookmarkStart w:id="554" w:name="_Toc277602351"/>
      <w:r>
        <w:t xml:space="preserve">1.3.3 </w:t>
      </w:r>
      <w:r w:rsidR="007250F5">
        <w:t>Integración con empresas en el mercado de la seguridad de las aplicaciones.</w:t>
      </w:r>
      <w:bookmarkEnd w:id="553"/>
      <w:bookmarkEnd w:id="554"/>
    </w:p>
    <w:p w:rsidR="007250F5" w:rsidRDefault="007250F5" w:rsidP="007250F5">
      <w:r>
        <w:tab/>
        <w:t>La organización ha trabajado en paralelo con gigantes de la industria informática en el mercado de la seguridad de la</w:t>
      </w:r>
      <w:ins w:id="555" w:author="Laica" w:date="2014-11-23T20:22:00Z">
        <w:r w:rsidR="000D1254">
          <w:t>s</w:t>
        </w:r>
      </w:ins>
      <w:r>
        <w:t xml:space="preserve"> aplicaciones entre las que se </w:t>
      </w:r>
      <w:r>
        <w:lastRenderedPageBreak/>
        <w:t xml:space="preserve">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rsidR="002F618C" w:rsidRDefault="00630281" w:rsidP="00A62257">
      <w:pPr>
        <w:pStyle w:val="Ttulo3"/>
      </w:pPr>
      <w:bookmarkStart w:id="556" w:name="_Toc277170607"/>
      <w:bookmarkStart w:id="557" w:name="_Toc277602352"/>
      <w:r>
        <w:t xml:space="preserve">1.3.4 </w:t>
      </w:r>
      <w:r w:rsidR="002F618C">
        <w:t>Empresa cuenta con áreas de investigación y desarrollo donde se produce tecnología de vanguardia</w:t>
      </w:r>
      <w:r w:rsidR="00A62257">
        <w:t>.</w:t>
      </w:r>
      <w:bookmarkEnd w:id="556"/>
      <w:bookmarkEnd w:id="557"/>
    </w:p>
    <w:p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rsidR="00A62257" w:rsidRDefault="00A62257" w:rsidP="002D094F">
      <w:pPr>
        <w:pStyle w:val="Ttulo3"/>
        <w:spacing w:line="360" w:lineRule="auto"/>
      </w:pPr>
      <w:r>
        <w:t xml:space="preserve"> </w:t>
      </w:r>
      <w:bookmarkStart w:id="558" w:name="_Toc277170608"/>
      <w:bookmarkStart w:id="559" w:name="_Toc277602353"/>
      <w:r w:rsidR="0055777A">
        <w:t xml:space="preserve">1.3.5 </w:t>
      </w:r>
      <w:r>
        <w:t xml:space="preserve">Facultar a empresas </w:t>
      </w:r>
      <w:r w:rsidR="0042633C">
        <w:t>a desarrollar aplicaciones de software más seguras.</w:t>
      </w:r>
      <w:bookmarkEnd w:id="558"/>
      <w:bookmarkEnd w:id="559"/>
    </w:p>
    <w:p w:rsidR="0042633C" w:rsidRPr="0042633C" w:rsidRDefault="0042633C" w:rsidP="0042633C">
      <w:r>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Innovation ha tenido como </w:t>
      </w:r>
      <w:r>
        <w:lastRenderedPageBreak/>
        <w:t xml:space="preserve">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rsidR="00A62257" w:rsidRDefault="00630281" w:rsidP="009E47C0">
      <w:pPr>
        <w:pStyle w:val="Ttulo2"/>
      </w:pPr>
      <w:bookmarkStart w:id="560" w:name="_Toc274493536"/>
      <w:bookmarkStart w:id="561" w:name="_Toc277169207"/>
      <w:bookmarkStart w:id="562" w:name="_Toc277170609"/>
      <w:bookmarkStart w:id="563" w:name="_Toc277602354"/>
      <w:r>
        <w:t>1.4</w:t>
      </w:r>
      <w:r w:rsidR="00097D60">
        <w:t xml:space="preserve"> </w:t>
      </w:r>
      <w:r w:rsidR="009E47C0">
        <w:t>Oportunidades</w:t>
      </w:r>
      <w:bookmarkEnd w:id="560"/>
      <w:bookmarkEnd w:id="561"/>
      <w:bookmarkEnd w:id="562"/>
      <w:bookmarkEnd w:id="563"/>
    </w:p>
    <w:p w:rsidR="00F15ABE" w:rsidRPr="00F15ABE" w:rsidRDefault="00630281" w:rsidP="00F15ABE">
      <w:pPr>
        <w:pStyle w:val="Ttulo3"/>
        <w:spacing w:line="360" w:lineRule="auto"/>
      </w:pPr>
      <w:bookmarkStart w:id="564" w:name="_Toc277170610"/>
      <w:bookmarkStart w:id="565" w:name="_Toc277602355"/>
      <w:r>
        <w:t xml:space="preserve">1.4.1 </w:t>
      </w:r>
      <w:r w:rsidR="009E47C0">
        <w:t>Creciente demanda en seguridad de aplicaciones por parte de la industria.</w:t>
      </w:r>
      <w:bookmarkEnd w:id="564"/>
      <w:bookmarkEnd w:id="565"/>
    </w:p>
    <w:p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rsidR="00895797" w:rsidRDefault="00895797" w:rsidP="00A97AD6">
      <w:pPr>
        <w:spacing w:line="240" w:lineRule="auto"/>
      </w:pPr>
    </w:p>
    <w:p w:rsidR="00337C18" w:rsidRDefault="00895797" w:rsidP="00895797">
      <w:r>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rsidR="00F14508" w:rsidRDefault="00630281" w:rsidP="00F14508">
      <w:pPr>
        <w:pStyle w:val="Ttulo3"/>
      </w:pPr>
      <w:bookmarkStart w:id="566" w:name="_Toc277170611"/>
      <w:bookmarkStart w:id="567" w:name="_Toc277602356"/>
      <w:r>
        <w:lastRenderedPageBreak/>
        <w:t xml:space="preserve">1.4.2 </w:t>
      </w:r>
      <w:r w:rsidR="00F14508">
        <w:t>Rápida evolución del lenguaje de programación C#</w:t>
      </w:r>
      <w:bookmarkEnd w:id="566"/>
      <w:bookmarkEnd w:id="567"/>
      <w:r w:rsidR="00F14508">
        <w:t xml:space="preserve"> </w:t>
      </w:r>
    </w:p>
    <w:p w:rsidR="003C0230"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rsidR="00A25D4A" w:rsidRDefault="00630281" w:rsidP="00A25D4A">
      <w:pPr>
        <w:pStyle w:val="Ttulo3"/>
      </w:pPr>
      <w:bookmarkStart w:id="568" w:name="_Toc277170612"/>
      <w:bookmarkStart w:id="569" w:name="_Toc277602357"/>
      <w:r>
        <w:t xml:space="preserve">1.4.3 </w:t>
      </w:r>
      <w:r w:rsidR="00CC7A62">
        <w:t>Herramienta integrada en el ambiente de desarrollo</w:t>
      </w:r>
      <w:bookmarkEnd w:id="568"/>
      <w:bookmarkEnd w:id="569"/>
    </w:p>
    <w:p w:rsidR="00CC7A62" w:rsidRDefault="00CC7A62" w:rsidP="00CC7A62">
      <w:r>
        <w:tab/>
        <w:t xml:space="preserve">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w:t>
      </w:r>
      <w:r>
        <w:lastRenderedPageBreak/>
        <w:t>desarrollador de software será transparente</w:t>
      </w:r>
      <w:r w:rsidR="00337C18">
        <w:t xml:space="preserve"> el uso del </w:t>
      </w:r>
      <w:r w:rsidR="001C0DE5">
        <w:t>mismo, reduciendo</w:t>
      </w:r>
      <w:r>
        <w:t xml:space="preserve"> de </w:t>
      </w:r>
      <w:r w:rsidR="00177CC2">
        <w:t xml:space="preserve">esta </w:t>
      </w:r>
      <w:r>
        <w:t>forma la resistencia al cambio.</w:t>
      </w:r>
    </w:p>
    <w:p w:rsidR="00CC7A62" w:rsidRDefault="00630281" w:rsidP="00CC7A62">
      <w:pPr>
        <w:pStyle w:val="Ttulo3"/>
      </w:pPr>
      <w:bookmarkStart w:id="570" w:name="_Toc277170613"/>
      <w:bookmarkStart w:id="571" w:name="_Toc277602358"/>
      <w:r>
        <w:t xml:space="preserve">1.4.4 </w:t>
      </w:r>
      <w:r w:rsidR="00CC7A62">
        <w:t>Acercamiento de nuevos clientes potenciales</w:t>
      </w:r>
      <w:bookmarkEnd w:id="570"/>
      <w:bookmarkEnd w:id="571"/>
      <w:r w:rsidR="00CC7A62">
        <w:t xml:space="preserve"> </w:t>
      </w:r>
    </w:p>
    <w:p w:rsidR="00CC7A62" w:rsidRDefault="00CC7A62" w:rsidP="00CC7A62">
      <w:r>
        <w:tab/>
        <w:t>La empresa Security Innovation recientemente adquirió a la empres</w:t>
      </w:r>
      <w:r w:rsidR="00776F97">
        <w:t>a</w:t>
      </w:r>
      <w:r>
        <w:t xml:space="preserve"> </w:t>
      </w:r>
      <w:proofErr w:type="spellStart"/>
      <w:r>
        <w:t>Safelight</w:t>
      </w:r>
      <w:proofErr w:type="spellEnd"/>
      <w:r>
        <w:rPr>
          <w:rStyle w:val="Refdenotaalpie"/>
        </w:rPr>
        <w:footnoteReference w:id="5"/>
      </w:r>
      <w:r w:rsidR="00776F97">
        <w:t>,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Innovation y muchos de ellos se convierten a su vez en nuevos clientes.</w:t>
      </w:r>
    </w:p>
    <w:p w:rsidR="001F5B65" w:rsidRDefault="00D23F03" w:rsidP="001F5B65">
      <w:pPr>
        <w:pStyle w:val="Ttulo2"/>
      </w:pPr>
      <w:bookmarkStart w:id="572" w:name="_Toc274493537"/>
      <w:bookmarkStart w:id="573" w:name="_Toc277169208"/>
      <w:bookmarkStart w:id="574" w:name="_Toc277170614"/>
      <w:bookmarkStart w:id="575" w:name="_Toc277602359"/>
      <w:r>
        <w:t>1.</w:t>
      </w:r>
      <w:r w:rsidR="00630281">
        <w:t>5</w:t>
      </w:r>
      <w:r>
        <w:t xml:space="preserve"> </w:t>
      </w:r>
      <w:r w:rsidR="001F5B65">
        <w:t>Debilidades</w:t>
      </w:r>
      <w:bookmarkEnd w:id="572"/>
      <w:bookmarkEnd w:id="573"/>
      <w:bookmarkEnd w:id="574"/>
      <w:bookmarkEnd w:id="575"/>
    </w:p>
    <w:p w:rsidR="001F5B65" w:rsidRDefault="00630281" w:rsidP="001F5B65">
      <w:pPr>
        <w:pStyle w:val="Ttulo3"/>
      </w:pPr>
      <w:bookmarkStart w:id="576" w:name="_Toc277170615"/>
      <w:bookmarkStart w:id="577" w:name="_Toc277602360"/>
      <w:r>
        <w:t xml:space="preserve">1.5.1 </w:t>
      </w:r>
      <w:r w:rsidR="001F5B65">
        <w:t>Poca o nula inserción en el campo del análisis estático de código</w:t>
      </w:r>
      <w:bookmarkEnd w:id="576"/>
      <w:bookmarkEnd w:id="577"/>
    </w:p>
    <w:p w:rsidR="001F5B65" w:rsidRDefault="001F5B65" w:rsidP="001F5B65">
      <w:r>
        <w:tab/>
        <w:t>Pese a que la empresa Security Innovation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w:t>
      </w:r>
      <w:r>
        <w:lastRenderedPageBreak/>
        <w:t xml:space="preserve">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rsidR="00370926" w:rsidRDefault="00630281" w:rsidP="00370926">
      <w:pPr>
        <w:pStyle w:val="Ttulo3"/>
        <w:spacing w:line="360" w:lineRule="auto"/>
      </w:pPr>
      <w:bookmarkStart w:id="578" w:name="_Toc277170616"/>
      <w:bookmarkStart w:id="579" w:name="_Toc277602361"/>
      <w:r>
        <w:t xml:space="preserve">1.5.2 </w:t>
      </w:r>
      <w:r w:rsidR="00370926">
        <w:t>Dependencia de terceras empresas para realizar el análisis estático de código.</w:t>
      </w:r>
      <w:bookmarkEnd w:id="578"/>
      <w:bookmarkEnd w:id="579"/>
    </w:p>
    <w:p w:rsidR="00370926" w:rsidRDefault="00370926" w:rsidP="00370926">
      <w:r>
        <w:tab/>
        <w:t>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problemas de compatibilidad entre las partes que generan la tendencia a errores y al trabajo coordinado. De igual forma</w:t>
      </w:r>
      <w:ins w:id="580" w:author="Laica" w:date="2014-11-23T20:23:00Z">
        <w:r w:rsidR="000D1254">
          <w:t>,</w:t>
        </w:r>
      </w:ins>
      <w:r>
        <w:t xml:space="preserve">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rsidR="00DC7C0D" w:rsidRDefault="00630281" w:rsidP="00DC7C0D">
      <w:pPr>
        <w:pStyle w:val="Ttulo3"/>
        <w:spacing w:line="360" w:lineRule="auto"/>
      </w:pPr>
      <w:bookmarkStart w:id="581" w:name="_Toc277170617"/>
      <w:bookmarkStart w:id="582" w:name="_Toc277602362"/>
      <w:r>
        <w:t xml:space="preserve">1.5.3 </w:t>
      </w:r>
      <w:r w:rsidR="00DC7C0D">
        <w:t>Proyectos de código abierto y gratuito ofrecen productos similares a muy bajo costo.</w:t>
      </w:r>
      <w:bookmarkEnd w:id="581"/>
      <w:bookmarkEnd w:id="582"/>
    </w:p>
    <w:p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w:t>
      </w:r>
      <w:r>
        <w:lastRenderedPageBreak/>
        <w:t xml:space="preserve">cierto no se asemejan a los productos comerciales, tienen un funcionamiento un tanto parecido. Este factor genera que se prefiera implementar controles internos y </w:t>
      </w:r>
      <w:proofErr w:type="gramStart"/>
      <w:r>
        <w:t>políticas</w:t>
      </w:r>
      <w:proofErr w:type="gramEnd"/>
      <w:r>
        <w:t xml:space="preserve"> basados en estándares gratuitos</w:t>
      </w:r>
      <w:del w:id="583" w:author="Laica" w:date="2014-11-23T20:23:00Z">
        <w:r w:rsidDel="000D1254">
          <w:delText xml:space="preserve"> </w:delText>
        </w:r>
      </w:del>
      <w:r w:rsidR="00F61DA2">
        <w:t>. Las organizacion</w:t>
      </w:r>
      <w:r w:rsidR="00BF06CB">
        <w:t>es que comercializan productos se ven confrontados cuando la calidad de los estándares y herramientas grat</w:t>
      </w:r>
      <w:r w:rsidR="00337C18">
        <w:t>uitas es ampliamente reconocida.</w:t>
      </w:r>
    </w:p>
    <w:p w:rsidR="00BF06CB" w:rsidRDefault="00630281" w:rsidP="00BF06CB">
      <w:pPr>
        <w:pStyle w:val="Ttulo3"/>
        <w:spacing w:line="360" w:lineRule="auto"/>
      </w:pPr>
      <w:bookmarkStart w:id="584" w:name="_Toc277170618"/>
      <w:bookmarkStart w:id="585" w:name="_Toc277602363"/>
      <w:r>
        <w:t xml:space="preserve">1.5.4 </w:t>
      </w:r>
      <w:r w:rsidR="00BF06CB">
        <w:t>Plugin limitado a un lenguaje de programación y a un entorno integrado de desarrollo.</w:t>
      </w:r>
      <w:bookmarkEnd w:id="584"/>
      <w:bookmarkEnd w:id="585"/>
    </w:p>
    <w:p w:rsidR="00BF06CB" w:rsidRDefault="00BF06CB" w:rsidP="00BF06CB">
      <w:r>
        <w:tab/>
        <w:t xml:space="preserve">El prototipo funcional del componente o plugin a desarrollarse está </w:t>
      </w:r>
      <w:r w:rsidR="00337C18">
        <w:t>destinado</w:t>
      </w:r>
      <w:r>
        <w:t xml:space="preserve"> al ambiente de desarrollo Visual Studio.NET y al lenguaje de programación C#</w:t>
      </w:r>
      <w:del w:id="586" w:author="Laica" w:date="2014-11-23T20:23:00Z">
        <w:r w:rsidDel="000D1254">
          <w:delText xml:space="preserve"> </w:delText>
        </w:r>
      </w:del>
      <w:r>
        <w:t xml:space="preserve">.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de la plataforma de programación de Microsoft, como lo es el caso del lenguaje </w:t>
      </w:r>
      <w:r w:rsidR="007F3C1E">
        <w:t>Visual</w:t>
      </w:r>
      <w:r>
        <w:t xml:space="preserve"> Basic.NET.</w:t>
      </w:r>
    </w:p>
    <w:p w:rsidR="007F3C1E" w:rsidRDefault="00D87F43" w:rsidP="007F3C1E">
      <w:pPr>
        <w:pStyle w:val="Ttulo2"/>
      </w:pPr>
      <w:bookmarkStart w:id="587" w:name="_Toc274493538"/>
      <w:bookmarkStart w:id="588" w:name="_Toc277169209"/>
      <w:bookmarkStart w:id="589" w:name="_Toc277170619"/>
      <w:bookmarkStart w:id="590" w:name="_Toc277602364"/>
      <w:r>
        <w:t>1.</w:t>
      </w:r>
      <w:r w:rsidR="00630281">
        <w:t>6</w:t>
      </w:r>
      <w:r>
        <w:t xml:space="preserve"> </w:t>
      </w:r>
      <w:r w:rsidR="007F3C1E">
        <w:t>Amenazas</w:t>
      </w:r>
      <w:bookmarkEnd w:id="587"/>
      <w:bookmarkEnd w:id="588"/>
      <w:bookmarkEnd w:id="589"/>
      <w:bookmarkEnd w:id="590"/>
    </w:p>
    <w:p w:rsidR="007F3C1E" w:rsidRDefault="00630281" w:rsidP="007F3C1E">
      <w:pPr>
        <w:pStyle w:val="Ttulo3"/>
      </w:pPr>
      <w:bookmarkStart w:id="591" w:name="_Toc277170620"/>
      <w:bookmarkStart w:id="592" w:name="_Toc277602365"/>
      <w:r>
        <w:t xml:space="preserve">1.6.1 </w:t>
      </w:r>
      <w:r w:rsidR="007F3C1E">
        <w:t>La competencia ofrece productos similares e integrados</w:t>
      </w:r>
      <w:bookmarkEnd w:id="591"/>
      <w:bookmarkEnd w:id="592"/>
    </w:p>
    <w:p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 xml:space="preserve">organizaciones, con años de </w:t>
      </w:r>
      <w:r w:rsidR="000F453A">
        <w:lastRenderedPageBreak/>
        <w:t xml:space="preserve">existencia </w:t>
      </w:r>
      <w:r w:rsidR="00B50973">
        <w:t>en el mercado, crean productos innovadores con el resp</w:t>
      </w:r>
      <w:r w:rsidR="0090474E">
        <w:t>aldo de calidad del fabricante y que son atractivas por su grado de confianza.</w:t>
      </w:r>
      <w:r w:rsidR="00457E07">
        <w:t xml:space="preserve"> </w:t>
      </w:r>
    </w:p>
    <w:p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rsidR="00734724" w:rsidRDefault="00734724" w:rsidP="007F3C1E">
      <w:r>
        <w:tab/>
      </w:r>
      <w:r w:rsidR="00457E07">
        <w:t>El enfoque proporcionado por las herramientas mencionadas anteriormente, brindan la posibili</w:t>
      </w:r>
      <w:r w:rsidR="00C20940">
        <w:t>dad de realizar un análisis del código fuente, con el objetivo de encontrar vulnerabilidades y generan de esta forma un reporte con los hallazgos, eventualmente el desarrollador analiza detalladamente el informe y procede con las correcciones dictadas por la herramienta.</w:t>
      </w:r>
    </w:p>
    <w:p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rsidR="0090474E" w:rsidRDefault="00630281" w:rsidP="0090474E">
      <w:pPr>
        <w:pStyle w:val="Ttulo3"/>
      </w:pPr>
      <w:bookmarkStart w:id="593" w:name="_Toc277170621"/>
      <w:bookmarkStart w:id="594" w:name="_Toc277602366"/>
      <w:r>
        <w:t xml:space="preserve">1.6.2 </w:t>
      </w:r>
      <w:r w:rsidR="0090474E">
        <w:t>Clientes prefieren productos unificados</w:t>
      </w:r>
      <w:bookmarkEnd w:id="593"/>
      <w:bookmarkEnd w:id="594"/>
    </w:p>
    <w:p w:rsidR="006A2122" w:rsidRDefault="0090474E" w:rsidP="0090474E">
      <w:r>
        <w:tab/>
        <w:t xml:space="preserve">Siempre existe la </w:t>
      </w:r>
      <w:r w:rsidR="00337C18">
        <w:t>opción</w:t>
      </w:r>
      <w:r>
        <w:t xml:space="preserve"> de que un cliente elija otro producto que satisfaga las necesidades y que le permita cumplir a cabalidad con sus </w:t>
      </w:r>
      <w:r>
        <w:lastRenderedPageBreak/>
        <w:t>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rsidR="0065237C" w:rsidRDefault="0090474E" w:rsidP="0090474E">
      <w:r>
        <w:t>Cuando existe complejidad en el momento de implementar una solución de software en la organización</w:t>
      </w:r>
      <w:r w:rsidR="002F71E3">
        <w:t>, se pierde la funcionalidad de la misma</w:t>
      </w:r>
      <w:r>
        <w:t xml:space="preserve">, ya que se </w:t>
      </w:r>
      <w:r>
        <w:lastRenderedPageBreak/>
        <w:t xml:space="preserve">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rsidR="00A90114" w:rsidRDefault="00E10AE1" w:rsidP="00E10AE1">
      <w:r>
        <w:t>1.6.3 Uso de tecnologías que no son suficientemente  maduras.</w:t>
      </w:r>
    </w:p>
    <w:p w:rsidR="000606A5" w:rsidRDefault="00A90114" w:rsidP="00E10AE1">
      <w:r>
        <w:tab/>
      </w:r>
      <w:r w:rsidR="00E10AE1">
        <w:t xml:space="preserve">El prototipo funcional centra sus características únicas en el nuevo compilador de C# denominado Roslyn. No obstante Roslyn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(2010)</w:t>
      </w:r>
      <w:ins w:id="595" w:author="Laica" w:date="2014-11-23T20:24:00Z">
        <w:r w:rsidR="000D1254">
          <w:rPr>
            <w:lang w:val="en-US"/>
          </w:rPr>
          <w:t>,</w:t>
        </w:r>
      </w:ins>
      <w:r w:rsidR="00B917CE" w:rsidRPr="00C565E1">
        <w:rPr>
          <w:lang w:val="en-US"/>
        </w:rPr>
        <w:t xml:space="preserve">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ty Technology Preview</w:t>
      </w:r>
      <w:ins w:id="596" w:author="Laica" w:date="2014-11-23T20:24:00Z">
        <w:r w:rsidR="000D1254">
          <w:rPr>
            <w:lang w:val="en-US"/>
          </w:rPr>
          <w:t>,</w:t>
        </w:r>
      </w:ins>
      <w:r w:rsidR="00B917CE" w:rsidRPr="00C565E1">
        <w:rPr>
          <w:lang w:val="en-US"/>
        </w:rPr>
        <w:t xml:space="preserve"> </w:t>
      </w:r>
      <w:proofErr w:type="spellStart"/>
      <w:r w:rsidR="00B917CE" w:rsidRPr="00C565E1">
        <w:rPr>
          <w:lang w:val="en-US"/>
        </w:rPr>
        <w:t>indica</w:t>
      </w:r>
      <w:proofErr w:type="spellEnd"/>
      <w:r w:rsidR="00B917CE" w:rsidRPr="00C565E1">
        <w:rPr>
          <w:lang w:val="en-US"/>
        </w:rPr>
        <w:t>:</w:t>
      </w:r>
    </w:p>
    <w:p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lastRenderedPageBreak/>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rsidR="00A076C8" w:rsidRDefault="00A076C8" w:rsidP="00A90114"/>
    <w:p w:rsidR="00DC0D83" w:rsidRDefault="009B5629" w:rsidP="009B5629">
      <w:r>
        <w:tab/>
        <w:t>En vista de la definición anterior 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rsidR="008F7FAB" w:rsidRDefault="008F7FAB" w:rsidP="00A90114">
      <w:r>
        <w:tab/>
        <w:t>Tal como se ilustra en la siguiente imagen, con fecha Octubre de 2014 existen 220 asuntos reportados en el sitio oficial de Roslyn. Pese a que no todos esos asuntos listados corresponden a errores propiamente, si son solicitudes activas de usuarios que tratan de obtener un producto de mejor calidad.</w:t>
      </w:r>
    </w:p>
    <w:p w:rsidR="003544EE" w:rsidRDefault="003544EE" w:rsidP="00A90114"/>
    <w:p w:rsidR="003544EE" w:rsidRDefault="003544EE" w:rsidP="00A90114"/>
    <w:p w:rsidR="003544EE" w:rsidRDefault="003544EE" w:rsidP="00A90114"/>
    <w:p w:rsidR="003544EE" w:rsidRDefault="003544EE" w:rsidP="00A90114"/>
    <w:p w:rsidR="003544EE" w:rsidRDefault="003544EE" w:rsidP="00A90114"/>
    <w:p w:rsidR="008F7FAB" w:rsidRPr="00C2224A" w:rsidRDefault="008F7FAB" w:rsidP="00C2224A">
      <w:pPr>
        <w:pStyle w:val="Epgrafe"/>
        <w:keepNext/>
        <w:jc w:val="center"/>
        <w:rPr>
          <w:color w:val="auto"/>
          <w:sz w:val="24"/>
          <w:szCs w:val="24"/>
        </w:rPr>
      </w:pPr>
      <w:bookmarkStart w:id="597" w:name="_Toc277170622"/>
      <w:bookmarkStart w:id="598" w:name="_Toc277602535"/>
      <w:r w:rsidRPr="00C2224A">
        <w:rPr>
          <w:color w:val="auto"/>
          <w:sz w:val="24"/>
          <w:szCs w:val="24"/>
        </w:rPr>
        <w:lastRenderedPageBreak/>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6</w:t>
      </w:r>
      <w:r w:rsidR="001216AC" w:rsidRPr="00C2224A">
        <w:rPr>
          <w:color w:val="auto"/>
          <w:sz w:val="24"/>
          <w:szCs w:val="24"/>
        </w:rPr>
        <w:fldChar w:fldCharType="end"/>
      </w:r>
      <w:r w:rsidRPr="00C2224A">
        <w:rPr>
          <w:color w:val="auto"/>
          <w:sz w:val="24"/>
          <w:szCs w:val="24"/>
        </w:rPr>
        <w:t xml:space="preserve"> Listado de defectos o asuntos creados para la plataforma Roslyn</w:t>
      </w:r>
      <w:bookmarkEnd w:id="597"/>
      <w:bookmarkEnd w:id="598"/>
    </w:p>
    <w:p w:rsidR="0027279B" w:rsidRPr="0027279B" w:rsidRDefault="0027279B" w:rsidP="0027279B"/>
    <w:p w:rsidR="008F7FAB" w:rsidRDefault="008F7FAB" w:rsidP="00A90114">
      <w:r>
        <w:rPr>
          <w:noProof/>
          <w:lang w:val="en-US"/>
        </w:rPr>
        <w:drawing>
          <wp:inline distT="0" distB="0" distL="0" distR="0">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851785"/>
                    </a:xfrm>
                    <a:prstGeom prst="rect">
                      <a:avLst/>
                    </a:prstGeom>
                  </pic:spPr>
                </pic:pic>
              </a:graphicData>
            </a:graphic>
          </wp:inline>
        </w:drawing>
      </w:r>
    </w:p>
    <w:p w:rsidR="00A076C8" w:rsidRPr="0027279B" w:rsidRDefault="008F7FAB" w:rsidP="00C2224A">
      <w:pPr>
        <w:pStyle w:val="Ttulo4"/>
        <w:jc w:val="center"/>
      </w:pPr>
      <w:bookmarkStart w:id="599" w:name="_Toc277170623"/>
      <w:r w:rsidRPr="0027279B">
        <w:t>Fuente</w:t>
      </w:r>
      <w:r w:rsidR="001F4EAF">
        <w:t>:</w:t>
      </w:r>
      <w:r w:rsidRPr="0027279B">
        <w:t xml:space="preserve"> https://roslyn.codeplex.com/workitem/list/advanced?size=100</w:t>
      </w:r>
      <w:bookmarkEnd w:id="599"/>
    </w:p>
    <w:p w:rsidR="00A076C8" w:rsidRDefault="00A076C8" w:rsidP="00A90114"/>
    <w:p w:rsidR="00A076C8" w:rsidRDefault="009C2454" w:rsidP="00A90114">
      <w:r>
        <w:tab/>
      </w:r>
      <w:r w:rsidR="008F7FAB">
        <w:t xml:space="preserve">Aunado a ello se puede observar que la plataforma de compilación Roslyn es de código abierto; los desarrolladores en general pueden extender la plataforma y agregar mejoras sustanciales, no obstante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rsidR="00280B23" w:rsidRDefault="00E858AF" w:rsidP="00A90114">
      <w:r>
        <w:lastRenderedPageBreak/>
        <w:tab/>
      </w:r>
      <w:r w:rsidR="00280B23">
        <w:t xml:space="preserve">En la imagen siguiente se muestra que la plataforma de compilación Roslyn se encuentra bajo la licencia  de Apache </w:t>
      </w:r>
      <w:proofErr w:type="gramStart"/>
      <w:r w:rsidR="00280B23">
        <w:t>2.0 .</w:t>
      </w:r>
      <w:proofErr w:type="gramEnd"/>
      <w:r w:rsidR="00280B23">
        <w:t xml:space="preserve"> Según se indica en el sitio oficial de Apache (2014) “La Fundación Apache Software usa varias licencias para distribuir software y documentación, aceptar colaboración regular de individuos y corporaciones y aceptar donaciones.”</w:t>
      </w:r>
    </w:p>
    <w:p w:rsidR="00280B23" w:rsidRPr="00C2224A" w:rsidRDefault="00280B23" w:rsidP="00C2224A">
      <w:pPr>
        <w:pStyle w:val="Epgrafe"/>
        <w:keepNext/>
        <w:jc w:val="center"/>
        <w:rPr>
          <w:color w:val="auto"/>
          <w:sz w:val="24"/>
          <w:szCs w:val="24"/>
        </w:rPr>
      </w:pPr>
      <w:bookmarkStart w:id="600" w:name="_Toc277170624"/>
      <w:bookmarkStart w:id="601" w:name="_Toc277602536"/>
      <w:r w:rsidRPr="00C2224A">
        <w:rPr>
          <w:color w:val="auto"/>
          <w:sz w:val="24"/>
          <w:szCs w:val="24"/>
        </w:rPr>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7</w:t>
      </w:r>
      <w:r w:rsidR="001216AC" w:rsidRPr="00C2224A">
        <w:rPr>
          <w:color w:val="auto"/>
          <w:sz w:val="24"/>
          <w:szCs w:val="24"/>
        </w:rPr>
        <w:fldChar w:fldCharType="end"/>
      </w:r>
      <w:r w:rsidRPr="00C2224A">
        <w:rPr>
          <w:color w:val="auto"/>
          <w:sz w:val="24"/>
          <w:szCs w:val="24"/>
        </w:rPr>
        <w:t xml:space="preserve"> Licencia Apache 2.0 de la plataforma de compilación Roslyn.</w:t>
      </w:r>
      <w:bookmarkEnd w:id="600"/>
      <w:bookmarkEnd w:id="601"/>
    </w:p>
    <w:p w:rsidR="00A076C8" w:rsidRDefault="00280B23" w:rsidP="00A90114">
      <w:r>
        <w:rPr>
          <w:noProof/>
          <w:lang w:val="en-US"/>
        </w:rPr>
        <w:drawing>
          <wp:inline distT="0" distB="0" distL="0" distR="0">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233930"/>
                    </a:xfrm>
                    <a:prstGeom prst="rect">
                      <a:avLst/>
                    </a:prstGeom>
                  </pic:spPr>
                </pic:pic>
              </a:graphicData>
            </a:graphic>
          </wp:inline>
        </w:drawing>
      </w:r>
    </w:p>
    <w:p w:rsidR="00A076C8" w:rsidRPr="003A671C" w:rsidRDefault="00280B23" w:rsidP="00C2224A">
      <w:pPr>
        <w:pStyle w:val="Ttulo4"/>
        <w:jc w:val="center"/>
      </w:pPr>
      <w:bookmarkStart w:id="602" w:name="_Toc277170625"/>
      <w:r w:rsidRPr="003A671C">
        <w:t>Fuente</w:t>
      </w:r>
      <w:r w:rsidR="001F4EAF">
        <w:t>:</w:t>
      </w:r>
      <w:r w:rsidRPr="003A671C">
        <w:t xml:space="preserve"> https://roslyn.codeplex.com/license</w:t>
      </w:r>
      <w:bookmarkEnd w:id="602"/>
    </w:p>
    <w:p w:rsidR="00FB0D7D" w:rsidRDefault="00FB0D7D" w:rsidP="00A90114"/>
    <w:p w:rsidR="00FB0D7D" w:rsidRDefault="00FB0D7D"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561B1B" w:rsidRDefault="00561B1B"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DC0D83" w:rsidRDefault="00DC0D83" w:rsidP="00A90114"/>
    <w:p w:rsidR="009C2454" w:rsidRDefault="009C2454" w:rsidP="001515F3">
      <w:pPr>
        <w:pStyle w:val="Ttulo1"/>
        <w:spacing w:line="240" w:lineRule="auto"/>
        <w:jc w:val="right"/>
      </w:pPr>
    </w:p>
    <w:p w:rsidR="003544EE" w:rsidRDefault="003544EE" w:rsidP="001515F3">
      <w:pPr>
        <w:pStyle w:val="Ttulo1"/>
        <w:spacing w:line="240" w:lineRule="auto"/>
        <w:jc w:val="right"/>
      </w:pPr>
      <w:bookmarkStart w:id="603" w:name="_Toc274493539"/>
      <w:bookmarkStart w:id="604" w:name="_Toc277169210"/>
      <w:bookmarkStart w:id="605" w:name="_Toc277170626"/>
      <w:bookmarkStart w:id="606" w:name="_Toc277602367"/>
    </w:p>
    <w:p w:rsidR="003544EE" w:rsidRDefault="003544EE" w:rsidP="001515F3">
      <w:pPr>
        <w:pStyle w:val="Ttulo1"/>
        <w:spacing w:line="240" w:lineRule="auto"/>
        <w:jc w:val="right"/>
      </w:pPr>
    </w:p>
    <w:p w:rsidR="003544EE" w:rsidRDefault="003544EE" w:rsidP="001515F3">
      <w:pPr>
        <w:pStyle w:val="Ttulo1"/>
        <w:spacing w:line="240" w:lineRule="auto"/>
        <w:jc w:val="right"/>
      </w:pPr>
    </w:p>
    <w:p w:rsidR="006D2081" w:rsidRDefault="006A2122" w:rsidP="001515F3">
      <w:pPr>
        <w:pStyle w:val="Ttulo1"/>
        <w:spacing w:line="240" w:lineRule="auto"/>
        <w:jc w:val="right"/>
      </w:pPr>
      <w:r>
        <w:t xml:space="preserve">CAPÍTULO </w:t>
      </w:r>
      <w:r w:rsidR="00561B1B">
        <w:t>ll</w:t>
      </w:r>
      <w:bookmarkEnd w:id="603"/>
      <w:bookmarkEnd w:id="604"/>
      <w:bookmarkEnd w:id="605"/>
      <w:bookmarkEnd w:id="606"/>
      <w:r w:rsidR="00561B1B">
        <w:t xml:space="preserve">  </w:t>
      </w:r>
    </w:p>
    <w:p w:rsidR="00561B1B" w:rsidRDefault="00561B1B" w:rsidP="001515F3">
      <w:pPr>
        <w:pStyle w:val="Ttulo1"/>
        <w:spacing w:line="240" w:lineRule="auto"/>
        <w:jc w:val="right"/>
      </w:pPr>
      <w:bookmarkStart w:id="607" w:name="_Toc274493540"/>
      <w:bookmarkStart w:id="608" w:name="_Toc277169211"/>
      <w:bookmarkStart w:id="609" w:name="_Toc277170627"/>
      <w:bookmarkStart w:id="610" w:name="_Toc277602368"/>
      <w:r>
        <w:t xml:space="preserve">MARCO </w:t>
      </w:r>
      <w:r w:rsidR="006A2122">
        <w:t>TEÓRICO</w:t>
      </w:r>
      <w:bookmarkEnd w:id="607"/>
      <w:bookmarkEnd w:id="608"/>
      <w:bookmarkEnd w:id="609"/>
      <w:bookmarkEnd w:id="610"/>
    </w:p>
    <w:p w:rsidR="006D2081" w:rsidRDefault="006D2081" w:rsidP="001515F3"/>
    <w:p w:rsidR="006D2081" w:rsidRDefault="006D2081" w:rsidP="001515F3"/>
    <w:p w:rsidR="006D2081" w:rsidRDefault="006D2081" w:rsidP="00A90114"/>
    <w:p w:rsidR="003544EE" w:rsidRDefault="003544EE" w:rsidP="00A90114"/>
    <w:p w:rsidR="003544EE" w:rsidRDefault="003544EE" w:rsidP="00A90114"/>
    <w:p w:rsidR="0074618B" w:rsidRDefault="0074618B" w:rsidP="00A90114"/>
    <w:p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rsidR="006D453A" w:rsidRDefault="00E62166" w:rsidP="00B12004">
      <w:pPr>
        <w:pStyle w:val="Ttulo2"/>
      </w:pPr>
      <w:bookmarkStart w:id="611" w:name="_Toc274493541"/>
      <w:bookmarkStart w:id="612" w:name="_Toc277169212"/>
      <w:bookmarkStart w:id="613" w:name="_Toc277170628"/>
      <w:bookmarkStart w:id="614" w:name="_Toc277602369"/>
      <w:r>
        <w:t xml:space="preserve">2.1 </w:t>
      </w:r>
      <w:r w:rsidR="00A85FBC">
        <w:t>Sistemas de Información</w:t>
      </w:r>
      <w:bookmarkEnd w:id="611"/>
      <w:bookmarkEnd w:id="612"/>
      <w:bookmarkEnd w:id="613"/>
      <w:bookmarkEnd w:id="614"/>
      <w:r w:rsidR="00A85FBC">
        <w:t xml:space="preserve"> </w:t>
      </w:r>
    </w:p>
    <w:p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rsidR="004C131C" w:rsidRDefault="004C131C" w:rsidP="006D453A">
      <w:r>
        <w:lastRenderedPageBreak/>
        <w:tab/>
      </w:r>
      <w:r w:rsidR="002A1C7A">
        <w:t>Existen</w:t>
      </w:r>
      <w:r>
        <w:t xml:space="preserve"> </w:t>
      </w:r>
      <w:r w:rsidR="002A1C7A">
        <w:t>varios tipos de sistemas de información entre los que se destacan</w:t>
      </w:r>
      <w:r w:rsidR="001F4EAF">
        <w:t>:</w:t>
      </w:r>
    </w:p>
    <w:p w:rsidR="006E52B6" w:rsidRDefault="002A1C7A" w:rsidP="002A1C7A">
      <w:pPr>
        <w:pStyle w:val="Prrafodelista"/>
        <w:numPr>
          <w:ilvl w:val="0"/>
          <w:numId w:val="21"/>
        </w:numPr>
      </w:pPr>
      <w:r w:rsidRPr="006622D0">
        <w:t xml:space="preserve">Sistemas de procesamiento de transacciones: </w:t>
      </w:r>
    </w:p>
    <w:p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rsidR="006E52B6" w:rsidRDefault="002A1C7A" w:rsidP="002A1C7A">
      <w:pPr>
        <w:pStyle w:val="Prrafodelista"/>
        <w:numPr>
          <w:ilvl w:val="0"/>
          <w:numId w:val="21"/>
        </w:numPr>
      </w:pPr>
      <w:r>
        <w:t>Sistemas de automatización de oficinas</w:t>
      </w:r>
      <w:r w:rsidR="001F4EAF">
        <w:t>:</w:t>
      </w:r>
    </w:p>
    <w:p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rsidR="006E52B6" w:rsidRDefault="008949A4" w:rsidP="002A1C7A">
      <w:pPr>
        <w:pStyle w:val="Prrafodelista"/>
        <w:numPr>
          <w:ilvl w:val="0"/>
          <w:numId w:val="21"/>
        </w:numPr>
      </w:pPr>
      <w:r>
        <w:t>Sistemas de información administrativa</w:t>
      </w:r>
      <w:r w:rsidR="00B84D34">
        <w:t>:</w:t>
      </w:r>
    </w:p>
    <w:p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rsidR="001B48FD" w:rsidRDefault="008949A4" w:rsidP="002A1C7A">
      <w:pPr>
        <w:pStyle w:val="Prrafodelista"/>
        <w:numPr>
          <w:ilvl w:val="0"/>
          <w:numId w:val="21"/>
        </w:numPr>
      </w:pPr>
      <w:r>
        <w:t>Sistema de soporte de decisiones:</w:t>
      </w:r>
    </w:p>
    <w:p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rsidR="00B84D34" w:rsidRDefault="005538C6" w:rsidP="002A1C7A">
      <w:pPr>
        <w:pStyle w:val="Prrafodelista"/>
        <w:numPr>
          <w:ilvl w:val="0"/>
          <w:numId w:val="21"/>
        </w:numPr>
      </w:pPr>
      <w:r>
        <w:t>Inteligencia artificial y sistemas expertos</w:t>
      </w:r>
      <w:r w:rsidR="00B84D34">
        <w:t>:</w:t>
      </w:r>
    </w:p>
    <w:p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rsidR="005538C6" w:rsidRDefault="00E62166" w:rsidP="00636771">
      <w:pPr>
        <w:pStyle w:val="Ttulo2"/>
      </w:pPr>
      <w:bookmarkStart w:id="615" w:name="_Toc274493542"/>
      <w:bookmarkStart w:id="616" w:name="_Toc277169213"/>
      <w:bookmarkStart w:id="617" w:name="_Toc277170629"/>
      <w:bookmarkStart w:id="618" w:name="_Toc277602370"/>
      <w:r>
        <w:t xml:space="preserve">2.2 </w:t>
      </w:r>
      <w:r w:rsidR="00636771">
        <w:t>Desarrollo de Sistemas</w:t>
      </w:r>
      <w:bookmarkEnd w:id="615"/>
      <w:bookmarkEnd w:id="616"/>
      <w:bookmarkEnd w:id="617"/>
      <w:bookmarkEnd w:id="618"/>
    </w:p>
    <w:p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xml:space="preserve">, </w:t>
      </w:r>
      <w:proofErr w:type="spellStart"/>
      <w:r w:rsidR="003755F7">
        <w:t>Addison-Wesley</w:t>
      </w:r>
      <w:proofErr w:type="spellEnd"/>
      <w:r w:rsidR="003755F7">
        <w:t xml:space="preserve">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rsidR="00B6328E" w:rsidRDefault="000E0450" w:rsidP="00636771">
      <w:r>
        <w:tab/>
      </w:r>
      <w:r w:rsidR="00B6328E">
        <w:t>En el desarrollo de sistemas existen varias metodologías, a veces llamadas también procesos por varios autores</w:t>
      </w:r>
      <w:r w:rsidR="00ED5C54">
        <w:t xml:space="preserve"> tal es el caso de </w:t>
      </w:r>
      <w:proofErr w:type="spellStart"/>
      <w:r w:rsidR="00ED5C54">
        <w:t>Sommerville</w:t>
      </w:r>
      <w:proofErr w:type="spellEnd"/>
      <w:ins w:id="619" w:author="Laica" w:date="2014-11-23T20:24:00Z">
        <w:r w:rsidR="000D1254">
          <w:t xml:space="preserve"> </w:t>
        </w:r>
      </w:ins>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rsidR="00F35925" w:rsidRDefault="00E62166" w:rsidP="00B6328E">
      <w:pPr>
        <w:pStyle w:val="Ttulo3"/>
      </w:pPr>
      <w:bookmarkStart w:id="620" w:name="_Toc277170630"/>
      <w:bookmarkStart w:id="621" w:name="_Toc277602371"/>
      <w:r>
        <w:t xml:space="preserve">2.2.1 </w:t>
      </w:r>
      <w:r w:rsidR="00B6328E">
        <w:t>Modelo en Cascada (</w:t>
      </w:r>
      <w:proofErr w:type="spellStart"/>
      <w:r w:rsidR="00B6328E">
        <w:t>waterfall</w:t>
      </w:r>
      <w:proofErr w:type="spellEnd"/>
      <w:r w:rsidR="00B6328E">
        <w:t>)</w:t>
      </w:r>
      <w:bookmarkEnd w:id="620"/>
      <w:bookmarkEnd w:id="621"/>
    </w:p>
    <w:p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 se identifican las actividades fundamentales del desarrollo de sistemas tales como desarrollo, validación de datos, recopilación de requerimientos, ejecución de pruebas  y luego se  representan como fases separadas.  El autor Sommerville</w:t>
      </w:r>
      <w:r w:rsidR="009C2454">
        <w:t xml:space="preserve"> </w:t>
      </w:r>
      <w:r w:rsidR="00B6328E">
        <w:t>(2011) identifica cinco fases o etapas en el modelo en cascada, las cuales son:</w:t>
      </w:r>
    </w:p>
    <w:p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rsidR="00254303" w:rsidRDefault="00254303" w:rsidP="005B5A12">
      <w:pPr>
        <w:pStyle w:val="Prrafodelista"/>
        <w:numPr>
          <w:ilvl w:val="0"/>
          <w:numId w:val="22"/>
        </w:numPr>
      </w:pPr>
      <w:r>
        <w:lastRenderedPageBreak/>
        <w:t>Diseño del sistema</w:t>
      </w:r>
      <w:r w:rsidR="001F4EAF">
        <w:t>:</w:t>
      </w:r>
      <w:r>
        <w:t xml:space="preserve">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rsidR="005B5A12" w:rsidRDefault="005B5A12" w:rsidP="005B5A12">
      <w:pPr>
        <w:pStyle w:val="Prrafodelista"/>
        <w:numPr>
          <w:ilvl w:val="0"/>
          <w:numId w:val="22"/>
        </w:numPr>
      </w:pPr>
      <w:r>
        <w:t>Implementación y prueba de unidad</w:t>
      </w:r>
      <w:r w:rsidR="001F4EAF">
        <w:t>:</w:t>
      </w:r>
      <w:r>
        <w:t xml:space="preserve">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rsidR="00154442" w:rsidRDefault="00154442" w:rsidP="005B5A12">
      <w:pPr>
        <w:pStyle w:val="Prrafodelista"/>
        <w:numPr>
          <w:ilvl w:val="0"/>
          <w:numId w:val="22"/>
        </w:numPr>
      </w:pPr>
      <w:r>
        <w:t>Integración y prueba de sistema</w:t>
      </w:r>
      <w:r w:rsidR="001F4EAF">
        <w:t>:</w:t>
      </w:r>
      <w:r>
        <w:t xml:space="preserve"> Durante la fase de integración los diferentes módulos o subprogramas se conciben como un único sistema y se realiza un proceso de pruebas completo a fin de determinar que se haya cumplido con los requerimientos iniciales.</w:t>
      </w:r>
    </w:p>
    <w:p w:rsidR="00BD1D75" w:rsidRDefault="00154442" w:rsidP="00BD1D75">
      <w:pPr>
        <w:pStyle w:val="Prrafodelista"/>
        <w:numPr>
          <w:ilvl w:val="0"/>
          <w:numId w:val="22"/>
        </w:numPr>
      </w:pPr>
      <w:r>
        <w:t>Operación y Mantenimiento</w:t>
      </w:r>
      <w:r w:rsidR="001F4EAF">
        <w:t>:</w:t>
      </w:r>
      <w:r>
        <w:t xml:space="preserve"> En esta fase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rsidR="009C2454" w:rsidRPr="00C2224A" w:rsidRDefault="009C2454" w:rsidP="00C2224A">
      <w:pPr>
        <w:pStyle w:val="Epgrafe"/>
        <w:keepNext/>
        <w:jc w:val="center"/>
        <w:rPr>
          <w:color w:val="auto"/>
          <w:sz w:val="24"/>
          <w:szCs w:val="24"/>
        </w:rPr>
      </w:pPr>
      <w:bookmarkStart w:id="622" w:name="_Toc277170631"/>
      <w:bookmarkStart w:id="623" w:name="_Toc277602537"/>
      <w:r w:rsidRPr="00C2224A">
        <w:rPr>
          <w:color w:val="auto"/>
          <w:sz w:val="24"/>
          <w:szCs w:val="24"/>
        </w:rPr>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8</w:t>
      </w:r>
      <w:r w:rsidR="001216AC" w:rsidRPr="00C2224A">
        <w:rPr>
          <w:color w:val="auto"/>
          <w:sz w:val="24"/>
          <w:szCs w:val="24"/>
        </w:rPr>
        <w:fldChar w:fldCharType="end"/>
      </w:r>
      <w:r w:rsidRPr="00C2224A">
        <w:rPr>
          <w:color w:val="auto"/>
          <w:sz w:val="24"/>
          <w:szCs w:val="24"/>
        </w:rPr>
        <w:t xml:space="preserve"> Modelo en cascada (</w:t>
      </w:r>
      <w:proofErr w:type="spellStart"/>
      <w:r w:rsidRPr="00C2224A">
        <w:rPr>
          <w:color w:val="auto"/>
          <w:sz w:val="24"/>
          <w:szCs w:val="24"/>
        </w:rPr>
        <w:t>Waterfall</w:t>
      </w:r>
      <w:proofErr w:type="spellEnd"/>
      <w:r w:rsidRPr="00C2224A">
        <w:rPr>
          <w:color w:val="auto"/>
          <w:sz w:val="24"/>
          <w:szCs w:val="24"/>
        </w:rPr>
        <w:t>)</w:t>
      </w:r>
      <w:bookmarkEnd w:id="622"/>
      <w:bookmarkEnd w:id="623"/>
    </w:p>
    <w:p w:rsidR="00BD1D75" w:rsidRPr="00B6328E" w:rsidRDefault="00BD1D75" w:rsidP="00BD1D75">
      <w:r>
        <w:rPr>
          <w:noProof/>
          <w:lang w:val="en-US"/>
        </w:rPr>
        <w:drawing>
          <wp:inline distT="0" distB="0" distL="0" distR="0">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02000"/>
                    </a:xfrm>
                    <a:prstGeom prst="rect">
                      <a:avLst/>
                    </a:prstGeom>
                  </pic:spPr>
                </pic:pic>
              </a:graphicData>
            </a:graphic>
          </wp:inline>
        </w:drawing>
      </w:r>
    </w:p>
    <w:p w:rsidR="00A85FBC" w:rsidRPr="008500C0" w:rsidRDefault="00BD1D75" w:rsidP="00BE724D">
      <w:pPr>
        <w:pStyle w:val="Ttulo4"/>
        <w:jc w:val="center"/>
      </w:pPr>
      <w:bookmarkStart w:id="624" w:name="_Toc277170632"/>
      <w:r w:rsidRPr="008500C0">
        <w:t>Fuente</w:t>
      </w:r>
      <w:r w:rsidR="001F4EAF">
        <w:t>:</w:t>
      </w:r>
      <w:r w:rsidRPr="008500C0">
        <w:t xml:space="preserve"> Ingeniería de Software, Novena Edición  Pearson 2011</w:t>
      </w:r>
      <w:bookmarkEnd w:id="624"/>
    </w:p>
    <w:p w:rsidR="00E03133" w:rsidRDefault="00E62166" w:rsidP="00BC44B4">
      <w:pPr>
        <w:pStyle w:val="Ttulo3"/>
      </w:pPr>
      <w:bookmarkStart w:id="625" w:name="_Toc277170633"/>
      <w:bookmarkStart w:id="626" w:name="_Toc277602372"/>
      <w:r>
        <w:t xml:space="preserve">2.2.2 </w:t>
      </w:r>
      <w:r w:rsidR="00E03133">
        <w:t>Desarrollo Incremental</w:t>
      </w:r>
      <w:bookmarkEnd w:id="625"/>
      <w:bookmarkEnd w:id="626"/>
      <w:r w:rsidR="00E03133">
        <w:t xml:space="preserve"> </w:t>
      </w:r>
    </w:p>
    <w:p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rsidR="00E03133" w:rsidRDefault="00CD0E7F" w:rsidP="00E03133">
      <w:r>
        <w:lastRenderedPageBreak/>
        <w:tab/>
      </w:r>
      <w:r w:rsidR="007700FF">
        <w:t>Según Sommerville</w:t>
      </w:r>
      <w:r>
        <w:t xml:space="preserve"> </w:t>
      </w:r>
      <w:r w:rsidR="007700FF">
        <w:t>(2011) “El desarrollo incremental refleja la forma en la que se resuelven los problemas”.</w:t>
      </w:r>
      <w:ins w:id="627" w:author="Laica" w:date="2014-11-23T20:25:00Z">
        <w:r w:rsidR="002B74D4">
          <w:t xml:space="preserve"> </w:t>
        </w:r>
      </w:ins>
      <w:r w:rsidR="007700FF">
        <w:t xml:space="preserve">(p.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rsidR="007700FF" w:rsidRDefault="00E62166" w:rsidP="00663815">
      <w:pPr>
        <w:pStyle w:val="Ttulo3"/>
      </w:pPr>
      <w:bookmarkStart w:id="628" w:name="_Toc277170634"/>
      <w:bookmarkStart w:id="629" w:name="_Toc277602373"/>
      <w:r>
        <w:t xml:space="preserve">2.2.3 </w:t>
      </w:r>
      <w:r w:rsidR="007700FF">
        <w:t>Ingeniería de software orientada a reutilización</w:t>
      </w:r>
      <w:bookmarkEnd w:id="628"/>
      <w:bookmarkEnd w:id="629"/>
    </w:p>
    <w:p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Sommerville (2011) es claro cuando indica que</w:t>
      </w:r>
      <w:r w:rsidR="00663815">
        <w:t>:</w:t>
      </w:r>
    </w:p>
    <w:p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rsidR="00663815" w:rsidRDefault="00663815"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Default="00CD0E7F" w:rsidP="00193D46">
      <w:pPr>
        <w:spacing w:line="240" w:lineRule="auto"/>
      </w:pPr>
    </w:p>
    <w:p w:rsidR="00CD0E7F" w:rsidRPr="007700FF" w:rsidRDefault="00CD0E7F" w:rsidP="00193D46">
      <w:pPr>
        <w:spacing w:line="240" w:lineRule="auto"/>
      </w:pPr>
    </w:p>
    <w:p w:rsidR="00CD0E7F" w:rsidRPr="00993141" w:rsidRDefault="00CD0E7F" w:rsidP="00993141">
      <w:pPr>
        <w:pStyle w:val="Epgrafe"/>
        <w:keepNext/>
        <w:jc w:val="center"/>
        <w:rPr>
          <w:color w:val="auto"/>
          <w:sz w:val="24"/>
          <w:szCs w:val="24"/>
        </w:rPr>
      </w:pPr>
      <w:bookmarkStart w:id="630" w:name="_Toc277170635"/>
      <w:bookmarkStart w:id="631" w:name="_Toc277602538"/>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9</w:t>
      </w:r>
      <w:r w:rsidR="001216AC" w:rsidRPr="00993141">
        <w:rPr>
          <w:color w:val="auto"/>
          <w:sz w:val="24"/>
          <w:szCs w:val="24"/>
        </w:rPr>
        <w:fldChar w:fldCharType="end"/>
      </w:r>
      <w:r w:rsidRPr="00993141">
        <w:rPr>
          <w:color w:val="auto"/>
          <w:sz w:val="24"/>
          <w:szCs w:val="24"/>
        </w:rPr>
        <w:t xml:space="preserve"> Ingeniería de software orientada a la reutilización</w:t>
      </w:r>
      <w:bookmarkEnd w:id="630"/>
      <w:bookmarkEnd w:id="631"/>
    </w:p>
    <w:p w:rsidR="0064021D" w:rsidRDefault="00D65437" w:rsidP="00A90114">
      <w:r>
        <w:rPr>
          <w:noProof/>
          <w:lang w:val="en-US"/>
        </w:rPr>
        <w:drawing>
          <wp:inline distT="0" distB="0" distL="0" distR="0">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29201" cy="1295474"/>
                    </a:xfrm>
                    <a:prstGeom prst="rect">
                      <a:avLst/>
                    </a:prstGeom>
                  </pic:spPr>
                </pic:pic>
              </a:graphicData>
            </a:graphic>
          </wp:inline>
        </w:drawing>
      </w:r>
    </w:p>
    <w:p w:rsidR="000606A5" w:rsidRPr="008500C0" w:rsidRDefault="00D65437" w:rsidP="00993141">
      <w:pPr>
        <w:pStyle w:val="Ttulo4"/>
        <w:jc w:val="center"/>
      </w:pPr>
      <w:bookmarkStart w:id="632" w:name="_Toc277170636"/>
      <w:r w:rsidRPr="008500C0">
        <w:t>Fuente</w:t>
      </w:r>
      <w:r w:rsidR="001F4EAF">
        <w:t>:</w:t>
      </w:r>
      <w:r w:rsidRPr="008500C0">
        <w:t xml:space="preserve"> Ingeniería de Software, Novena Edición  Pearson 2011</w:t>
      </w:r>
      <w:bookmarkEnd w:id="632"/>
    </w:p>
    <w:p w:rsidR="007E2A39" w:rsidRDefault="007E2A39" w:rsidP="00A90114"/>
    <w:p w:rsidR="001B73C7" w:rsidRDefault="00E62166" w:rsidP="009E029F">
      <w:pPr>
        <w:pStyle w:val="Ttulo2"/>
      </w:pPr>
      <w:bookmarkStart w:id="633" w:name="_Toc274493543"/>
      <w:bookmarkStart w:id="634" w:name="_Toc277169214"/>
      <w:bookmarkStart w:id="635" w:name="_Toc277170637"/>
      <w:bookmarkStart w:id="636" w:name="_Toc277602374"/>
      <w:r>
        <w:t xml:space="preserve">2.3 </w:t>
      </w:r>
      <w:r w:rsidR="001B73C7">
        <w:t>Plugin</w:t>
      </w:r>
      <w:bookmarkEnd w:id="633"/>
      <w:bookmarkEnd w:id="634"/>
      <w:bookmarkEnd w:id="635"/>
      <w:bookmarkEnd w:id="636"/>
      <w:r w:rsidR="001B73C7">
        <w:t xml:space="preserve"> </w:t>
      </w:r>
    </w:p>
    <w:p w:rsidR="0064021D" w:rsidRDefault="001B73C7" w:rsidP="009B40D0">
      <w:r>
        <w:tab/>
        <w:t xml:space="preserve">Un plugin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w:t>
      </w:r>
      <w:proofErr w:type="spellStart"/>
      <w:r w:rsidR="00D5751D">
        <w:t>Mozilla</w:t>
      </w:r>
      <w:proofErr w:type="spellEnd"/>
      <w:r w:rsidR="00D5751D">
        <w:t xml:space="preserve"> </w:t>
      </w:r>
      <w:proofErr w:type="spellStart"/>
      <w:r w:rsidR="00D5751D">
        <w:t>Firefox</w:t>
      </w:r>
      <w:proofErr w:type="spellEnd"/>
      <w:r w:rsidR="00D5751D">
        <w:t xml:space="preserve">.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rsidR="007323DE" w:rsidRDefault="007323DE" w:rsidP="009B40D0">
      <w:r>
        <w:tab/>
      </w:r>
      <w:r w:rsidR="006C2AAC">
        <w:t>La Fundación Eclipse</w:t>
      </w:r>
      <w:ins w:id="637" w:author="Laica" w:date="2014-11-23T20:25:00Z">
        <w:r w:rsidR="002B74D4">
          <w:t xml:space="preserve"> </w:t>
        </w:r>
      </w:ins>
      <w:r w:rsidR="006C2AAC">
        <w:t>(2003) argumenta que un plugin es “…un componente que provee cierto tipo de servicios dentro del contexto de Eclipse.”</w:t>
      </w:r>
    </w:p>
    <w:p w:rsidR="00B62929" w:rsidRDefault="007E2A39" w:rsidP="009B40D0">
      <w:r>
        <w:lastRenderedPageBreak/>
        <w:tab/>
        <w:t>En la siguiente imagen se muestran algunos ejemplos de extensiones para el navegador Firefox.</w:t>
      </w:r>
    </w:p>
    <w:p w:rsidR="004D1B49" w:rsidRDefault="004D1B49" w:rsidP="00993141">
      <w:pPr>
        <w:pStyle w:val="Epgrafe"/>
        <w:keepNext/>
        <w:jc w:val="center"/>
        <w:rPr>
          <w:color w:val="auto"/>
          <w:sz w:val="24"/>
          <w:szCs w:val="24"/>
        </w:rPr>
      </w:pPr>
      <w:bookmarkStart w:id="638" w:name="_Toc277170638"/>
      <w:bookmarkStart w:id="639" w:name="_Toc277602539"/>
      <w:r w:rsidRPr="00993141">
        <w:rPr>
          <w:color w:val="auto"/>
          <w:sz w:val="24"/>
          <w:szCs w:val="24"/>
        </w:rPr>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10</w:t>
      </w:r>
      <w:r w:rsidR="001216AC" w:rsidRPr="00993141">
        <w:rPr>
          <w:color w:val="auto"/>
          <w:sz w:val="24"/>
          <w:szCs w:val="24"/>
        </w:rPr>
        <w:fldChar w:fldCharType="end"/>
      </w:r>
      <w:r w:rsidRPr="00993141">
        <w:rPr>
          <w:color w:val="auto"/>
          <w:sz w:val="24"/>
          <w:szCs w:val="24"/>
        </w:rPr>
        <w:t xml:space="preserve"> Extensiones disponibles para Firefox</w:t>
      </w:r>
      <w:bookmarkEnd w:id="638"/>
      <w:bookmarkEnd w:id="639"/>
    </w:p>
    <w:p w:rsidR="00993141" w:rsidRPr="00993141" w:rsidRDefault="00993141" w:rsidP="00993141"/>
    <w:p w:rsidR="007E2A39" w:rsidRDefault="007E2A39" w:rsidP="009B40D0">
      <w:r>
        <w:rPr>
          <w:noProof/>
          <w:lang w:val="en-US"/>
        </w:rPr>
        <w:drawing>
          <wp:inline distT="0" distB="0" distL="0" distR="0">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4296" cy="2574503"/>
                    </a:xfrm>
                    <a:prstGeom prst="rect">
                      <a:avLst/>
                    </a:prstGeom>
                  </pic:spPr>
                </pic:pic>
              </a:graphicData>
            </a:graphic>
          </wp:inline>
        </w:drawing>
      </w:r>
    </w:p>
    <w:p w:rsidR="007E2A39" w:rsidRPr="008500C0" w:rsidRDefault="007E2A39" w:rsidP="00993141">
      <w:pPr>
        <w:pStyle w:val="Ttulo4"/>
        <w:jc w:val="center"/>
      </w:pPr>
      <w:bookmarkStart w:id="640" w:name="_Toc277170639"/>
      <w:r w:rsidRPr="008500C0">
        <w:t>Fuente: https://addons.mozilla.org/es/firefox/</w:t>
      </w:r>
      <w:bookmarkEnd w:id="640"/>
    </w:p>
    <w:p w:rsidR="00D5751D" w:rsidRDefault="00E62166" w:rsidP="006622D0">
      <w:pPr>
        <w:pStyle w:val="Ttulo2"/>
      </w:pPr>
      <w:bookmarkStart w:id="641" w:name="_Toc274493544"/>
      <w:bookmarkStart w:id="642" w:name="_Toc277169215"/>
      <w:bookmarkStart w:id="643" w:name="_Toc277170640"/>
      <w:bookmarkStart w:id="644" w:name="_Toc277602375"/>
      <w:r>
        <w:t xml:space="preserve">2.4 </w:t>
      </w:r>
      <w:r w:rsidR="00D5751D">
        <w:t>Prototipo</w:t>
      </w:r>
      <w:bookmarkEnd w:id="641"/>
      <w:bookmarkEnd w:id="642"/>
      <w:bookmarkEnd w:id="643"/>
      <w:bookmarkEnd w:id="644"/>
    </w:p>
    <w:p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rsidR="00530887" w:rsidRDefault="00E62166" w:rsidP="006622D0">
      <w:pPr>
        <w:pStyle w:val="Ttulo2"/>
      </w:pPr>
      <w:bookmarkStart w:id="645" w:name="_Toc274493545"/>
      <w:bookmarkStart w:id="646" w:name="_Toc277169216"/>
      <w:bookmarkStart w:id="647" w:name="_Toc277170641"/>
      <w:bookmarkStart w:id="648" w:name="_Toc277602376"/>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645"/>
      <w:bookmarkEnd w:id="646"/>
      <w:bookmarkEnd w:id="647"/>
      <w:bookmarkEnd w:id="648"/>
    </w:p>
    <w:p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rsidR="00496EBB" w:rsidRDefault="00496EBB" w:rsidP="009B40D0">
      <w:r>
        <w:tab/>
        <w:t xml:space="preserve">Los autores Monge, R., </w:t>
      </w:r>
      <w:proofErr w:type="spellStart"/>
      <w:r>
        <w:t>Hewitt</w:t>
      </w:r>
      <w:proofErr w:type="spellEnd"/>
      <w:r>
        <w:t>, J (2004) refiriéndose a las tecnologías de información y comunicaciones  indican que “… las Tecnologías de Información y Comunicaciones (</w:t>
      </w:r>
      <w:proofErr w:type="spellStart"/>
      <w:r>
        <w:t>TICs</w:t>
      </w:r>
      <w:proofErr w:type="spellEnd"/>
      <w:r>
        <w:t>) hacen alusión a los medios e instrumentos que se emplean para ser posible la transmisión de voz, datos, texto e imágenes en forma digital.”</w:t>
      </w:r>
    </w:p>
    <w:p w:rsidR="00530887" w:rsidRDefault="00E62166" w:rsidP="006622D0">
      <w:pPr>
        <w:pStyle w:val="Ttulo2"/>
      </w:pPr>
      <w:bookmarkStart w:id="649" w:name="_Toc274493546"/>
      <w:bookmarkStart w:id="650" w:name="_Toc277169217"/>
      <w:bookmarkStart w:id="651" w:name="_Toc277170642"/>
      <w:bookmarkStart w:id="652" w:name="_Toc277602377"/>
      <w:r>
        <w:t xml:space="preserve">2.6 </w:t>
      </w:r>
      <w:r w:rsidR="00530887">
        <w:t>Software</w:t>
      </w:r>
      <w:bookmarkEnd w:id="649"/>
      <w:bookmarkEnd w:id="650"/>
      <w:bookmarkEnd w:id="651"/>
      <w:bookmarkEnd w:id="652"/>
    </w:p>
    <w:p w:rsidR="00082A99" w:rsidRDefault="00530887" w:rsidP="009B40D0">
      <w:r>
        <w:tab/>
        <w:t>Es un término genérico que hace referencia a</w:t>
      </w:r>
      <w:del w:id="653" w:author="Laica" w:date="2014-11-23T20:25:00Z">
        <w:r w:rsidDel="002B74D4">
          <w:delText xml:space="preserve"> e</w:delText>
        </w:r>
      </w:del>
      <w:r>
        <w:t xml:space="preserve">l conjunto de programas que forman parte de una computadora. Pese a ser un anglicismo, </w:t>
      </w:r>
      <w:r w:rsidR="007D7B91">
        <w:t xml:space="preserve">el diccionario de la Real Academia de la Lengua Española (2001) define el software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software son aquellos componentes intangibles de una computadora. </w:t>
      </w:r>
    </w:p>
    <w:p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rsidR="00283E08" w:rsidRDefault="00E62166" w:rsidP="00A72651">
      <w:pPr>
        <w:pStyle w:val="Ttulo2"/>
      </w:pPr>
      <w:bookmarkStart w:id="654" w:name="_Toc274493547"/>
      <w:bookmarkStart w:id="655" w:name="_Toc277169218"/>
      <w:bookmarkStart w:id="656" w:name="_Toc277170643"/>
      <w:bookmarkStart w:id="657" w:name="_Toc277602378"/>
      <w:r>
        <w:t xml:space="preserve">2.7 </w:t>
      </w:r>
      <w:r w:rsidR="00BE5ECD">
        <w:t>Hardware</w:t>
      </w:r>
      <w:bookmarkEnd w:id="654"/>
      <w:bookmarkEnd w:id="655"/>
      <w:bookmarkEnd w:id="656"/>
      <w:bookmarkEnd w:id="657"/>
    </w:p>
    <w:p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rsidR="006B1276" w:rsidRDefault="006B1276" w:rsidP="00A72651">
      <w:r>
        <w:tab/>
        <w:t>Microsoft (2014)</w:t>
      </w:r>
      <w:r>
        <w:rPr>
          <w:rStyle w:val="Refdenotaalpie"/>
        </w:rPr>
        <w:footnoteReference w:id="6"/>
      </w:r>
      <w:r>
        <w:t xml:space="preserve"> define Hardware al indicar que “Las partes físicas, las cuales usted puede ver y tocar, se denominan de forma colectiva como hardware.”</w:t>
      </w:r>
    </w:p>
    <w:p w:rsidR="00082A99" w:rsidRPr="00993141" w:rsidRDefault="00082A99" w:rsidP="00993141">
      <w:pPr>
        <w:pStyle w:val="Epgrafe"/>
        <w:keepNext/>
        <w:jc w:val="center"/>
        <w:rPr>
          <w:color w:val="auto"/>
          <w:sz w:val="24"/>
          <w:szCs w:val="24"/>
        </w:rPr>
      </w:pPr>
      <w:bookmarkStart w:id="658" w:name="_Toc277170644"/>
      <w:bookmarkStart w:id="659" w:name="_Toc277602540"/>
      <w:r w:rsidRPr="00993141">
        <w:rPr>
          <w:color w:val="auto"/>
          <w:sz w:val="24"/>
          <w:szCs w:val="24"/>
        </w:rPr>
        <w:lastRenderedPageBreak/>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11</w:t>
      </w:r>
      <w:r w:rsidR="001216AC" w:rsidRPr="00993141">
        <w:rPr>
          <w:color w:val="auto"/>
          <w:sz w:val="24"/>
          <w:szCs w:val="24"/>
        </w:rPr>
        <w:fldChar w:fldCharType="end"/>
      </w:r>
      <w:r w:rsidRPr="00993141">
        <w:rPr>
          <w:color w:val="auto"/>
          <w:sz w:val="24"/>
          <w:szCs w:val="24"/>
        </w:rPr>
        <w:t xml:space="preserve"> Ejemplo de Hardware</w:t>
      </w:r>
      <w:bookmarkEnd w:id="658"/>
      <w:bookmarkEnd w:id="659"/>
    </w:p>
    <w:p w:rsidR="00BE5ECD" w:rsidRDefault="00BE5ECD" w:rsidP="00960E5D">
      <w:pPr>
        <w:jc w:val="center"/>
      </w:pPr>
      <w:r>
        <w:rPr>
          <w:noProof/>
          <w:lang w:val="en-US"/>
        </w:rPr>
        <w:drawing>
          <wp:inline distT="0" distB="0" distL="0" distR="0">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471351" cy="2918919"/>
                    </a:xfrm>
                    <a:prstGeom prst="rect">
                      <a:avLst/>
                    </a:prstGeom>
                  </pic:spPr>
                </pic:pic>
              </a:graphicData>
            </a:graphic>
          </wp:inline>
        </w:drawing>
      </w:r>
    </w:p>
    <w:p w:rsidR="00BE5ECD" w:rsidRPr="000571E0" w:rsidRDefault="00BE5ECD" w:rsidP="00993141">
      <w:pPr>
        <w:pStyle w:val="Ttulo4"/>
        <w:jc w:val="center"/>
      </w:pPr>
      <w:bookmarkStart w:id="660" w:name="_Toc277170645"/>
      <w:r w:rsidRPr="000571E0">
        <w:t>Fuente: Microsoft http://goo.gl/8BrfXK</w:t>
      </w:r>
      <w:bookmarkEnd w:id="660"/>
    </w:p>
    <w:p w:rsidR="00015408" w:rsidRDefault="00E62166" w:rsidP="00D1762E">
      <w:pPr>
        <w:pStyle w:val="Ttulo2"/>
      </w:pPr>
      <w:bookmarkStart w:id="661" w:name="_Toc274493548"/>
      <w:bookmarkStart w:id="662" w:name="_Toc277169219"/>
      <w:bookmarkStart w:id="663" w:name="_Toc277170646"/>
      <w:bookmarkStart w:id="664" w:name="_Toc277602379"/>
      <w:r>
        <w:t xml:space="preserve">2.8 </w:t>
      </w:r>
      <w:r w:rsidR="00015408">
        <w:t>Computadora</w:t>
      </w:r>
      <w:bookmarkEnd w:id="661"/>
      <w:bookmarkEnd w:id="662"/>
      <w:bookmarkEnd w:id="663"/>
      <w:bookmarkEnd w:id="664"/>
    </w:p>
    <w:p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rsidR="000571E0" w:rsidRDefault="000571E0" w:rsidP="009B40D0"/>
    <w:p w:rsidR="00896932" w:rsidRPr="00993141" w:rsidRDefault="00896932" w:rsidP="00993141">
      <w:pPr>
        <w:pStyle w:val="Epgrafe"/>
        <w:keepNext/>
        <w:jc w:val="center"/>
        <w:rPr>
          <w:color w:val="auto"/>
          <w:sz w:val="24"/>
          <w:szCs w:val="24"/>
        </w:rPr>
      </w:pPr>
      <w:bookmarkStart w:id="665" w:name="_Toc277170647"/>
      <w:bookmarkStart w:id="666" w:name="_Toc277602541"/>
      <w:r w:rsidRPr="00993141">
        <w:rPr>
          <w:color w:val="auto"/>
          <w:sz w:val="24"/>
          <w:szCs w:val="24"/>
        </w:rPr>
        <w:lastRenderedPageBreak/>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12</w:t>
      </w:r>
      <w:r w:rsidR="001216AC" w:rsidRPr="00993141">
        <w:rPr>
          <w:color w:val="auto"/>
          <w:sz w:val="24"/>
          <w:szCs w:val="24"/>
        </w:rPr>
        <w:fldChar w:fldCharType="end"/>
      </w:r>
      <w:r w:rsidRPr="00993141">
        <w:rPr>
          <w:color w:val="auto"/>
          <w:sz w:val="24"/>
          <w:szCs w:val="24"/>
        </w:rPr>
        <w:t xml:space="preserve"> Computadora Ordinaria</w:t>
      </w:r>
      <w:bookmarkEnd w:id="665"/>
      <w:bookmarkEnd w:id="666"/>
    </w:p>
    <w:p w:rsidR="001132F0" w:rsidRDefault="001132F0" w:rsidP="00735B42">
      <w:pPr>
        <w:jc w:val="center"/>
      </w:pPr>
      <w:r>
        <w:rPr>
          <w:noProof/>
          <w:lang w:val="en-US"/>
        </w:rPr>
        <w:drawing>
          <wp:inline distT="0" distB="0" distL="0" distR="0">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2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615984" cy="2832100"/>
                    </a:xfrm>
                    <a:prstGeom prst="rect">
                      <a:avLst/>
                    </a:prstGeom>
                  </pic:spPr>
                </pic:pic>
              </a:graphicData>
            </a:graphic>
          </wp:inline>
        </w:drawing>
      </w:r>
    </w:p>
    <w:p w:rsidR="003C3DBB" w:rsidRPr="000571E0" w:rsidRDefault="003C3DBB" w:rsidP="00993141">
      <w:pPr>
        <w:pStyle w:val="Ttulo4"/>
        <w:jc w:val="center"/>
      </w:pPr>
      <w:bookmarkStart w:id="667" w:name="_Toc277170648"/>
      <w:r w:rsidRPr="000571E0">
        <w:t xml:space="preserve">Fuente: </w:t>
      </w:r>
      <w:r w:rsidR="00BE5ECD" w:rsidRPr="000571E0">
        <w:t>Microsoft http://goo.gl/8BrfXK</w:t>
      </w:r>
      <w:bookmarkEnd w:id="667"/>
    </w:p>
    <w:p w:rsidR="003C3DBB" w:rsidRPr="00015408" w:rsidRDefault="003C3DBB" w:rsidP="0040689A">
      <w:pPr>
        <w:spacing w:line="240" w:lineRule="auto"/>
      </w:pPr>
    </w:p>
    <w:p w:rsidR="00015408" w:rsidRDefault="00E62166" w:rsidP="006622D0">
      <w:pPr>
        <w:pStyle w:val="Ttulo2"/>
      </w:pPr>
      <w:bookmarkStart w:id="668" w:name="_Toc274493549"/>
      <w:bookmarkStart w:id="669" w:name="_Toc277169220"/>
      <w:bookmarkStart w:id="670" w:name="_Toc277170649"/>
      <w:bookmarkStart w:id="671" w:name="_Toc277602380"/>
      <w:r>
        <w:t xml:space="preserve">2.9 </w:t>
      </w:r>
      <w:r w:rsidR="00015408">
        <w:t>Aplicaciones de software</w:t>
      </w:r>
      <w:bookmarkEnd w:id="668"/>
      <w:bookmarkEnd w:id="669"/>
      <w:bookmarkEnd w:id="670"/>
      <w:bookmarkEnd w:id="671"/>
    </w:p>
    <w:p w:rsidR="00960E5D" w:rsidRDefault="00015408" w:rsidP="0040689A">
      <w:r>
        <w:tab/>
        <w:t xml:space="preserve">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w:t>
      </w:r>
      <w:proofErr w:type="gramStart"/>
      <w:r>
        <w:t>subcontratad</w:t>
      </w:r>
      <w:r w:rsidR="00960E5D">
        <w:t>as</w:t>
      </w:r>
      <w:proofErr w:type="gramEnd"/>
      <w:r>
        <w:t>.</w:t>
      </w:r>
    </w:p>
    <w:p w:rsidR="00651A28" w:rsidRDefault="00651A28" w:rsidP="00651A28">
      <w:proofErr w:type="spellStart"/>
      <w:r>
        <w:t>Mishra</w:t>
      </w:r>
      <w:proofErr w:type="spellEnd"/>
      <w:r>
        <w:t xml:space="preserve">, J., </w:t>
      </w:r>
      <w:proofErr w:type="spellStart"/>
      <w:r w:rsidR="001F763F">
        <w:t>Mohanty</w:t>
      </w:r>
      <w:proofErr w:type="spellEnd"/>
      <w:r w:rsidR="001F763F">
        <w:t>, A (2011) indican que</w:t>
      </w:r>
      <w:r w:rsidR="001F4EAF">
        <w:t>:</w:t>
      </w:r>
    </w:p>
    <w:p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a individuos, grupos, y organizaciones. La</w:t>
      </w:r>
      <w:ins w:id="672" w:author="Laica" w:date="2014-11-23T20:26:00Z">
        <w:r w:rsidR="002B74D4">
          <w:t>s</w:t>
        </w:r>
      </w:ins>
      <w:r>
        <w:t xml:space="preserve"> compañías pueden </w:t>
      </w:r>
      <w:r>
        <w:tab/>
        <w:t xml:space="preserve">personalizar las </w:t>
      </w:r>
      <w:del w:id="673" w:author="Laica" w:date="2014-11-23T20:26:00Z">
        <w:r w:rsidDel="002B74D4">
          <w:tab/>
        </w:r>
      </w:del>
      <w:r>
        <w:t xml:space="preserve">aplicaciones de software, comprar programas </w:t>
      </w:r>
      <w:r>
        <w:lastRenderedPageBreak/>
        <w:tab/>
        <w:t xml:space="preserve">existentes o usar una </w:t>
      </w:r>
      <w:del w:id="674" w:author="Laica" w:date="2014-11-23T20:26:00Z">
        <w:r w:rsidDel="002B74D4">
          <w:tab/>
        </w:r>
      </w:del>
      <w:r>
        <w:t xml:space="preserve">combinación de software personalizado y </w:t>
      </w:r>
      <w:r>
        <w:tab/>
        <w:t>adquirido.</w:t>
      </w:r>
    </w:p>
    <w:p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rsidR="001F763F" w:rsidRPr="00015408" w:rsidRDefault="001F763F" w:rsidP="00651A28"/>
    <w:p w:rsidR="00B20E9E" w:rsidRDefault="00E62166" w:rsidP="006622D0">
      <w:pPr>
        <w:pStyle w:val="Ttulo2"/>
      </w:pPr>
      <w:bookmarkStart w:id="675" w:name="_Toc274493550"/>
      <w:bookmarkStart w:id="676" w:name="_Toc277169221"/>
      <w:bookmarkStart w:id="677" w:name="_Toc277170650"/>
      <w:bookmarkStart w:id="678" w:name="_Toc277602381"/>
      <w:r>
        <w:t xml:space="preserve">2.10 </w:t>
      </w:r>
      <w:r w:rsidR="00B20E9E">
        <w:t>Usuario malicioso</w:t>
      </w:r>
      <w:bookmarkEnd w:id="675"/>
      <w:bookmarkEnd w:id="676"/>
      <w:bookmarkEnd w:id="677"/>
      <w:bookmarkEnd w:id="678"/>
    </w:p>
    <w:p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rsidR="005928C6" w:rsidRPr="00C565E1" w:rsidRDefault="005928C6" w:rsidP="005928C6">
      <w:pPr>
        <w:rPr>
          <w:lang w:val="es-CR"/>
        </w:rPr>
      </w:pPr>
      <w:r>
        <w:tab/>
      </w:r>
      <w:r w:rsidR="006F28E1">
        <w:t xml:space="preserve">Los autores </w:t>
      </w:r>
      <w:proofErr w:type="spellStart"/>
      <w:r>
        <w:t>Elden</w:t>
      </w:r>
      <w:proofErr w:type="spellEnd"/>
      <w:r>
        <w:t>, C.</w:t>
      </w:r>
      <w:del w:id="679" w:author="Laica" w:date="2014-11-23T20:27:00Z">
        <w:r w:rsidDel="002B74D4">
          <w:delText xml:space="preserve"> </w:delText>
        </w:r>
      </w:del>
      <w:r>
        <w:t xml:space="preserve">,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rsidR="005928C6" w:rsidDel="002B74D4" w:rsidRDefault="005928C6" w:rsidP="0040689A">
      <w:pPr>
        <w:rPr>
          <w:del w:id="680" w:author="Laica" w:date="2014-11-23T20:27:00Z"/>
        </w:rPr>
      </w:pPr>
    </w:p>
    <w:p w:rsidR="00B20E9E" w:rsidRDefault="00E62166" w:rsidP="006622D0">
      <w:pPr>
        <w:pStyle w:val="Ttulo2"/>
      </w:pPr>
      <w:bookmarkStart w:id="681" w:name="_Toc274493551"/>
      <w:bookmarkStart w:id="682" w:name="_Toc277169222"/>
      <w:bookmarkStart w:id="683" w:name="_Toc277170651"/>
      <w:bookmarkStart w:id="684" w:name="_Toc277602382"/>
      <w:r>
        <w:t xml:space="preserve">2.11 </w:t>
      </w:r>
      <w:r w:rsidR="00E74028">
        <w:t>Hacker</w:t>
      </w:r>
      <w:bookmarkEnd w:id="681"/>
      <w:bookmarkEnd w:id="682"/>
      <w:bookmarkEnd w:id="683"/>
      <w:bookmarkEnd w:id="684"/>
    </w:p>
    <w:p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w:t>
      </w:r>
      <w:r w:rsidR="00F136DA">
        <w:lastRenderedPageBreak/>
        <w:t xml:space="preserve">brinda, se puede determinar que un hacker no es un criminal que comete 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rsidR="00AB4071" w:rsidRDefault="00E62166" w:rsidP="006622D0">
      <w:pPr>
        <w:pStyle w:val="Ttulo2"/>
      </w:pPr>
      <w:bookmarkStart w:id="685" w:name="_Toc274493552"/>
      <w:bookmarkStart w:id="686" w:name="_Toc277169223"/>
      <w:bookmarkStart w:id="687" w:name="_Toc277170652"/>
      <w:bookmarkStart w:id="688" w:name="_Toc277602383"/>
      <w:r>
        <w:t xml:space="preserve">2.12 </w:t>
      </w:r>
      <w:r w:rsidR="00AB4071">
        <w:t>Activo</w:t>
      </w:r>
      <w:bookmarkEnd w:id="685"/>
      <w:bookmarkEnd w:id="686"/>
      <w:bookmarkEnd w:id="687"/>
      <w:bookmarkEnd w:id="688"/>
    </w:p>
    <w:p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w:t>
      </w:r>
      <w:del w:id="689" w:author="Laica" w:date="2014-11-23T20:27:00Z">
        <w:r w:rsidDel="002B74D4">
          <w:delText xml:space="preserve"> </w:delText>
        </w:r>
      </w:del>
      <w:r>
        <w:t>. Según afirma Paul (2011) “Los activos pueden ser tangibles e intangibles en su naturaleza”, luego el mismo autor indica que  “Los activos tangibles son aquellos que pueden ser percibidos por los sentidos”.</w:t>
      </w:r>
      <w:ins w:id="690" w:author="Laica" w:date="2014-11-23T20:27:00Z">
        <w:r w:rsidR="002B74D4">
          <w:t xml:space="preserve"> </w:t>
        </w:r>
      </w:ins>
      <w:r w:rsidR="006D26DC">
        <w:t>(p. 16).</w:t>
      </w:r>
    </w:p>
    <w:p w:rsidR="00AB4071" w:rsidRDefault="00E62166" w:rsidP="006622D0">
      <w:pPr>
        <w:pStyle w:val="Ttulo2"/>
      </w:pPr>
      <w:bookmarkStart w:id="691" w:name="_Toc274493553"/>
      <w:bookmarkStart w:id="692" w:name="_Toc277169224"/>
      <w:bookmarkStart w:id="693" w:name="_Toc277170653"/>
      <w:bookmarkStart w:id="694" w:name="_Toc277602384"/>
      <w:r>
        <w:t xml:space="preserve">2.13 </w:t>
      </w:r>
      <w:r w:rsidR="00AB4071">
        <w:t>Vulnerabilidad</w:t>
      </w:r>
      <w:bookmarkEnd w:id="691"/>
      <w:bookmarkEnd w:id="692"/>
      <w:bookmarkEnd w:id="693"/>
      <w:bookmarkEnd w:id="694"/>
    </w:p>
    <w:p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w:t>
      </w:r>
      <w:r w:rsidR="003A749C">
        <w:lastRenderedPageBreak/>
        <w:t>introducidas por los desarrolladores durante el proceso de desarrollo del software y que son aprovechadas por usuarios maliciosos para comprometer al sistema y a la organización.</w:t>
      </w:r>
    </w:p>
    <w:p w:rsidR="003A749C" w:rsidRDefault="00E62166" w:rsidP="006622D0">
      <w:pPr>
        <w:pStyle w:val="Ttulo2"/>
      </w:pPr>
      <w:bookmarkStart w:id="695" w:name="_Toc274493554"/>
      <w:bookmarkStart w:id="696" w:name="_Toc277169225"/>
      <w:bookmarkStart w:id="697" w:name="_Toc277170654"/>
      <w:bookmarkStart w:id="698" w:name="_Toc277602385"/>
      <w:r>
        <w:t xml:space="preserve">2.14 </w:t>
      </w:r>
      <w:r w:rsidR="003A749C">
        <w:t>Ataque informático</w:t>
      </w:r>
      <w:bookmarkEnd w:id="695"/>
      <w:bookmarkEnd w:id="696"/>
      <w:bookmarkEnd w:id="697"/>
      <w:bookmarkEnd w:id="698"/>
    </w:p>
    <w:p w:rsidR="003A749C" w:rsidRDefault="003A749C" w:rsidP="0040689A">
      <w:r>
        <w:t>El autor y experto en seguridad Paul</w:t>
      </w:r>
      <w:ins w:id="699" w:author="Laica" w:date="2014-11-23T20:27:00Z">
        <w:r w:rsidR="002B74D4">
          <w:t xml:space="preserve"> </w:t>
        </w:r>
      </w:ins>
      <w:r>
        <w:t>(2011) define el concepto de ataque al mencionar que</w:t>
      </w:r>
    </w:p>
    <w:p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Cuando los agente</w:t>
      </w:r>
      <w:ins w:id="700" w:author="Laica" w:date="2014-11-23T20:27:00Z">
        <w:r w:rsidR="002B74D4">
          <w:t>s</w:t>
        </w:r>
      </w:ins>
      <w:r>
        <w:t xml:space="preserve"> de amenaza de forma activa o intencional causan </w:t>
      </w:r>
      <w:r>
        <w:tab/>
        <w:t>que un riesgo se materialice, se le conoce como un ataque. (p. 18).</w:t>
      </w:r>
    </w:p>
    <w:p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rsidR="000727AC" w:rsidRDefault="000727AC" w:rsidP="0040689A"/>
    <w:p w:rsidR="003A749C" w:rsidRDefault="00E62166" w:rsidP="006622D0">
      <w:pPr>
        <w:pStyle w:val="Ttulo2"/>
      </w:pPr>
      <w:bookmarkStart w:id="701" w:name="_Toc274493555"/>
      <w:bookmarkStart w:id="702" w:name="_Toc277169226"/>
      <w:bookmarkStart w:id="703" w:name="_Toc277170655"/>
      <w:bookmarkStart w:id="704" w:name="_Toc277602386"/>
      <w:r>
        <w:t xml:space="preserve">2.15 </w:t>
      </w:r>
      <w:r w:rsidR="003A749C">
        <w:t>Probabilidad</w:t>
      </w:r>
      <w:bookmarkEnd w:id="701"/>
      <w:bookmarkEnd w:id="702"/>
      <w:bookmarkEnd w:id="703"/>
      <w:bookmarkEnd w:id="704"/>
    </w:p>
    <w:p w:rsidR="0036150A" w:rsidRPr="0036150A" w:rsidRDefault="0036150A" w:rsidP="00F35925">
      <w:r>
        <w:tab/>
      </w:r>
      <w:r w:rsidR="00BF2753">
        <w:t>En términos de riesgo, la probabilidad es la oportunidad de que una amenaza particular ocurra. Paul</w:t>
      </w:r>
      <w:ins w:id="705" w:author="Laica" w:date="2014-11-23T20:27:00Z">
        <w:r w:rsidR="002B74D4">
          <w:t xml:space="preserve"> </w:t>
        </w:r>
      </w:ins>
      <w:r w:rsidR="00BF2753">
        <w:t>(2011) afirma que “La probabilidad se expresa como un percentil, no obstante algunas veces se utilizan técnicas meramente heurísticas por lo cual algunas organizaciones utilizan categorías como medio alto y bajo” (p. 19).</w:t>
      </w:r>
    </w:p>
    <w:p w:rsidR="003A749C" w:rsidRDefault="00E62166" w:rsidP="006622D0">
      <w:pPr>
        <w:pStyle w:val="Ttulo2"/>
      </w:pPr>
      <w:bookmarkStart w:id="706" w:name="_Toc274493556"/>
      <w:bookmarkStart w:id="707" w:name="_Toc277169227"/>
      <w:bookmarkStart w:id="708" w:name="_Toc277170656"/>
      <w:bookmarkStart w:id="709" w:name="_Toc277602387"/>
      <w:r>
        <w:lastRenderedPageBreak/>
        <w:t xml:space="preserve">2.16 </w:t>
      </w:r>
      <w:r w:rsidR="003A749C">
        <w:t>Impacto</w:t>
      </w:r>
      <w:bookmarkEnd w:id="706"/>
      <w:bookmarkEnd w:id="707"/>
      <w:bookmarkEnd w:id="708"/>
      <w:bookmarkEnd w:id="709"/>
    </w:p>
    <w:p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rsidR="00567EC9" w:rsidRPr="00BF2753" w:rsidRDefault="00567EC9" w:rsidP="008D4E1B">
      <w:r>
        <w:tab/>
        <w:t>Para Paul</w:t>
      </w:r>
      <w:ins w:id="710" w:author="Laica" w:date="2014-11-23T20:27:00Z">
        <w:r w:rsidR="002B74D4">
          <w:t xml:space="preserve"> </w:t>
        </w:r>
      </w:ins>
      <w:r>
        <w:t>(2011)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rsidR="003A749C" w:rsidRDefault="00E62166" w:rsidP="009E029F">
      <w:pPr>
        <w:pStyle w:val="Ttulo2"/>
      </w:pPr>
      <w:bookmarkStart w:id="711" w:name="_Toc274493557"/>
      <w:bookmarkStart w:id="712" w:name="_Toc277169228"/>
      <w:bookmarkStart w:id="713" w:name="_Toc277170657"/>
      <w:bookmarkStart w:id="714" w:name="_Toc277602388"/>
      <w:r>
        <w:t xml:space="preserve">2.17 </w:t>
      </w:r>
      <w:r w:rsidR="003A749C">
        <w:t>Factor de exposición</w:t>
      </w:r>
      <w:bookmarkEnd w:id="711"/>
      <w:bookmarkEnd w:id="712"/>
      <w:bookmarkEnd w:id="713"/>
      <w:bookmarkEnd w:id="714"/>
    </w:p>
    <w:p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rsidR="003A749C" w:rsidRDefault="00E62166" w:rsidP="009E029F">
      <w:pPr>
        <w:pStyle w:val="Ttulo2"/>
      </w:pPr>
      <w:bookmarkStart w:id="715" w:name="_Toc274493558"/>
      <w:bookmarkStart w:id="716" w:name="_Toc277169229"/>
      <w:bookmarkStart w:id="717" w:name="_Toc277170658"/>
      <w:bookmarkStart w:id="718" w:name="_Toc277602389"/>
      <w:r>
        <w:t xml:space="preserve">2.18 </w:t>
      </w:r>
      <w:r w:rsidR="003A749C">
        <w:t>Controles</w:t>
      </w:r>
      <w:bookmarkEnd w:id="715"/>
      <w:bookmarkEnd w:id="716"/>
      <w:bookmarkEnd w:id="717"/>
      <w:bookmarkEnd w:id="718"/>
    </w:p>
    <w:p w:rsidR="00BF2753" w:rsidRDefault="00BF2753" w:rsidP="008D4E1B">
      <w:r>
        <w:tab/>
        <w:t>Un control es un mecanismo para mitigar una amenaza, el cual puede ser técnico, administrativo</w:t>
      </w:r>
      <w:r w:rsidR="0082610D">
        <w:t xml:space="preserve"> o físico. En términos de seguridad de aplicaciones </w:t>
      </w:r>
      <w:del w:id="719" w:author="Laica" w:date="2014-11-23T20:28:00Z">
        <w:r w:rsidR="0082610D" w:rsidDel="002B74D4">
          <w:delText>Paul(2011)</w:delText>
        </w:r>
      </w:del>
      <w:ins w:id="720" w:author="Laica" w:date="2014-11-23T20:28:00Z">
        <w:r w:rsidR="002B74D4">
          <w:t>Paul (2011)</w:t>
        </w:r>
      </w:ins>
      <w:r w:rsidR="0082610D">
        <w:t xml:space="preserve"> indica que algunos ejemplos de controles lo constituyen “…validación de datos de entrada, control del código fuente, controles de acceso controlados y supervisados” (p. 19).</w:t>
      </w:r>
    </w:p>
    <w:p w:rsidR="000727AC" w:rsidRPr="00BF2753" w:rsidRDefault="000727AC" w:rsidP="008D4E1B"/>
    <w:p w:rsidR="003A749C" w:rsidRDefault="00E62166" w:rsidP="006622D0">
      <w:pPr>
        <w:pStyle w:val="Ttulo2"/>
      </w:pPr>
      <w:bookmarkStart w:id="721" w:name="_Toc274493559"/>
      <w:bookmarkStart w:id="722" w:name="_Toc277169230"/>
      <w:bookmarkStart w:id="723" w:name="_Toc277170659"/>
      <w:bookmarkStart w:id="724" w:name="_Toc277602390"/>
      <w:r>
        <w:t xml:space="preserve">2.19 </w:t>
      </w:r>
      <w:r w:rsidR="003A749C">
        <w:t>Políticas de seguridad</w:t>
      </w:r>
      <w:bookmarkEnd w:id="721"/>
      <w:bookmarkEnd w:id="722"/>
      <w:bookmarkEnd w:id="723"/>
      <w:bookmarkEnd w:id="724"/>
    </w:p>
    <w:p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rsidR="003A749C" w:rsidRDefault="00E62166" w:rsidP="006622D0">
      <w:pPr>
        <w:pStyle w:val="Ttulo2"/>
      </w:pPr>
      <w:bookmarkStart w:id="725" w:name="_Toc277169231"/>
      <w:bookmarkStart w:id="726" w:name="_Toc277170660"/>
      <w:bookmarkStart w:id="727" w:name="_Toc277602391"/>
      <w:bookmarkStart w:id="728" w:name="_Toc274493560"/>
      <w:r>
        <w:t xml:space="preserve">2.20 </w:t>
      </w:r>
      <w:r w:rsidR="003A749C">
        <w:t>Crimen cibernético</w:t>
      </w:r>
      <w:bookmarkEnd w:id="725"/>
      <w:bookmarkEnd w:id="726"/>
      <w:bookmarkEnd w:id="727"/>
      <w:r w:rsidR="003A749C">
        <w:t xml:space="preserve"> </w:t>
      </w:r>
      <w:bookmarkEnd w:id="728"/>
    </w:p>
    <w:p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rsidR="00B4400A" w:rsidRDefault="00B4400A" w:rsidP="0040689A">
      <w:r>
        <w:tab/>
        <w:t>La empresa de seguridad y proveedora de software antivirus denominada Norton, en su sitio oficial brinda una definición acertada de crimen cibernético al indicar que</w:t>
      </w:r>
      <w:r w:rsidR="001F4EAF">
        <w:t>:</w:t>
      </w:r>
    </w:p>
    <w:p w:rsidR="002B74D4" w:rsidRDefault="00B4400A" w:rsidP="00B4400A">
      <w:pPr>
        <w:spacing w:line="360" w:lineRule="auto"/>
        <w:rPr>
          <w:ins w:id="729" w:author="Laica" w:date="2014-11-23T20:28:00Z"/>
        </w:rPr>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w:t>
      </w:r>
      <w:ins w:id="730" w:author="Laica" w:date="2014-11-23T20:28:00Z">
        <w:r w:rsidR="002B74D4">
          <w:t xml:space="preserve"> </w:t>
        </w:r>
      </w:ins>
      <w:r w:rsidRPr="00B4400A">
        <w:t>1995]. </w:t>
      </w:r>
    </w:p>
    <w:p w:rsidR="00B4400A" w:rsidRPr="00B4400A" w:rsidRDefault="00B4400A" w:rsidP="00B4400A">
      <w:pPr>
        <w:spacing w:line="360" w:lineRule="auto"/>
      </w:pPr>
      <w:del w:id="731" w:author="Laica" w:date="2014-11-23T20:28:00Z">
        <w:r w:rsidRPr="00B4400A" w:rsidDel="002B74D4">
          <w:br/>
        </w:r>
      </w:del>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rsidR="00B4400A" w:rsidRDefault="00B4400A" w:rsidP="0040689A"/>
    <w:p w:rsidR="00015408" w:rsidRDefault="00E62166" w:rsidP="006622D0">
      <w:pPr>
        <w:pStyle w:val="Ttulo2"/>
      </w:pPr>
      <w:bookmarkStart w:id="732" w:name="_Toc274493561"/>
      <w:bookmarkStart w:id="733" w:name="_Toc277169232"/>
      <w:bookmarkStart w:id="734" w:name="_Toc277170661"/>
      <w:bookmarkStart w:id="735" w:name="_Toc277602392"/>
      <w:r>
        <w:t xml:space="preserve">2.21 </w:t>
      </w:r>
      <w:r w:rsidR="00015408">
        <w:t>Microsoft</w:t>
      </w:r>
      <w:bookmarkEnd w:id="732"/>
      <w:bookmarkEnd w:id="733"/>
      <w:bookmarkEnd w:id="734"/>
      <w:bookmarkEnd w:id="735"/>
    </w:p>
    <w:p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rsidR="000727AC" w:rsidRPr="009856E2" w:rsidRDefault="000727AC" w:rsidP="009856E2"/>
    <w:p w:rsidR="00015408" w:rsidRDefault="00E62166" w:rsidP="008A0853">
      <w:pPr>
        <w:pStyle w:val="Ttulo2"/>
      </w:pPr>
      <w:bookmarkStart w:id="736" w:name="_Toc274493562"/>
      <w:bookmarkStart w:id="737" w:name="_Toc277169233"/>
      <w:bookmarkStart w:id="738" w:name="_Toc277170662"/>
      <w:bookmarkStart w:id="739" w:name="_Toc277602393"/>
      <w:r>
        <w:t xml:space="preserve">2.22 </w:t>
      </w:r>
      <w:r w:rsidR="00015408">
        <w:t>Hewlett Packard</w:t>
      </w:r>
      <w:bookmarkEnd w:id="736"/>
      <w:bookmarkEnd w:id="737"/>
      <w:bookmarkEnd w:id="738"/>
      <w:bookmarkEnd w:id="739"/>
    </w:p>
    <w:p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rsidR="005854F4" w:rsidRDefault="005854F4" w:rsidP="00747724">
      <w:r>
        <w:tab/>
        <w:t>La revista Forbes (2014) define los productos y servicios de la empresa HP al indicar que:</w:t>
      </w:r>
    </w:p>
    <w:p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w:t>
      </w:r>
      <w:proofErr w:type="gramStart"/>
      <w:r>
        <w:t>grandes ,</w:t>
      </w:r>
      <w:proofErr w:type="gramEnd"/>
      <w:r>
        <w:t xml:space="preserve">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rsidR="00AB4BFF" w:rsidRDefault="00AB4BFF" w:rsidP="00747724">
      <w:r>
        <w:tab/>
      </w:r>
    </w:p>
    <w:p w:rsidR="005F284B" w:rsidRDefault="00E62166" w:rsidP="008A0853">
      <w:pPr>
        <w:pStyle w:val="Ttulo2"/>
      </w:pPr>
      <w:bookmarkStart w:id="740" w:name="_Toc274493563"/>
      <w:bookmarkStart w:id="741" w:name="_Toc277169234"/>
      <w:bookmarkStart w:id="742" w:name="_Toc277170663"/>
      <w:bookmarkStart w:id="743" w:name="_Toc277602394"/>
      <w:r>
        <w:t xml:space="preserve">2.23 </w:t>
      </w:r>
      <w:r w:rsidR="005F284B">
        <w:t xml:space="preserve">HP </w:t>
      </w:r>
      <w:proofErr w:type="spellStart"/>
      <w:r w:rsidR="005F284B">
        <w:t>Fortify</w:t>
      </w:r>
      <w:bookmarkEnd w:id="740"/>
      <w:bookmarkEnd w:id="741"/>
      <w:bookmarkEnd w:id="742"/>
      <w:bookmarkEnd w:id="743"/>
      <w:proofErr w:type="spellEnd"/>
    </w:p>
    <w:p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rsidR="00D13E44" w:rsidRDefault="00D13E44" w:rsidP="00747724">
      <w:r>
        <w:tab/>
        <w:t xml:space="preserve">En el sitio oficial de HP </w:t>
      </w:r>
      <w:proofErr w:type="spellStart"/>
      <w:r>
        <w:t>Fortify</w:t>
      </w:r>
      <w:proofErr w:type="spellEnd"/>
      <w:r>
        <w:t xml:space="preserve"> (2014) se define la herramienta como</w:t>
      </w:r>
      <w:r w:rsidR="001F4EAF">
        <w:t>:</w:t>
      </w:r>
    </w:p>
    <w:p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rsidR="00015408" w:rsidRDefault="00E62166" w:rsidP="008A0853">
      <w:pPr>
        <w:pStyle w:val="Ttulo2"/>
      </w:pPr>
      <w:bookmarkStart w:id="744" w:name="_Toc274493564"/>
      <w:bookmarkStart w:id="745" w:name="_Toc277169235"/>
      <w:bookmarkStart w:id="746" w:name="_Toc277170664"/>
      <w:bookmarkStart w:id="747" w:name="_Toc277602395"/>
      <w:r>
        <w:t xml:space="preserve">2.24 </w:t>
      </w:r>
      <w:r w:rsidR="00015408">
        <w:t>IBM</w:t>
      </w:r>
      <w:bookmarkEnd w:id="744"/>
      <w:bookmarkEnd w:id="745"/>
      <w:bookmarkEnd w:id="746"/>
      <w:bookmarkEnd w:id="747"/>
    </w:p>
    <w:p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rsidR="0029754B" w:rsidRDefault="00E62166" w:rsidP="008A0853">
      <w:pPr>
        <w:pStyle w:val="Ttulo2"/>
      </w:pPr>
      <w:bookmarkStart w:id="748" w:name="_Toc274493565"/>
      <w:bookmarkStart w:id="749" w:name="_Toc277169236"/>
      <w:bookmarkStart w:id="750" w:name="_Toc277170665"/>
      <w:bookmarkStart w:id="751" w:name="_Toc277602396"/>
      <w:r>
        <w:t xml:space="preserve">2.25 </w:t>
      </w:r>
      <w:r w:rsidR="0029754B">
        <w:t xml:space="preserve">IBM Security </w:t>
      </w:r>
      <w:proofErr w:type="spellStart"/>
      <w:r w:rsidR="0029754B">
        <w:t>AppScan</w:t>
      </w:r>
      <w:bookmarkEnd w:id="748"/>
      <w:bookmarkEnd w:id="749"/>
      <w:bookmarkEnd w:id="750"/>
      <w:bookmarkEnd w:id="751"/>
      <w:proofErr w:type="spellEnd"/>
    </w:p>
    <w:p w:rsidR="0029754B" w:rsidRDefault="0029754B" w:rsidP="008A0853">
      <w:r>
        <w:tab/>
        <w:t xml:space="preserve">Es una herramienta creada por la empresa IBM, según el sitio oficial </w:t>
      </w:r>
      <w:r>
        <w:rPr>
          <w:rStyle w:val="Refdenotaalpie"/>
        </w:rPr>
        <w:footnoteReference w:id="7"/>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rsidR="00680D5B" w:rsidRDefault="009335C6" w:rsidP="008A0853">
      <w:r>
        <w:lastRenderedPageBreak/>
        <w:tab/>
        <w:t>La imagen siguiente muestra el flujo de trabajo que ejecuta la herramienta para determinar los problemas de seguridad en el código fuente.</w:t>
      </w:r>
    </w:p>
    <w:p w:rsidR="00F07E60" w:rsidRPr="00993141" w:rsidRDefault="00F07E60" w:rsidP="00993141">
      <w:pPr>
        <w:pStyle w:val="Epgrafe"/>
        <w:keepNext/>
        <w:jc w:val="center"/>
        <w:rPr>
          <w:color w:val="auto"/>
          <w:sz w:val="24"/>
          <w:szCs w:val="24"/>
        </w:rPr>
      </w:pPr>
      <w:bookmarkStart w:id="752" w:name="_Toc277170666"/>
      <w:bookmarkStart w:id="753" w:name="_Toc277602542"/>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13</w:t>
      </w:r>
      <w:r w:rsidR="001216AC" w:rsidRPr="00993141">
        <w:rPr>
          <w:color w:val="auto"/>
          <w:sz w:val="24"/>
          <w:szCs w:val="24"/>
        </w:rPr>
        <w:fldChar w:fldCharType="end"/>
      </w:r>
      <w:r w:rsidRPr="00993141">
        <w:rPr>
          <w:color w:val="auto"/>
          <w:sz w:val="24"/>
          <w:szCs w:val="24"/>
        </w:rPr>
        <w:t xml:space="preserve"> Flujo de trabajo de IBM </w:t>
      </w:r>
      <w:proofErr w:type="spellStart"/>
      <w:r w:rsidRPr="00993141">
        <w:rPr>
          <w:color w:val="auto"/>
          <w:sz w:val="24"/>
          <w:szCs w:val="24"/>
        </w:rPr>
        <w:t>AppScan</w:t>
      </w:r>
      <w:bookmarkEnd w:id="752"/>
      <w:bookmarkEnd w:id="753"/>
      <w:proofErr w:type="spellEnd"/>
    </w:p>
    <w:p w:rsidR="009335C6" w:rsidRDefault="004B2A9C" w:rsidP="004B2A9C">
      <w:r>
        <w:rPr>
          <w:noProof/>
          <w:lang w:val="en-US"/>
        </w:rPr>
        <w:drawing>
          <wp:inline distT="0" distB="0" distL="0" distR="0">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325791" cy="3069098"/>
                    </a:xfrm>
                    <a:prstGeom prst="rect">
                      <a:avLst/>
                    </a:prstGeom>
                  </pic:spPr>
                </pic:pic>
              </a:graphicData>
            </a:graphic>
          </wp:inline>
        </w:drawing>
      </w:r>
    </w:p>
    <w:p w:rsidR="00465887" w:rsidRDefault="004B2A9C" w:rsidP="00993141">
      <w:pPr>
        <w:pStyle w:val="Ttulo4"/>
        <w:jc w:val="center"/>
      </w:pPr>
      <w:bookmarkStart w:id="754" w:name="_Toc277170667"/>
      <w:r w:rsidRPr="008550BC">
        <w:t xml:space="preserve">Fuente: </w:t>
      </w:r>
      <w:hyperlink r:id="rId31" w:history="1">
        <w:r w:rsidR="00E66D88" w:rsidRPr="008550BC">
          <w:rPr>
            <w:rStyle w:val="Hipervnculo"/>
            <w:b w:val="0"/>
            <w:color w:val="000000" w:themeColor="text1"/>
            <w:u w:val="none"/>
          </w:rPr>
          <w:t>http://goo.gl/rJPlVj</w:t>
        </w:r>
        <w:bookmarkEnd w:id="754"/>
      </w:hyperlink>
    </w:p>
    <w:p w:rsidR="00E66D88" w:rsidRDefault="00E62166" w:rsidP="00465887">
      <w:pPr>
        <w:pStyle w:val="Ttulo2"/>
      </w:pPr>
      <w:bookmarkStart w:id="755" w:name="_Toc274493566"/>
      <w:bookmarkStart w:id="756" w:name="_Toc277169237"/>
      <w:bookmarkStart w:id="757" w:name="_Toc277170668"/>
      <w:bookmarkStart w:id="758" w:name="_Toc277602397"/>
      <w:r>
        <w:t xml:space="preserve">2.26 </w:t>
      </w:r>
      <w:proofErr w:type="spellStart"/>
      <w:r w:rsidR="00465887">
        <w:t>Checkmarx</w:t>
      </w:r>
      <w:bookmarkEnd w:id="755"/>
      <w:bookmarkEnd w:id="756"/>
      <w:bookmarkEnd w:id="757"/>
      <w:bookmarkEnd w:id="758"/>
      <w:proofErr w:type="spellEnd"/>
    </w:p>
    <w:p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rsidR="00CD0725" w:rsidRDefault="00612B21" w:rsidP="00FA03CF">
      <w:r>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w:t>
      </w:r>
      <w:r w:rsidR="00FA03CF">
        <w:lastRenderedPageBreak/>
        <w:t>análisis de código fuente que provee herramientas para identificar, seguir y reparar fallas lógicas en el código fuente tales como vulnerabilidades de seguridad.”</w:t>
      </w:r>
    </w:p>
    <w:p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rsidR="004B51C2" w:rsidRPr="00993141" w:rsidRDefault="004B51C2" w:rsidP="00993141">
      <w:pPr>
        <w:pStyle w:val="Epgrafe"/>
        <w:keepNext/>
        <w:jc w:val="center"/>
        <w:rPr>
          <w:color w:val="auto"/>
          <w:sz w:val="24"/>
          <w:szCs w:val="24"/>
        </w:rPr>
      </w:pPr>
      <w:bookmarkStart w:id="759" w:name="_Toc277170669"/>
      <w:bookmarkStart w:id="760" w:name="_Toc277602543"/>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14</w:t>
      </w:r>
      <w:r w:rsidR="001216AC" w:rsidRPr="00993141">
        <w:rPr>
          <w:color w:val="auto"/>
          <w:sz w:val="24"/>
          <w:szCs w:val="24"/>
        </w:rPr>
        <w:fldChar w:fldCharType="end"/>
      </w:r>
      <w:r w:rsidRPr="00993141">
        <w:rPr>
          <w:color w:val="auto"/>
          <w:sz w:val="24"/>
          <w:szCs w:val="24"/>
        </w:rPr>
        <w:t xml:space="preserve"> </w:t>
      </w:r>
      <w:proofErr w:type="spellStart"/>
      <w:r w:rsidRPr="00993141">
        <w:rPr>
          <w:color w:val="auto"/>
          <w:sz w:val="24"/>
          <w:szCs w:val="24"/>
        </w:rPr>
        <w:t>Checkmarx</w:t>
      </w:r>
      <w:proofErr w:type="spellEnd"/>
      <w:r w:rsidRPr="00993141">
        <w:rPr>
          <w:color w:val="auto"/>
          <w:sz w:val="24"/>
          <w:szCs w:val="24"/>
        </w:rPr>
        <w:t xml:space="preserve"> en el ciclo de vida del desarrollo del software.</w:t>
      </w:r>
      <w:bookmarkEnd w:id="759"/>
      <w:bookmarkEnd w:id="760"/>
    </w:p>
    <w:p w:rsidR="004B51C2" w:rsidRDefault="004B51C2" w:rsidP="001A1537">
      <w:r>
        <w:rPr>
          <w:noProof/>
          <w:lang w:val="en-US"/>
        </w:rPr>
        <w:drawing>
          <wp:inline distT="0" distB="0" distL="0" distR="0">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800859" cy="3301915"/>
                    </a:xfrm>
                    <a:prstGeom prst="rect">
                      <a:avLst/>
                    </a:prstGeom>
                  </pic:spPr>
                </pic:pic>
              </a:graphicData>
            </a:graphic>
          </wp:inline>
        </w:drawing>
      </w:r>
    </w:p>
    <w:p w:rsidR="004B51C2" w:rsidRPr="00D16DB2" w:rsidRDefault="004B51C2" w:rsidP="00993141">
      <w:pPr>
        <w:pStyle w:val="Ttulo4"/>
        <w:jc w:val="center"/>
      </w:pPr>
      <w:bookmarkStart w:id="761" w:name="_Toc277170670"/>
      <w:r w:rsidRPr="00D16DB2">
        <w:t>Fuente</w:t>
      </w:r>
      <w:r w:rsidR="001F4EAF">
        <w:t>:</w:t>
      </w:r>
      <w:r w:rsidRPr="00D16DB2">
        <w:t xml:space="preserve"> http://goo.gl/uq9KNv</w:t>
      </w:r>
      <w:bookmarkEnd w:id="761"/>
    </w:p>
    <w:p w:rsidR="009272BB" w:rsidRDefault="00E62166" w:rsidP="00465887">
      <w:pPr>
        <w:pStyle w:val="Ttulo2"/>
      </w:pPr>
      <w:bookmarkStart w:id="762" w:name="_Toc274493567"/>
      <w:bookmarkStart w:id="763" w:name="_Toc277169238"/>
      <w:bookmarkStart w:id="764" w:name="_Toc277170671"/>
      <w:bookmarkStart w:id="765" w:name="_Toc277602398"/>
      <w:r>
        <w:t xml:space="preserve">2.27 </w:t>
      </w:r>
      <w:r w:rsidR="009272BB">
        <w:t xml:space="preserve">Instituto </w:t>
      </w:r>
      <w:proofErr w:type="spellStart"/>
      <w:r w:rsidR="009272BB">
        <w:t>Ponemon</w:t>
      </w:r>
      <w:bookmarkEnd w:id="762"/>
      <w:bookmarkEnd w:id="763"/>
      <w:bookmarkEnd w:id="764"/>
      <w:bookmarkEnd w:id="765"/>
      <w:proofErr w:type="spellEnd"/>
    </w:p>
    <w:p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rsidR="00C04A89" w:rsidRDefault="00612B21" w:rsidP="00C04A89">
      <w:r>
        <w:lastRenderedPageBreak/>
        <w:tab/>
      </w:r>
      <w:proofErr w:type="spellStart"/>
      <w:r w:rsidR="00C04A89">
        <w:t>Fraim</w:t>
      </w:r>
      <w:proofErr w:type="spellEnd"/>
      <w:r w:rsidR="00C04A89">
        <w:t xml:space="preserve">, D., </w:t>
      </w:r>
      <w:proofErr w:type="spellStart"/>
      <w:r w:rsidR="00C04A89">
        <w:t>Kane</w:t>
      </w:r>
      <w:proofErr w:type="spellEnd"/>
      <w:r w:rsidR="00C04A89">
        <w:t>, K (2014),</w:t>
      </w:r>
      <w:ins w:id="766" w:author="Laica" w:date="2014-11-23T20:28:00Z">
        <w:r w:rsidR="002B74D4">
          <w:t xml:space="preserve"> </w:t>
        </w:r>
      </w:ins>
      <w:r w:rsidR="00C04A89">
        <w:t xml:space="preserve">bajo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w:t>
      </w:r>
      <w:r w:rsidR="001F4EAF">
        <w:t>:</w:t>
      </w:r>
    </w:p>
    <w:p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rsidR="00C04A89" w:rsidRDefault="00C04A89" w:rsidP="00C04A89">
      <w:pPr>
        <w:spacing w:line="360" w:lineRule="auto"/>
      </w:pPr>
    </w:p>
    <w:p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rsidR="00612B21" w:rsidRDefault="00612B21" w:rsidP="00D34D6B"/>
    <w:p w:rsidR="009272BB" w:rsidRDefault="00E62166" w:rsidP="00F84529">
      <w:pPr>
        <w:pStyle w:val="Ttulo2"/>
      </w:pPr>
      <w:bookmarkStart w:id="767" w:name="_Toc274493568"/>
      <w:bookmarkStart w:id="768" w:name="_Toc277169239"/>
      <w:bookmarkStart w:id="769" w:name="_Toc277170672"/>
      <w:bookmarkStart w:id="770" w:name="_Toc277602399"/>
      <w:r>
        <w:t xml:space="preserve">2.28 </w:t>
      </w:r>
      <w:r w:rsidR="009272BB">
        <w:t>Security Innovation</w:t>
      </w:r>
      <w:bookmarkEnd w:id="767"/>
      <w:bookmarkEnd w:id="768"/>
      <w:bookmarkEnd w:id="769"/>
      <w:bookmarkEnd w:id="770"/>
    </w:p>
    <w:p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rsidR="00A143D9" w:rsidRDefault="00A143D9" w:rsidP="00D34D6B">
      <w:r>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proofErr w:type="gramStart"/>
      <w:r w:rsidR="00FC6834">
        <w:t>.</w:t>
      </w:r>
      <w:r>
        <w:t xml:space="preserve"> ”</w:t>
      </w:r>
      <w:proofErr w:type="gramEnd"/>
      <w:r w:rsidR="00D13E44">
        <w:t>.</w:t>
      </w:r>
    </w:p>
    <w:p w:rsidR="00B50980" w:rsidRDefault="00B50980" w:rsidP="00B50980">
      <w:pPr>
        <w:pStyle w:val="Ttulo2"/>
      </w:pPr>
      <w:bookmarkStart w:id="771" w:name="_Toc277169240"/>
      <w:bookmarkStart w:id="772" w:name="_Toc277170673"/>
      <w:bookmarkStart w:id="773" w:name="_Toc277602400"/>
      <w:r>
        <w:lastRenderedPageBreak/>
        <w:t>2.29 MITRE</w:t>
      </w:r>
      <w:bookmarkEnd w:id="771"/>
      <w:bookmarkEnd w:id="772"/>
      <w:bookmarkEnd w:id="773"/>
    </w:p>
    <w:p w:rsidR="00F50C5E" w:rsidRDefault="00F50C5E" w:rsidP="00F50C5E">
      <w:r>
        <w:tab/>
      </w:r>
      <w:r w:rsidR="007A0CF5">
        <w:t>La fundación MITRE es una organización internacional sin fines de lucro que opera, investiga y desarrolla centros patrocinados por el gobierno federal de los Estados Unidos.</w:t>
      </w:r>
    </w:p>
    <w:p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rsidR="007A0CF5" w:rsidRDefault="00994887" w:rsidP="00F50C5E">
      <w:r>
        <w:tab/>
        <w:t>En el sitio oficial de la corporación se indica que MITRE apoya al gobierno de los Estados Unidos mediante los siguientes mecanismos</w:t>
      </w:r>
      <w:r w:rsidR="001F4EAF">
        <w:t>:</w:t>
      </w:r>
    </w:p>
    <w:p w:rsidR="00994887" w:rsidRDefault="00994887" w:rsidP="00994887">
      <w:pPr>
        <w:pStyle w:val="Prrafodelista"/>
        <w:numPr>
          <w:ilvl w:val="0"/>
          <w:numId w:val="33"/>
        </w:numPr>
      </w:pPr>
      <w:r>
        <w:t>Investigación científica y análisis.</w:t>
      </w:r>
    </w:p>
    <w:p w:rsidR="00994887" w:rsidRDefault="00994887" w:rsidP="00994887">
      <w:pPr>
        <w:pStyle w:val="Prrafodelista"/>
        <w:numPr>
          <w:ilvl w:val="0"/>
          <w:numId w:val="33"/>
        </w:numPr>
      </w:pPr>
      <w:r>
        <w:t>Desarrollo y adquisición.</w:t>
      </w:r>
    </w:p>
    <w:p w:rsidR="00994887" w:rsidRDefault="00994887" w:rsidP="00994887">
      <w:pPr>
        <w:pStyle w:val="Prrafodelista"/>
        <w:numPr>
          <w:ilvl w:val="0"/>
          <w:numId w:val="33"/>
        </w:numPr>
      </w:pPr>
      <w:r>
        <w:t>Ingeniería en sistemas e integración.</w:t>
      </w:r>
    </w:p>
    <w:p w:rsidR="00994887" w:rsidRDefault="00994887" w:rsidP="00994887">
      <w:r>
        <w:tab/>
        <w:t>MITRE por su parte, es la organización encargada de mantener el diccionario para vulnerabilidades de software denominado CWE.</w:t>
      </w:r>
    </w:p>
    <w:p w:rsidR="00994887" w:rsidRPr="00B50980" w:rsidRDefault="00994887" w:rsidP="00994887">
      <w:pPr>
        <w:pStyle w:val="Ttulo2"/>
      </w:pPr>
      <w:bookmarkStart w:id="774" w:name="_Toc277169241"/>
      <w:bookmarkStart w:id="775" w:name="_Toc277170674"/>
      <w:bookmarkStart w:id="776" w:name="_Toc277602401"/>
      <w:r>
        <w:t>2.30 CWE</w:t>
      </w:r>
      <w:bookmarkEnd w:id="774"/>
      <w:bookmarkEnd w:id="775"/>
      <w:bookmarkEnd w:id="776"/>
    </w:p>
    <w:p w:rsidR="00994887" w:rsidRDefault="00994887" w:rsidP="00994887">
      <w:r>
        <w:tab/>
        <w:t xml:space="preserve">CWE es el acrónimo de Enumeración de </w:t>
      </w:r>
      <w:r w:rsidR="003022AF">
        <w:t>Debilidades</w:t>
      </w:r>
      <w:r>
        <w:t xml:space="preserve"> Comunes, por sus respectivas siglas en </w:t>
      </w:r>
      <w:del w:id="777" w:author="Laica" w:date="2014-11-23T20:29:00Z">
        <w:r w:rsidDel="002B74D4">
          <w:delText>Inglés</w:delText>
        </w:r>
      </w:del>
      <w:ins w:id="778" w:author="Laica" w:date="2014-11-23T20:29:00Z">
        <w:r w:rsidR="002B74D4">
          <w:t>i</w:t>
        </w:r>
        <w:r w:rsidR="002B74D4">
          <w:t>nglés</w:t>
        </w:r>
      </w:ins>
      <w:r>
        <w:t>.</w:t>
      </w:r>
      <w:r w:rsidR="003022AF">
        <w:t xml:space="preserve"> El cual es un diccionario creado por la comunidad donde se hospedan todos los tipos de debilidades del software.</w:t>
      </w:r>
    </w:p>
    <w:p w:rsidR="003022AF" w:rsidRDefault="003022AF" w:rsidP="00994887">
      <w:r>
        <w:t>Tal como se indica en el sitio oficial de CWE (2014)</w:t>
      </w:r>
      <w:r w:rsidR="001F4EAF">
        <w:t>:</w:t>
      </w:r>
    </w:p>
    <w:p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mejor entendimiento y manejo de l</w:t>
      </w:r>
      <w:r>
        <w:tab/>
        <w:t>as debilidades del software relacionadas a arquitectura y diseño.</w:t>
      </w:r>
    </w:p>
    <w:p w:rsidR="003022AF" w:rsidRDefault="003022AF" w:rsidP="003022AF">
      <w:pPr>
        <w:spacing w:line="360" w:lineRule="auto"/>
      </w:pPr>
    </w:p>
    <w:p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rsidR="004C60B6" w:rsidRDefault="004C60B6" w:rsidP="003022AF">
      <w:pPr>
        <w:spacing w:line="360" w:lineRule="auto"/>
      </w:pPr>
    </w:p>
    <w:p w:rsidR="00795C05" w:rsidRPr="00993141" w:rsidRDefault="00795C05" w:rsidP="00993141">
      <w:pPr>
        <w:pStyle w:val="Epgrafe"/>
        <w:keepNext/>
        <w:jc w:val="center"/>
        <w:rPr>
          <w:color w:val="auto"/>
          <w:sz w:val="24"/>
          <w:szCs w:val="24"/>
        </w:rPr>
      </w:pPr>
      <w:bookmarkStart w:id="779" w:name="_Toc277169242"/>
      <w:bookmarkStart w:id="780" w:name="_Toc277170675"/>
      <w:bookmarkStart w:id="781" w:name="_Toc277602544"/>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15</w:t>
      </w:r>
      <w:r w:rsidR="001216AC" w:rsidRPr="00993141">
        <w:rPr>
          <w:color w:val="auto"/>
          <w:sz w:val="24"/>
          <w:szCs w:val="24"/>
        </w:rPr>
        <w:fldChar w:fldCharType="end"/>
      </w:r>
      <w:r w:rsidRPr="00993141">
        <w:rPr>
          <w:color w:val="auto"/>
          <w:sz w:val="24"/>
          <w:szCs w:val="24"/>
        </w:rPr>
        <w:t xml:space="preserve">  Flujo de trabajo de  un CWE</w:t>
      </w:r>
      <w:bookmarkEnd w:id="779"/>
      <w:bookmarkEnd w:id="780"/>
      <w:bookmarkEnd w:id="781"/>
    </w:p>
    <w:p w:rsidR="004C60B6" w:rsidRDefault="004C60B6" w:rsidP="003022AF">
      <w:pPr>
        <w:spacing w:line="360" w:lineRule="auto"/>
      </w:pPr>
      <w:r>
        <w:rPr>
          <w:noProof/>
          <w:lang w:val="en-US"/>
        </w:rPr>
        <w:drawing>
          <wp:inline distT="0" distB="0" distL="0" distR="0">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079875"/>
                    </a:xfrm>
                    <a:prstGeom prst="rect">
                      <a:avLst/>
                    </a:prstGeom>
                  </pic:spPr>
                </pic:pic>
              </a:graphicData>
            </a:graphic>
          </wp:inline>
        </w:drawing>
      </w:r>
    </w:p>
    <w:p w:rsidR="003022AF" w:rsidRDefault="00795C05" w:rsidP="00993141">
      <w:pPr>
        <w:pStyle w:val="Ttulo4"/>
        <w:jc w:val="center"/>
      </w:pPr>
      <w:bookmarkStart w:id="782" w:name="_Toc277170676"/>
      <w:r w:rsidRPr="00795C05">
        <w:t xml:space="preserve">Fuente: </w:t>
      </w:r>
      <w:hyperlink r:id="rId34" w:history="1">
        <w:r w:rsidRPr="00C2710B">
          <w:rPr>
            <w:rStyle w:val="Hipervnculo"/>
            <w:b w:val="0"/>
          </w:rPr>
          <w:t>http://cwe.mitre.org/</w:t>
        </w:r>
        <w:bookmarkEnd w:id="782"/>
      </w:hyperlink>
    </w:p>
    <w:p w:rsidR="00795C05" w:rsidRPr="00795C05" w:rsidRDefault="00795C05" w:rsidP="00795C05"/>
    <w:p w:rsidR="00B50980" w:rsidRDefault="00B50980" w:rsidP="00B50980">
      <w:pPr>
        <w:pStyle w:val="Ttulo2"/>
      </w:pPr>
      <w:bookmarkStart w:id="783" w:name="_Toc277169243"/>
      <w:bookmarkStart w:id="784" w:name="_Toc277170677"/>
      <w:bookmarkStart w:id="785" w:name="_Toc277602402"/>
      <w:r>
        <w:lastRenderedPageBreak/>
        <w:t>2.3</w:t>
      </w:r>
      <w:r w:rsidR="00994887">
        <w:t>1</w:t>
      </w:r>
      <w:r>
        <w:t xml:space="preserve"> TEAM Mentor</w:t>
      </w:r>
      <w:bookmarkEnd w:id="783"/>
      <w:bookmarkEnd w:id="784"/>
      <w:bookmarkEnd w:id="785"/>
    </w:p>
    <w:p w:rsidR="00795C05" w:rsidRDefault="00795C05" w:rsidP="00BA09C5">
      <w:r>
        <w:tab/>
        <w:t>TEAM Mentor es una herramienta que funciona majo el enfoque de ser una guía especializada en mejores prácticas para el desarrollo de aplicaciones de software resistentes a ataques informáticas. Esta plataforma es desarrollada y soportada por la empresa Security Innovation.</w:t>
      </w:r>
    </w:p>
    <w:p w:rsidR="00795C05" w:rsidRDefault="00795C05" w:rsidP="00BA09C5">
      <w:r>
        <w:tab/>
        <w:t>La empresa Security Innovation (2014) define TEAM Mentor al indicar que</w:t>
      </w:r>
      <w:r w:rsidR="001F4EAF">
        <w:t>:</w:t>
      </w:r>
    </w:p>
    <w:p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rsidR="005426FD" w:rsidRDefault="00E62166" w:rsidP="00F84529">
      <w:pPr>
        <w:pStyle w:val="Ttulo2"/>
      </w:pPr>
      <w:bookmarkStart w:id="786" w:name="_Toc274493569"/>
      <w:bookmarkStart w:id="787" w:name="_Toc277169244"/>
      <w:bookmarkStart w:id="788" w:name="_Toc277170678"/>
      <w:bookmarkStart w:id="789" w:name="_Toc277602403"/>
      <w:r>
        <w:t>2.</w:t>
      </w:r>
      <w:r w:rsidR="00B50980">
        <w:t xml:space="preserve">32 </w:t>
      </w:r>
      <w:r w:rsidR="005426FD">
        <w:t>Entorno de desarrollo Integrado</w:t>
      </w:r>
      <w:bookmarkEnd w:id="786"/>
      <w:bookmarkEnd w:id="787"/>
      <w:bookmarkEnd w:id="788"/>
      <w:bookmarkEnd w:id="789"/>
    </w:p>
    <w:p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rsidR="003B558E" w:rsidRPr="001A1537" w:rsidRDefault="003B558E" w:rsidP="00F84529">
      <w:r>
        <w:lastRenderedPageBreak/>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rsidR="00015408" w:rsidRDefault="00E62166" w:rsidP="00F84529">
      <w:pPr>
        <w:pStyle w:val="Ttulo2"/>
      </w:pPr>
      <w:bookmarkStart w:id="790" w:name="_Toc274493570"/>
      <w:bookmarkStart w:id="791" w:name="_Toc277169245"/>
      <w:bookmarkStart w:id="792" w:name="_Toc277170679"/>
      <w:bookmarkStart w:id="793" w:name="_Toc277602404"/>
      <w:r>
        <w:t>2.3</w:t>
      </w:r>
      <w:r w:rsidR="00B50980">
        <w:t>3</w:t>
      </w:r>
      <w:r>
        <w:t xml:space="preserve"> </w:t>
      </w:r>
      <w:r w:rsidR="00015408">
        <w:t>Visual Studio</w:t>
      </w:r>
      <w:r w:rsidR="00532B2A">
        <w:t xml:space="preserve"> .N</w:t>
      </w:r>
      <w:r w:rsidR="001A1537">
        <w:t>et</w:t>
      </w:r>
      <w:bookmarkEnd w:id="790"/>
      <w:bookmarkEnd w:id="791"/>
      <w:bookmarkEnd w:id="792"/>
      <w:bookmarkEnd w:id="793"/>
    </w:p>
    <w:p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rsidR="00CE30E7" w:rsidRDefault="00E62166" w:rsidP="00F84529">
      <w:pPr>
        <w:pStyle w:val="Ttulo2"/>
      </w:pPr>
      <w:bookmarkStart w:id="794" w:name="_Toc274493571"/>
      <w:bookmarkStart w:id="795" w:name="_Toc277169246"/>
      <w:bookmarkStart w:id="796" w:name="_Toc277170680"/>
      <w:bookmarkStart w:id="797" w:name="_Toc277602405"/>
      <w:r>
        <w:t>2.3</w:t>
      </w:r>
      <w:r w:rsidR="00B50980">
        <w:t>4</w:t>
      </w:r>
      <w:proofErr w:type="gramStart"/>
      <w:r w:rsidR="00CE30E7">
        <w:t>.NET</w:t>
      </w:r>
      <w:proofErr w:type="gramEnd"/>
      <w:r w:rsidR="00CE30E7">
        <w:t xml:space="preserve"> Framework</w:t>
      </w:r>
      <w:bookmarkEnd w:id="794"/>
      <w:bookmarkEnd w:id="795"/>
      <w:bookmarkEnd w:id="796"/>
      <w:bookmarkEnd w:id="797"/>
    </w:p>
    <w:p w:rsidR="00997CE1" w:rsidRDefault="00997CE1" w:rsidP="00387FB5">
      <w:r>
        <w:tab/>
        <w:t>Thai y Lam (2003) cuando hacen referencia a la plataforma .NET Framework indican que:</w:t>
      </w:r>
    </w:p>
    <w:p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lastRenderedPageBreak/>
        <w:tab/>
        <w:t xml:space="preserve">de 1990. Microsoft anunció la iniciativa .NET en Julio de 2000. En Abril </w:t>
      </w:r>
      <w:r w:rsidR="00165FF8">
        <w:tab/>
        <w:t>de 2003, la versión 1.1 integral de .NET Framework fue liberada. (p. 6).</w:t>
      </w:r>
    </w:p>
    <w:p w:rsidR="00C9323C" w:rsidRDefault="00C9323C" w:rsidP="00387FB5">
      <w:pPr>
        <w:spacing w:line="360" w:lineRule="auto"/>
      </w:pPr>
    </w:p>
    <w:p w:rsidR="00165FF8" w:rsidRDefault="00C9323C" w:rsidP="00387FB5">
      <w:r>
        <w:tab/>
      </w:r>
      <w:r w:rsidR="00165FF8">
        <w:t>Según los mismos autores, la plataforma .NET consta de  cuatro grupos de productos separados entre los que se destacan</w:t>
      </w:r>
      <w:r w:rsidR="001F4EAF">
        <w:t>:</w:t>
      </w:r>
    </w:p>
    <w:p w:rsidR="00165FF8" w:rsidRDefault="00165FF8" w:rsidP="000727AC">
      <w:pPr>
        <w:pStyle w:val="Prrafodelista"/>
        <w:numPr>
          <w:ilvl w:val="0"/>
          <w:numId w:val="24"/>
        </w:numPr>
        <w:spacing w:line="360" w:lineRule="auto"/>
      </w:pPr>
      <w:r>
        <w:t>Herramientas de desarrollo y librerías.</w:t>
      </w:r>
    </w:p>
    <w:p w:rsidR="00165FF8" w:rsidRDefault="00165FF8" w:rsidP="000727AC">
      <w:pPr>
        <w:pStyle w:val="Prrafodelista"/>
        <w:numPr>
          <w:ilvl w:val="0"/>
          <w:numId w:val="24"/>
        </w:numPr>
        <w:spacing w:line="360" w:lineRule="auto"/>
      </w:pPr>
      <w:r>
        <w:t>Servicios Web.</w:t>
      </w:r>
    </w:p>
    <w:p w:rsidR="00165FF8" w:rsidRDefault="00165FF8" w:rsidP="000727AC">
      <w:pPr>
        <w:pStyle w:val="Prrafodelista"/>
        <w:numPr>
          <w:ilvl w:val="0"/>
          <w:numId w:val="24"/>
        </w:numPr>
        <w:spacing w:line="360" w:lineRule="auto"/>
      </w:pPr>
      <w:r>
        <w:t>Servidores especializados.</w:t>
      </w:r>
    </w:p>
    <w:p w:rsidR="00C9323C" w:rsidRDefault="00165FF8" w:rsidP="000727AC">
      <w:pPr>
        <w:pStyle w:val="Prrafodelista"/>
        <w:numPr>
          <w:ilvl w:val="0"/>
          <w:numId w:val="24"/>
        </w:numPr>
        <w:spacing w:line="360" w:lineRule="auto"/>
      </w:pPr>
      <w:r>
        <w:t>Dispositivos.</w:t>
      </w:r>
    </w:p>
    <w:p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rsidR="00C9323C" w:rsidRDefault="00C9323C" w:rsidP="00E21B01">
      <w:r>
        <w:tab/>
        <w:t xml:space="preserve">La imagen siguiente muestra una hoja de ruta de la plataforma Microsoft .NET 4.5. </w:t>
      </w:r>
    </w:p>
    <w:p w:rsidR="00680D5B" w:rsidRPr="00993141" w:rsidRDefault="00680D5B" w:rsidP="00993141">
      <w:pPr>
        <w:pStyle w:val="Epgrafe"/>
        <w:keepNext/>
        <w:jc w:val="center"/>
        <w:rPr>
          <w:color w:val="auto"/>
          <w:sz w:val="24"/>
          <w:szCs w:val="24"/>
        </w:rPr>
      </w:pPr>
      <w:bookmarkStart w:id="798" w:name="_Toc277170681"/>
      <w:bookmarkStart w:id="799" w:name="_Toc277602545"/>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16</w:t>
      </w:r>
      <w:r w:rsidR="001216AC" w:rsidRPr="00993141">
        <w:rPr>
          <w:color w:val="auto"/>
          <w:sz w:val="24"/>
          <w:szCs w:val="24"/>
        </w:rPr>
        <w:fldChar w:fldCharType="end"/>
      </w:r>
      <w:r w:rsidRPr="00993141">
        <w:rPr>
          <w:color w:val="auto"/>
          <w:sz w:val="24"/>
          <w:szCs w:val="24"/>
        </w:rPr>
        <w:t xml:space="preserve"> Arquitectura de Microsoft .NET 4.5</w:t>
      </w:r>
      <w:bookmarkEnd w:id="798"/>
      <w:bookmarkEnd w:id="799"/>
    </w:p>
    <w:p w:rsidR="000606A5" w:rsidRPr="00BA09C5" w:rsidRDefault="00B453A2" w:rsidP="00993141">
      <w:pPr>
        <w:jc w:val="center"/>
        <w:rPr>
          <w:b/>
        </w:rPr>
      </w:pPr>
      <w:r>
        <w:rPr>
          <w:noProof/>
          <w:lang w:val="en-US"/>
        </w:rPr>
        <w:drawing>
          <wp:inline distT="0" distB="0" distL="0" distR="0">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25775"/>
                    </a:xfrm>
                    <a:prstGeom prst="rect">
                      <a:avLst/>
                    </a:prstGeom>
                  </pic:spPr>
                </pic:pic>
              </a:graphicData>
            </a:graphic>
          </wp:inline>
        </w:drawing>
      </w:r>
      <w:bookmarkStart w:id="800" w:name="_Toc277170682"/>
      <w:r w:rsidRPr="00993141">
        <w:rPr>
          <w:rStyle w:val="Ttulo4Car"/>
        </w:rPr>
        <w:t>Fuente</w:t>
      </w:r>
      <w:r w:rsidR="001F4EAF">
        <w:rPr>
          <w:rStyle w:val="Ttulo4Car"/>
        </w:rPr>
        <w:t>:</w:t>
      </w:r>
      <w:r w:rsidRPr="00993141">
        <w:rPr>
          <w:rStyle w:val="Ttulo4Car"/>
        </w:rPr>
        <w:t xml:space="preserve"> </w:t>
      </w:r>
      <w:proofErr w:type="spellStart"/>
      <w:r w:rsidR="00342FA1" w:rsidRPr="00993141">
        <w:rPr>
          <w:rStyle w:val="Ttulo4Car"/>
        </w:rPr>
        <w:t>DotNet-Tricks</w:t>
      </w:r>
      <w:proofErr w:type="spellEnd"/>
      <w:r w:rsidR="00342FA1" w:rsidRPr="00993141">
        <w:rPr>
          <w:rStyle w:val="Ttulo4Car"/>
        </w:rPr>
        <w:t xml:space="preserve"> http://goo.gl/UwZi8J</w:t>
      </w:r>
      <w:bookmarkEnd w:id="800"/>
    </w:p>
    <w:p w:rsidR="00CE30E7" w:rsidRDefault="00E62166" w:rsidP="00641FA4">
      <w:pPr>
        <w:pStyle w:val="Ttulo2"/>
      </w:pPr>
      <w:bookmarkStart w:id="801" w:name="_Toc274493572"/>
      <w:bookmarkStart w:id="802" w:name="_Toc277169247"/>
      <w:bookmarkStart w:id="803" w:name="_Toc277170683"/>
      <w:bookmarkStart w:id="804" w:name="_Toc277602406"/>
      <w:r>
        <w:t>2.3</w:t>
      </w:r>
      <w:r w:rsidR="00B50980">
        <w:t>5</w:t>
      </w:r>
      <w:r>
        <w:t xml:space="preserve"> </w:t>
      </w:r>
      <w:r w:rsidR="000727AC">
        <w:t xml:space="preserve">Lenguaje de programación </w:t>
      </w:r>
      <w:r w:rsidR="00CE30E7">
        <w:t>C#</w:t>
      </w:r>
      <w:bookmarkEnd w:id="801"/>
      <w:bookmarkEnd w:id="802"/>
      <w:bookmarkEnd w:id="803"/>
      <w:bookmarkEnd w:id="804"/>
    </w:p>
    <w:p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aplicaciones Web, aplicaciones móviles entre otras. La sintaxis y semántica de </w:t>
      </w:r>
      <w:r w:rsidR="003729A1">
        <w:t xml:space="preserve">este </w:t>
      </w:r>
      <w:r>
        <w:t>lenguaje de programación hace que sea similar a otros lenguajes de propósito general como lo es Java.</w:t>
      </w:r>
    </w:p>
    <w:p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w:t>
      </w:r>
      <w:r w:rsidR="001F4EAF">
        <w:t>:</w:t>
      </w:r>
    </w:p>
    <w:p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lastRenderedPageBreak/>
        <w:tab/>
      </w:r>
      <w:r>
        <w:t xml:space="preserve">estándar ECMA-334 y por ISO/IEC por medio del estándar ISO/IEC </w:t>
      </w:r>
      <w:r w:rsidR="00BE0F9C">
        <w:tab/>
      </w:r>
      <w:r>
        <w:t>23270</w:t>
      </w:r>
      <w:del w:id="805" w:author="Laica" w:date="2014-11-23T20:29:00Z">
        <w:r w:rsidDel="002B74D4">
          <w:delText xml:space="preserve"> </w:delText>
        </w:r>
      </w:del>
      <w:r>
        <w:t>.</w:t>
      </w:r>
      <w:ins w:id="806" w:author="Laica" w:date="2014-11-23T20:29:00Z">
        <w:r w:rsidR="002B74D4">
          <w:t xml:space="preserve"> </w:t>
        </w:r>
      </w:ins>
      <w:r>
        <w:t>(p. 1)</w:t>
      </w:r>
    </w:p>
    <w:p w:rsidR="00015408" w:rsidRDefault="00CB71AD" w:rsidP="00641FA4">
      <w:pPr>
        <w:pStyle w:val="Ttulo2"/>
      </w:pPr>
      <w:bookmarkStart w:id="807" w:name="_Toc274493573"/>
      <w:bookmarkStart w:id="808" w:name="_Toc277169248"/>
      <w:bookmarkStart w:id="809" w:name="_Toc277170684"/>
      <w:bookmarkStart w:id="810" w:name="_Toc277602407"/>
      <w:r>
        <w:t>2.3</w:t>
      </w:r>
      <w:r w:rsidR="00B50980">
        <w:t>6</w:t>
      </w:r>
      <w:r>
        <w:t xml:space="preserve"> </w:t>
      </w:r>
      <w:r w:rsidR="00015408">
        <w:t>Eclipse</w:t>
      </w:r>
      <w:bookmarkEnd w:id="807"/>
      <w:bookmarkEnd w:id="808"/>
      <w:bookmarkEnd w:id="809"/>
      <w:bookmarkEnd w:id="810"/>
    </w:p>
    <w:p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rsidR="00873612" w:rsidRDefault="00E77CA0" w:rsidP="00523618">
      <w:r>
        <w:tab/>
        <w:t>En la siguiente imagen se muestra la evolución y las versiones de</w:t>
      </w:r>
      <w:r w:rsidR="008817AB">
        <w:t>l IDE</w:t>
      </w:r>
      <w:r>
        <w:t xml:space="preserve"> Eclipse </w:t>
      </w:r>
      <w:r w:rsidR="00C17B01">
        <w:t>de los últimos años</w:t>
      </w:r>
      <w:r>
        <w:t>.</w:t>
      </w:r>
    </w:p>
    <w:p w:rsidR="00731177" w:rsidRDefault="00731177" w:rsidP="00523618"/>
    <w:p w:rsidR="00731177" w:rsidRPr="00E21B01" w:rsidRDefault="00731177" w:rsidP="00523618"/>
    <w:p w:rsidR="00873612" w:rsidRPr="00993141" w:rsidRDefault="00873612" w:rsidP="00993141">
      <w:pPr>
        <w:pStyle w:val="Epgrafe"/>
        <w:keepNext/>
        <w:jc w:val="center"/>
        <w:rPr>
          <w:color w:val="auto"/>
          <w:sz w:val="24"/>
          <w:szCs w:val="24"/>
        </w:rPr>
      </w:pPr>
      <w:bookmarkStart w:id="811" w:name="_Toc277170685"/>
      <w:bookmarkStart w:id="812" w:name="_Toc277602546"/>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17</w:t>
      </w:r>
      <w:r w:rsidR="001216AC" w:rsidRPr="00993141">
        <w:rPr>
          <w:color w:val="auto"/>
          <w:sz w:val="24"/>
          <w:szCs w:val="24"/>
        </w:rPr>
        <w:fldChar w:fldCharType="end"/>
      </w:r>
      <w:r w:rsidRPr="00993141">
        <w:rPr>
          <w:color w:val="auto"/>
          <w:sz w:val="24"/>
          <w:szCs w:val="24"/>
        </w:rPr>
        <w:t xml:space="preserve"> Versiones de Eclipse durante los últimos años</w:t>
      </w:r>
      <w:bookmarkEnd w:id="811"/>
      <w:bookmarkEnd w:id="812"/>
    </w:p>
    <w:p w:rsidR="00055723" w:rsidRDefault="00C17B01" w:rsidP="00873612">
      <w:r>
        <w:rPr>
          <w:noProof/>
          <w:lang w:val="en-US"/>
        </w:rPr>
        <w:drawing>
          <wp:inline distT="0" distB="0" distL="0" distR="0">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80410"/>
                    </a:xfrm>
                    <a:prstGeom prst="rect">
                      <a:avLst/>
                    </a:prstGeom>
                  </pic:spPr>
                </pic:pic>
              </a:graphicData>
            </a:graphic>
          </wp:inline>
        </w:drawing>
      </w:r>
    </w:p>
    <w:p w:rsidR="00055723" w:rsidRPr="00BA09C5" w:rsidRDefault="00873612" w:rsidP="00993141">
      <w:pPr>
        <w:pStyle w:val="Ttulo4"/>
        <w:jc w:val="center"/>
      </w:pPr>
      <w:bookmarkStart w:id="813" w:name="_Toc277170686"/>
      <w:r w:rsidRPr="00BA09C5">
        <w:t>Fuente: Propia</w:t>
      </w:r>
      <w:bookmarkEnd w:id="813"/>
    </w:p>
    <w:p w:rsidR="00055723" w:rsidRDefault="00055723" w:rsidP="00246741"/>
    <w:p w:rsidR="00BA09C5" w:rsidRDefault="00BA09C5" w:rsidP="00246741"/>
    <w:p w:rsidR="00B04C2E" w:rsidRDefault="00B04C2E" w:rsidP="00B04C2E">
      <w:pPr>
        <w:pStyle w:val="Ttulo2"/>
      </w:pPr>
      <w:bookmarkStart w:id="814" w:name="_Toc277169249"/>
      <w:bookmarkStart w:id="815" w:name="_Toc277170687"/>
      <w:bookmarkStart w:id="816" w:name="_Toc277602408"/>
      <w:r>
        <w:t>2.37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bookmarkEnd w:id="814"/>
      <w:bookmarkEnd w:id="815"/>
      <w:bookmarkEnd w:id="816"/>
    </w:p>
    <w:p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rsidR="00CD4063" w:rsidRDefault="00CD4063" w:rsidP="00246741">
      <w:r>
        <w:t>IBM (2014) define SQL como:</w:t>
      </w:r>
    </w:p>
    <w:p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lastRenderedPageBreak/>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datos</w:t>
      </w:r>
      <w:del w:id="817" w:author="Laica" w:date="2014-11-23T20:29:00Z">
        <w:r w:rsidRPr="00CD4063" w:rsidDel="002B74D4">
          <w:delText xml:space="preserve"> </w:delText>
        </w:r>
      </w:del>
      <w:r w:rsidRPr="00CD4063">
        <w:t xml:space="preserve">. </w:t>
      </w:r>
    </w:p>
    <w:p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que puedan ser ejecutados</w:t>
      </w:r>
      <w:del w:id="818" w:author="Laica" w:date="2014-11-23T20:29:00Z">
        <w:r w:rsidRPr="00CD4063" w:rsidDel="002B74D4">
          <w:delText xml:space="preserve"> </w:delText>
        </w:r>
      </w:del>
      <w:r w:rsidRPr="00CD4063">
        <w:t xml:space="preserve">. El resultado de la preparación es la forma </w:t>
      </w:r>
      <w:r>
        <w:tab/>
      </w:r>
      <w:r w:rsidRPr="00CD4063">
        <w:t xml:space="preserve">ejecutable u operacional de la declaración. </w:t>
      </w:r>
    </w:p>
    <w:p w:rsidR="00CD4063" w:rsidRDefault="00CD4063" w:rsidP="00246741"/>
    <w:p w:rsidR="004C7684" w:rsidRDefault="00121533" w:rsidP="00121533">
      <w:pPr>
        <w:pStyle w:val="Ttulo2"/>
      </w:pPr>
      <w:bookmarkStart w:id="819" w:name="_Toc277169250"/>
      <w:bookmarkStart w:id="820" w:name="_Toc277170688"/>
      <w:bookmarkStart w:id="821" w:name="_Toc277602409"/>
      <w:r>
        <w:t>2.38 Inyección de SQL</w:t>
      </w:r>
      <w:bookmarkEnd w:id="819"/>
      <w:bookmarkEnd w:id="820"/>
      <w:bookmarkEnd w:id="821"/>
    </w:p>
    <w:p w:rsidR="00121533" w:rsidRDefault="00121533" w:rsidP="00121533">
      <w:r>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(SQL). Al analizar los mensajes de error o el comportamiento de la aplicación, el atacante podrá fácilmente darse cuenta si es posible o no perpetrar un ataque.</w:t>
      </w:r>
    </w:p>
    <w:p w:rsidR="00121533" w:rsidRDefault="00121533" w:rsidP="00121533">
      <w:r>
        <w:tab/>
        <w:t>Paul (2011) establece que:</w:t>
      </w:r>
    </w:p>
    <w:p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lastRenderedPageBreak/>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rsidR="00D03BEB" w:rsidRDefault="00D03BEB" w:rsidP="00246741"/>
    <w:p w:rsidR="00D03BEB" w:rsidRDefault="00307783" w:rsidP="00307783">
      <w:pPr>
        <w:pStyle w:val="Ttulo2"/>
      </w:pPr>
      <w:bookmarkStart w:id="822" w:name="_Toc277169251"/>
      <w:bookmarkStart w:id="823" w:name="_Toc277170689"/>
      <w:bookmarkStart w:id="824" w:name="_Toc277602410"/>
      <w:r>
        <w:t>2.39 Pérdida de Autenticación y Gestión de Sesiones</w:t>
      </w:r>
      <w:bookmarkEnd w:id="822"/>
      <w:bookmarkEnd w:id="823"/>
      <w:bookmarkEnd w:id="824"/>
    </w:p>
    <w:p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rsidR="00C55567" w:rsidRDefault="00C55567" w:rsidP="00C55567">
      <w:r>
        <w:t>Paul (2011) afirma:</w:t>
      </w:r>
    </w:p>
    <w:p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rsidR="00C55567" w:rsidRDefault="00C55567" w:rsidP="004C7684"/>
    <w:p w:rsidR="00016EA6" w:rsidRDefault="00C55567" w:rsidP="00C55567">
      <w:pPr>
        <w:pStyle w:val="Ttulo2"/>
      </w:pPr>
      <w:bookmarkStart w:id="825" w:name="_Toc277169252"/>
      <w:bookmarkStart w:id="826" w:name="_Toc277170690"/>
      <w:bookmarkStart w:id="827" w:name="_Toc277602411"/>
      <w:r>
        <w:t>2.40</w:t>
      </w:r>
      <w:r w:rsidR="009A2C56">
        <w:t xml:space="preserve"> Secuencia de Comandos en Sitios Cruzados (XSS)</w:t>
      </w:r>
      <w:bookmarkEnd w:id="825"/>
      <w:bookmarkEnd w:id="826"/>
      <w:bookmarkEnd w:id="827"/>
    </w:p>
    <w:p w:rsidR="009A2C56" w:rsidRDefault="009A2C56" w:rsidP="009A2C56">
      <w:r>
        <w:t>La Fundación OWASP (2008) al referirse a la Secuencia de Comandos  en sitios cruzados afirma:</w:t>
      </w:r>
    </w:p>
    <w:p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XSS, es en realidad un subconjunto de inyección HTML</w:t>
      </w:r>
      <w:ins w:id="828" w:author="Laica" w:date="2014-11-23T20:29:00Z">
        <w:r w:rsidR="002B74D4">
          <w:t xml:space="preserve"> </w:t>
        </w:r>
      </w:ins>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t>
      </w:r>
      <w:del w:id="829" w:author="Laica" w:date="2014-11-23T20:29:00Z">
        <w:r w:rsidRPr="00BB2F35" w:rsidDel="002B74D4">
          <w:tab/>
        </w:r>
      </w:del>
      <w:r w:rsidRPr="00BB2F35">
        <w:t xml:space="preserve">Web. Las fallas de XSS </w:t>
      </w:r>
      <w:r>
        <w:tab/>
      </w:r>
      <w:r w:rsidRPr="00BB2F35">
        <w:t xml:space="preserve">ocurren cuando una aplicación toma </w:t>
      </w:r>
      <w:del w:id="830" w:author="Laica" w:date="2014-11-23T20:30:00Z">
        <w:r w:rsidRPr="00BB2F35" w:rsidDel="002B74D4">
          <w:tab/>
        </w:r>
      </w:del>
      <w:r w:rsidRPr="00BB2F35">
        <w:t xml:space="preserve">información originada por un </w:t>
      </w:r>
      <w:r>
        <w:tab/>
      </w:r>
      <w:r w:rsidRPr="00BB2F35">
        <w:t xml:space="preserve">usuario y la envía a un navegador Web sin </w:t>
      </w:r>
      <w:del w:id="831" w:author="Laica" w:date="2014-11-23T20:30:00Z">
        <w:r w:rsidRPr="00BB2F35" w:rsidDel="002B74D4">
          <w:tab/>
        </w:r>
      </w:del>
      <w:r w:rsidRPr="00BB2F35">
        <w:t xml:space="preserve">primero validarla o </w:t>
      </w:r>
      <w:r>
        <w:tab/>
      </w:r>
      <w:r w:rsidRPr="00BB2F35">
        <w:t>codificando el contenido.</w:t>
      </w:r>
    </w:p>
    <w:p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w:t>
      </w:r>
      <w:r w:rsidR="00412DC5">
        <w:t>h</w:t>
      </w:r>
      <w:r w:rsidRPr="00BB2F35">
        <w:t>ing</w:t>
      </w:r>
      <w:proofErr w:type="spellEnd"/>
      <w:r w:rsidRPr="00BB2F35">
        <w:t xml:space="preserve">,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rsidR="00016EA6" w:rsidRDefault="00B304FD" w:rsidP="00246741">
      <w:r>
        <w:t>Tal como se ha definido, cuando una vulnerabilidad de este tipo se materializa, el impacto para el negocio es muy grande ya que puede permitir que exista una modificación del sitio</w:t>
      </w:r>
      <w:r w:rsidR="00456382">
        <w:t xml:space="preserve"> Web de la organización, </w:t>
      </w:r>
      <w:proofErr w:type="spellStart"/>
      <w:r w:rsidR="00456382">
        <w:t>redireccionamiento</w:t>
      </w:r>
      <w:proofErr w:type="spellEnd"/>
      <w:r w:rsidR="00456382">
        <w:t xml:space="preserve"> del usuario a un sitio potencialmente dañino y la instalación de software no deseado entre muchos otros efectos adversos.</w:t>
      </w:r>
    </w:p>
    <w:p w:rsidR="00016EA6" w:rsidRDefault="00666E44" w:rsidP="00666E44">
      <w:pPr>
        <w:pStyle w:val="Ttulo2"/>
      </w:pPr>
      <w:bookmarkStart w:id="832" w:name="_Toc277169253"/>
      <w:bookmarkStart w:id="833" w:name="_Toc277170691"/>
      <w:bookmarkStart w:id="834" w:name="_Toc277602412"/>
      <w:r>
        <w:t>2.41 Exposición de datos sensibles</w:t>
      </w:r>
      <w:bookmarkEnd w:id="832"/>
      <w:bookmarkEnd w:id="833"/>
      <w:bookmarkEnd w:id="834"/>
    </w:p>
    <w:p w:rsidR="00666E44" w:rsidRDefault="00A35608" w:rsidP="00666E44">
      <w:r>
        <w:tab/>
      </w:r>
      <w:r w:rsidR="00666E44">
        <w:t xml:space="preserve">Los datos sensibles son aquellos cuya relevancia para la organización se ubica en los niveles más altos, tal es el caso de secretos comerciales, información financiera, información de usuarios o cualquier otro tipo de </w:t>
      </w:r>
      <w:r w:rsidR="00666E44">
        <w:lastRenderedPageBreak/>
        <w:t>información que la organización considere que tiene un alto valor y que debe ser protegida.</w:t>
      </w:r>
    </w:p>
    <w:p w:rsidR="00197347" w:rsidRDefault="00197347" w:rsidP="00666E44">
      <w:r>
        <w:t>En el CWE (</w:t>
      </w:r>
      <w:proofErr w:type="spellStart"/>
      <w:r>
        <w:t>Common</w:t>
      </w:r>
      <w:proofErr w:type="spellEnd"/>
      <w:r>
        <w:t xml:space="preserve"> </w:t>
      </w:r>
      <w:proofErr w:type="spellStart"/>
      <w:r>
        <w:t>Weakness</w:t>
      </w:r>
      <w:proofErr w:type="spellEnd"/>
      <w:r>
        <w:t xml:space="preserve"> </w:t>
      </w:r>
      <w:proofErr w:type="spellStart"/>
      <w:r>
        <w:t>Enumeration</w:t>
      </w:r>
      <w:proofErr w:type="spellEnd"/>
      <w:r>
        <w:t>) número 20 que reza bajo el título de CWE-200 Exposición de Información</w:t>
      </w:r>
      <w:del w:id="835" w:author="Laica" w:date="2014-11-23T20:30:00Z">
        <w:r w:rsidDel="002B74D4">
          <w:delText xml:space="preserve"> </w:delText>
        </w:r>
      </w:del>
      <w:r>
        <w:rPr>
          <w:rStyle w:val="Refdenotaalpie"/>
        </w:rPr>
        <w:footnoteReference w:id="8"/>
      </w:r>
      <w:r>
        <w:t>, se establece que:</w:t>
      </w:r>
    </w:p>
    <w:p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rsidR="00197347" w:rsidRPr="00666E44" w:rsidRDefault="00197347" w:rsidP="00197347">
      <w:pPr>
        <w:spacing w:line="360" w:lineRule="auto"/>
      </w:pPr>
    </w:p>
    <w:p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rsidR="00016EA6" w:rsidRDefault="001E1EE5" w:rsidP="001E1EE5">
      <w:pPr>
        <w:pStyle w:val="Ttulo2"/>
      </w:pPr>
      <w:bookmarkStart w:id="836" w:name="_Toc277169254"/>
      <w:bookmarkStart w:id="837" w:name="_Toc277170692"/>
      <w:bookmarkStart w:id="838" w:name="_Toc277602413"/>
      <w:r>
        <w:t>2.42 Configuración Incorrecta de Seguridad</w:t>
      </w:r>
      <w:bookmarkEnd w:id="836"/>
      <w:bookmarkEnd w:id="837"/>
      <w:bookmarkEnd w:id="838"/>
    </w:p>
    <w:p w:rsidR="00016EA6" w:rsidRDefault="001E1EE5" w:rsidP="00246741">
      <w:r>
        <w:t>La configuración incorrecta de seguridad corresponde a un tipo de vulnerabilidad donde las aplicaciones</w:t>
      </w:r>
      <w:r w:rsidR="00EE400B">
        <w:t xml:space="preserve"> Web</w:t>
      </w:r>
      <w:r>
        <w:t xml:space="preserve"> han sido publicadas en un ambiente de producción (es decir donde todas las personas las pueden </w:t>
      </w:r>
      <w:r>
        <w:lastRenderedPageBreak/>
        <w:t>acceder)</w:t>
      </w:r>
      <w:r w:rsidR="00EE400B">
        <w:t xml:space="preserve"> pero donde existen configuraciones que revelan información confidencial. </w:t>
      </w:r>
    </w:p>
    <w:p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rsidR="00EE400B" w:rsidRDefault="00EE400B" w:rsidP="00EE400B">
      <w:r>
        <w:t>Para Paul (2011):</w:t>
      </w:r>
    </w:p>
    <w:p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rsidR="00AF254B" w:rsidRDefault="00AF254B" w:rsidP="004A0F52">
      <w:pPr>
        <w:spacing w:line="360" w:lineRule="auto"/>
      </w:pPr>
    </w:p>
    <w:p w:rsidR="00016EA6" w:rsidRDefault="00EE400B" w:rsidP="00246741">
      <w:r>
        <w:t xml:space="preserve">En seguridad per se, se aplica la frase que indica que una cadena se rompe por el eslabón más débil. Una configuración incorrecta de las aplicaciones </w:t>
      </w:r>
      <w:proofErr w:type="gramStart"/>
      <w:r>
        <w:t>son</w:t>
      </w:r>
      <w:proofErr w:type="gramEnd"/>
      <w:r>
        <w:t xml:space="preserve"> un reflejo del eslabón débil en la cadena de la </w:t>
      </w:r>
      <w:r w:rsidR="00A554CA">
        <w:t>seguridad</w:t>
      </w:r>
      <w:r>
        <w:t>.</w:t>
      </w:r>
    </w:p>
    <w:p w:rsidR="00A554CA" w:rsidRDefault="00A554CA" w:rsidP="00A554CA">
      <w:pPr>
        <w:pStyle w:val="Ttulo2"/>
      </w:pPr>
      <w:bookmarkStart w:id="839" w:name="_Toc277169255"/>
      <w:bookmarkStart w:id="840" w:name="_Toc277170693"/>
      <w:bookmarkStart w:id="841" w:name="_Toc277602414"/>
      <w:r>
        <w:t>2.43 JavaScript</w:t>
      </w:r>
      <w:bookmarkEnd w:id="839"/>
      <w:bookmarkEnd w:id="840"/>
      <w:bookmarkEnd w:id="841"/>
    </w:p>
    <w:p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rsidR="0035560F" w:rsidRDefault="0035560F" w:rsidP="00AF254B"/>
    <w:p w:rsidR="0047174D" w:rsidRDefault="00AF254B" w:rsidP="00AF254B">
      <w:proofErr w:type="spellStart"/>
      <w:r>
        <w:lastRenderedPageBreak/>
        <w:t>Reid</w:t>
      </w:r>
      <w:proofErr w:type="spellEnd"/>
      <w:r>
        <w:t xml:space="preserve"> &amp; Valentine (2013) establecen que</w:t>
      </w:r>
      <w:r w:rsidR="001F4EAF">
        <w:t>:</w:t>
      </w:r>
    </w:p>
    <w:p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rsidR="00AF254B" w:rsidRDefault="00AF254B" w:rsidP="00AF254B">
      <w:pPr>
        <w:spacing w:line="360" w:lineRule="auto"/>
      </w:pPr>
    </w:p>
    <w:p w:rsidR="00AF254B" w:rsidRDefault="00AF254B" w:rsidP="00AF254B">
      <w:pPr>
        <w:spacing w:line="360" w:lineRule="auto"/>
      </w:pPr>
      <w:r>
        <w:t>Luego ambos autores también indican que</w:t>
      </w:r>
    </w:p>
    <w:p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rsidR="004A0F52" w:rsidRDefault="00A554CA" w:rsidP="004A0F52">
      <w:pPr>
        <w:pStyle w:val="Ttulo2"/>
      </w:pPr>
      <w:bookmarkStart w:id="842" w:name="_Toc277169256"/>
      <w:bookmarkStart w:id="843" w:name="_Toc277170694"/>
      <w:bookmarkStart w:id="844" w:name="_Toc277602415"/>
      <w:r>
        <w:t xml:space="preserve">2.44 </w:t>
      </w:r>
      <w:r w:rsidR="004A0F52">
        <w:t>HTTP</w:t>
      </w:r>
      <w:bookmarkEnd w:id="842"/>
      <w:bookmarkEnd w:id="843"/>
      <w:bookmarkEnd w:id="844"/>
    </w:p>
    <w:p w:rsidR="00B6051F" w:rsidRDefault="00B6051F" w:rsidP="002579D6">
      <w:r>
        <w:tab/>
        <w:t>HTTP es el acrónimo de Protocolo de Transferencia de Hipertexto por sus siglas en inglés (</w:t>
      </w:r>
      <w:proofErr w:type="spellStart"/>
      <w:r>
        <w:t>Hypertext</w:t>
      </w:r>
      <w:proofErr w:type="spellEnd"/>
      <w:r>
        <w:t xml:space="preserve"> Transfer </w:t>
      </w:r>
      <w:proofErr w:type="spellStart"/>
      <w:r>
        <w:t>Protocol</w:t>
      </w:r>
      <w:proofErr w:type="spellEnd"/>
      <w:r>
        <w:t>), uno de los protocolos más utilizados a nivel mundial.</w:t>
      </w:r>
    </w:p>
    <w:p w:rsidR="00B6051F" w:rsidRDefault="00B6051F" w:rsidP="002579D6">
      <w:r>
        <w:tab/>
      </w:r>
      <w:proofErr w:type="spellStart"/>
      <w:r>
        <w:t>Gourley</w:t>
      </w:r>
      <w:proofErr w:type="spellEnd"/>
      <w:r>
        <w:t xml:space="preserve"> &amp; </w:t>
      </w:r>
      <w:proofErr w:type="spellStart"/>
      <w:r>
        <w:t>Totty</w:t>
      </w:r>
      <w:proofErr w:type="spellEnd"/>
      <w:r>
        <w:t xml:space="preserve"> indican que:</w:t>
      </w:r>
    </w:p>
    <w:p w:rsidR="00B6051F" w:rsidRDefault="00B6051F" w:rsidP="002579D6">
      <w:pPr>
        <w:spacing w:line="360" w:lineRule="auto"/>
      </w:pPr>
      <w:r>
        <w:tab/>
        <w:t xml:space="preserve">El Protocolo de Transferencia de Hipertexto es el programa utilizado </w:t>
      </w:r>
      <w:r>
        <w:tab/>
        <w:t xml:space="preserve">para permitir la comunicación en </w:t>
      </w:r>
      <w:proofErr w:type="spellStart"/>
      <w:r>
        <w:t>World</w:t>
      </w:r>
      <w:proofErr w:type="spellEnd"/>
      <w:r>
        <w:t xml:space="preserve"> </w:t>
      </w:r>
      <w:proofErr w:type="spellStart"/>
      <w:r>
        <w:t>Wide</w:t>
      </w:r>
      <w:proofErr w:type="spellEnd"/>
      <w:r>
        <w:t xml:space="preserve"> Web. Hay muchas </w:t>
      </w:r>
      <w:r>
        <w:tab/>
        <w:t xml:space="preserve">aplicaciones para HTTP, pero HTTP es famoso para </w:t>
      </w:r>
      <w:r w:rsidR="002579D6">
        <w:t>realizar</w:t>
      </w:r>
      <w:r>
        <w:t xml:space="preserve"> una </w:t>
      </w:r>
      <w:r>
        <w:tab/>
        <w:t>comunicación de dos vías entre un navegador y un servidor.</w:t>
      </w:r>
    </w:p>
    <w:p w:rsidR="00B6051F" w:rsidRPr="00B6051F" w:rsidRDefault="00B6051F" w:rsidP="002579D6">
      <w:pPr>
        <w:spacing w:line="360" w:lineRule="auto"/>
      </w:pPr>
      <w:r>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aún cuando éstos provengan desde el otro </w:t>
      </w:r>
      <w:r w:rsidR="002579D6">
        <w:tab/>
      </w:r>
      <w:r>
        <w:t>lado del globo.</w:t>
      </w:r>
      <w:r w:rsidR="002579D6">
        <w:t xml:space="preserve"> (p .3)</w:t>
      </w:r>
    </w:p>
    <w:p w:rsidR="00A554CA" w:rsidRPr="00A554CA" w:rsidRDefault="00A554CA" w:rsidP="002579D6"/>
    <w:p w:rsidR="00B50D9C" w:rsidRDefault="00B50D9C" w:rsidP="00B50D9C">
      <w:pPr>
        <w:pStyle w:val="Ttulo2"/>
      </w:pPr>
      <w:bookmarkStart w:id="845" w:name="_Toc277169257"/>
      <w:bookmarkStart w:id="846" w:name="_Toc277170695"/>
      <w:bookmarkStart w:id="847" w:name="_Toc277602416"/>
      <w:r>
        <w:lastRenderedPageBreak/>
        <w:t>2.44 Cookies</w:t>
      </w:r>
      <w:bookmarkEnd w:id="845"/>
      <w:bookmarkEnd w:id="846"/>
      <w:bookmarkEnd w:id="847"/>
    </w:p>
    <w:p w:rsidR="008A12A2" w:rsidRDefault="008A12A2" w:rsidP="00D356D5">
      <w:r>
        <w:tab/>
        <w:t>Las cookies o conocidas también como HTTP Cookies, son archivos en texto plano que son almacenadas por un navegador en la computadora de un cliente y son usadas por los servidores a fin de identificar a un cliente. Microsoft (2014)</w:t>
      </w:r>
      <w:r w:rsidR="00D356D5">
        <w:rPr>
          <w:rStyle w:val="Refdenotaalpie"/>
        </w:rPr>
        <w:footnoteReference w:id="9"/>
      </w:r>
      <w:r>
        <w:t xml:space="preserve"> indica que</w:t>
      </w:r>
      <w:r w:rsidR="001F4EAF">
        <w:t>:</w:t>
      </w:r>
    </w:p>
    <w:p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rsidR="00CC2650" w:rsidRDefault="00CC2650" w:rsidP="00CC2650"/>
    <w:p w:rsidR="00CC2650" w:rsidRDefault="00CC2650" w:rsidP="00CC2650">
      <w:r>
        <w:t>En la imagen que se presenta a continuación se muestra la forma en que las cookies son transmitidas entre un cliente y un servidor.</w:t>
      </w:r>
    </w:p>
    <w:p w:rsidR="00993141" w:rsidRDefault="00993141" w:rsidP="00CC2650"/>
    <w:p w:rsidR="00993141" w:rsidRDefault="00993141" w:rsidP="00CC2650"/>
    <w:p w:rsidR="00993141" w:rsidRDefault="00993141" w:rsidP="00CC2650"/>
    <w:p w:rsidR="00CC2650" w:rsidRPr="00993141" w:rsidRDefault="00CC2650" w:rsidP="00993141">
      <w:pPr>
        <w:pStyle w:val="Epgrafe"/>
        <w:keepNext/>
        <w:jc w:val="center"/>
        <w:rPr>
          <w:color w:val="auto"/>
          <w:sz w:val="24"/>
          <w:szCs w:val="24"/>
        </w:rPr>
      </w:pPr>
      <w:bookmarkStart w:id="848" w:name="_Toc277170696"/>
      <w:bookmarkStart w:id="849" w:name="_Toc277602547"/>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18</w:t>
      </w:r>
      <w:r w:rsidR="001216AC" w:rsidRPr="00993141">
        <w:rPr>
          <w:color w:val="auto"/>
          <w:sz w:val="24"/>
          <w:szCs w:val="24"/>
        </w:rPr>
        <w:fldChar w:fldCharType="end"/>
      </w:r>
      <w:r w:rsidRPr="00993141">
        <w:rPr>
          <w:color w:val="auto"/>
          <w:sz w:val="24"/>
          <w:szCs w:val="24"/>
        </w:rPr>
        <w:t xml:space="preserve"> Transmisión de cookies</w:t>
      </w:r>
      <w:bookmarkEnd w:id="848"/>
      <w:bookmarkEnd w:id="849"/>
    </w:p>
    <w:p w:rsidR="00CC2650" w:rsidRDefault="00CC2650" w:rsidP="00CC2650">
      <w:pPr>
        <w:jc w:val="center"/>
      </w:pPr>
      <w:r>
        <w:rPr>
          <w:noProof/>
          <w:lang w:val="en-US"/>
        </w:rPr>
        <w:drawing>
          <wp:inline distT="0" distB="0" distL="0" distR="0">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23354" cy="2111677"/>
                    </a:xfrm>
                    <a:prstGeom prst="rect">
                      <a:avLst/>
                    </a:prstGeom>
                  </pic:spPr>
                </pic:pic>
              </a:graphicData>
            </a:graphic>
          </wp:inline>
        </w:drawing>
      </w:r>
    </w:p>
    <w:p w:rsidR="00CC2650" w:rsidRPr="008A12A2" w:rsidRDefault="00CC2650" w:rsidP="00E115A9">
      <w:pPr>
        <w:pStyle w:val="Ttulo4"/>
        <w:jc w:val="center"/>
      </w:pPr>
      <w:r>
        <w:t>Fuente:</w:t>
      </w:r>
      <w:r w:rsidRPr="00CC2650">
        <w:t xml:space="preserve"> http://goo.gl/m11LA</w:t>
      </w:r>
    </w:p>
    <w:p w:rsidR="00B50D9C" w:rsidRDefault="00B50D9C" w:rsidP="00B50D9C">
      <w:pPr>
        <w:pStyle w:val="Ttulo2"/>
      </w:pPr>
      <w:bookmarkStart w:id="850" w:name="_Toc277169258"/>
      <w:bookmarkStart w:id="851" w:name="_Toc277170697"/>
      <w:bookmarkStart w:id="852" w:name="_Toc277602417"/>
      <w:r>
        <w:t>2.45 Cabeceras HTTP</w:t>
      </w:r>
      <w:bookmarkEnd w:id="850"/>
      <w:bookmarkEnd w:id="851"/>
      <w:bookmarkEnd w:id="852"/>
    </w:p>
    <w:p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 un cliente por medio de una cabecera HTTP puede indicar el formato en que el servidor debe</w:t>
      </w:r>
      <w:r w:rsidR="00793DA2">
        <w:t xml:space="preserve"> retornar el recurso solicitado por ejemplo.</w:t>
      </w:r>
    </w:p>
    <w:p w:rsidR="00793DA2" w:rsidRDefault="00793DA2" w:rsidP="00246741">
      <w:proofErr w:type="spellStart"/>
      <w:r>
        <w:t>Gourley</w:t>
      </w:r>
      <w:proofErr w:type="spellEnd"/>
      <w:r>
        <w:t xml:space="preserve"> &amp; </w:t>
      </w:r>
      <w:proofErr w:type="spellStart"/>
      <w:r>
        <w:t>Totty</w:t>
      </w:r>
      <w:proofErr w:type="spellEnd"/>
      <w:r>
        <w:t xml:space="preserve"> indican:</w:t>
      </w:r>
    </w:p>
    <w:p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r w:rsidR="002B0FD0">
        <w:t>.</w:t>
      </w:r>
    </w:p>
    <w:p w:rsidR="002B0FD0" w:rsidRDefault="002B0FD0" w:rsidP="002B0FD0">
      <w:pPr>
        <w:pStyle w:val="Ttulo2"/>
      </w:pPr>
      <w:bookmarkStart w:id="853" w:name="_Toc277602418"/>
      <w:r>
        <w:lastRenderedPageBreak/>
        <w:t>2.44 Refactorización</w:t>
      </w:r>
      <w:bookmarkEnd w:id="853"/>
      <w:r>
        <w:t xml:space="preserve"> </w:t>
      </w:r>
    </w:p>
    <w:p w:rsidR="002B0FD0" w:rsidRDefault="002B0FD0" w:rsidP="002B0FD0">
      <w:r>
        <w:tab/>
        <w:t xml:space="preserve">La refactorización, del inglés </w:t>
      </w:r>
      <w:proofErr w:type="spellStart"/>
      <w:r>
        <w:t>refactoring</w:t>
      </w:r>
      <w:proofErr w:type="spellEnd"/>
      <w:r>
        <w:t>, es actividad relevante en toda aplicación de software, ya que busca oportunidades de mejora.</w:t>
      </w:r>
    </w:p>
    <w:p w:rsidR="002B0FD0" w:rsidRDefault="002B0FD0" w:rsidP="002B0FD0">
      <w:r>
        <w:tab/>
        <w:t xml:space="preserve">El autor </w:t>
      </w:r>
      <w:proofErr w:type="spellStart"/>
      <w:r>
        <w:t>Fowler</w:t>
      </w:r>
      <w:proofErr w:type="spellEnd"/>
      <w:r>
        <w:t xml:space="preserve"> (1999) se refiera al proceso de refactorización de la siguiente forma:</w:t>
      </w:r>
    </w:p>
    <w:p w:rsidR="002B0FD0" w:rsidRPr="00C63E95" w:rsidRDefault="002B0FD0" w:rsidP="002B0FD0">
      <w:pPr>
        <w:spacing w:line="360" w:lineRule="auto"/>
      </w:pPr>
      <w:r>
        <w:tab/>
        <w:t xml:space="preserve">Refactorización es el proceso de cambiar un sistema de software de </w:t>
      </w:r>
      <w:r>
        <w:tab/>
        <w:t xml:space="preserve">forma tal que no afecte el comportamiento externo del código, mas sin </w:t>
      </w:r>
      <w:r>
        <w:tab/>
        <w:t xml:space="preserve">embargo mejora su estructura interna. Es una forma disciplinada de </w:t>
      </w:r>
      <w:r>
        <w:tab/>
        <w:t xml:space="preserve">limpiar el código donde se minimizan las oportunidades de introducir </w:t>
      </w:r>
      <w:r>
        <w:tab/>
        <w:t xml:space="preserve">defectos. En esencia cuando usted </w:t>
      </w:r>
      <w:proofErr w:type="spellStart"/>
      <w:r>
        <w:t>refactoriza</w:t>
      </w:r>
      <w:proofErr w:type="spellEnd"/>
      <w:r>
        <w:t xml:space="preserve"> usted está mejorando el </w:t>
      </w:r>
      <w:r>
        <w:tab/>
        <w:t xml:space="preserve">diseño del código luego de que se ha escrito. Por medio de la </w:t>
      </w:r>
      <w:r>
        <w:tab/>
        <w:t xml:space="preserve">refactorización, usted puede tomar un mal diseño, caótico incluso, y </w:t>
      </w:r>
      <w:r>
        <w:tab/>
        <w:t>convertirlo en código bien diseñado. (p. 5).</w:t>
      </w:r>
    </w:p>
    <w:p w:rsidR="00DA2F04" w:rsidRDefault="00DA2F04" w:rsidP="00DA2F04">
      <w:pPr>
        <w:pStyle w:val="Ttulo2"/>
      </w:pPr>
      <w:r>
        <w:t>2.45 HTTP GET</w:t>
      </w:r>
    </w:p>
    <w:p w:rsidR="00DA2F04" w:rsidRDefault="00DA2F04" w:rsidP="00DA2F04">
      <w:r>
        <w:tab/>
        <w:t xml:space="preserve">HTTP </w:t>
      </w:r>
      <w:proofErr w:type="spellStart"/>
      <w:r>
        <w:t>Get</w:t>
      </w:r>
      <w:proofErr w:type="spellEnd"/>
      <w:r>
        <w:t xml:space="preserve"> es un método utilizado por el protocolo HTTP y que fue diseñado para traer un recurso y mostrarlo en un navegador. </w:t>
      </w:r>
      <w:proofErr w:type="spellStart"/>
      <w:r>
        <w:t>Gourley</w:t>
      </w:r>
      <w:proofErr w:type="spellEnd"/>
      <w:r>
        <w:t xml:space="preserve"> &amp; </w:t>
      </w:r>
      <w:proofErr w:type="spellStart"/>
      <w:r>
        <w:t>Totty</w:t>
      </w:r>
      <w:proofErr w:type="spellEnd"/>
      <w:r>
        <w:t xml:space="preserve"> (2002) indican que:</w:t>
      </w:r>
    </w:p>
    <w:p w:rsidR="00DA2F04" w:rsidRDefault="00DA2F04" w:rsidP="00DA2F04">
      <w:pPr>
        <w:spacing w:line="360" w:lineRule="auto"/>
      </w:pPr>
      <w:r>
        <w:tab/>
        <w:t xml:space="preserve">GET es uno de los métodos más comunes. Usualmente se usa para </w:t>
      </w:r>
      <w:r>
        <w:tab/>
        <w:t xml:space="preserve">pedir a un servidor que envíe un recurso. La especificación HTTP/1.1 </w:t>
      </w:r>
      <w:r>
        <w:tab/>
        <w:t>requiere que los servidores implementen este método. (p. 53).</w:t>
      </w:r>
    </w:p>
    <w:p w:rsidR="00DA2F04" w:rsidRDefault="00DA2F04" w:rsidP="00DA2F04">
      <w:pPr>
        <w:spacing w:line="360" w:lineRule="auto"/>
      </w:pPr>
    </w:p>
    <w:p w:rsidR="00DA2F04" w:rsidRDefault="00DA2F04" w:rsidP="00DA2F04">
      <w:pPr>
        <w:pStyle w:val="Ttulo2"/>
      </w:pPr>
      <w:r>
        <w:t>2.46 HTTP POST</w:t>
      </w:r>
    </w:p>
    <w:p w:rsidR="00824079" w:rsidRDefault="00DA2F04" w:rsidP="00824079">
      <w:r>
        <w:t xml:space="preserve"> </w:t>
      </w:r>
      <w:r>
        <w:tab/>
        <w:t xml:space="preserve">En términos del protocolo HTTP, POST es un método que se usa con el objetivo de crear un recurso nuevo en el servidor. Los parámetros enviados a </w:t>
      </w:r>
      <w:r>
        <w:lastRenderedPageBreak/>
        <w:t xml:space="preserve">una aplicación por medio de este método son enviados como parte del cuerpo del mensaje. </w:t>
      </w:r>
      <w:proofErr w:type="spellStart"/>
      <w:r w:rsidR="00824079">
        <w:t>Gourley</w:t>
      </w:r>
      <w:proofErr w:type="spellEnd"/>
      <w:r w:rsidR="00824079">
        <w:t xml:space="preserve"> &amp; </w:t>
      </w:r>
      <w:proofErr w:type="spellStart"/>
      <w:r w:rsidR="00824079">
        <w:t>Totty</w:t>
      </w:r>
      <w:proofErr w:type="spellEnd"/>
      <w:r w:rsidR="00824079">
        <w:t xml:space="preserve"> (2002) indican que:</w:t>
      </w:r>
    </w:p>
    <w:p w:rsidR="00F878C0" w:rsidRDefault="00824079" w:rsidP="00793DA2">
      <w:pPr>
        <w:spacing w:line="360" w:lineRule="auto"/>
      </w:pPr>
      <w:r>
        <w:tab/>
        <w:t xml:space="preserve">El método POST fue diseñado para el envío de datos a un servidor. En </w:t>
      </w:r>
      <w:r>
        <w:tab/>
        <w:t xml:space="preserve">la práctica se usa para soportar formularios HTML. Los datos de un </w:t>
      </w:r>
      <w:r>
        <w:tab/>
        <w:t xml:space="preserve">formulario completo típicamente es enviado al servidor, el cual los </w:t>
      </w:r>
      <w:r>
        <w:tab/>
        <w:t>redirecciona y envía hacia el destino. (p. 54).</w:t>
      </w:r>
    </w:p>
    <w:p w:rsidR="00F878C0" w:rsidRDefault="00F878C0" w:rsidP="00F878C0">
      <w:pPr>
        <w:pStyle w:val="Ttulo2"/>
      </w:pPr>
      <w:r>
        <w:t>2.47 XML</w:t>
      </w:r>
    </w:p>
    <w:p w:rsidR="00F878C0" w:rsidRDefault="002218F1" w:rsidP="00F878C0">
      <w:r>
        <w:tab/>
      </w:r>
      <w:r w:rsidR="00F878C0">
        <w:t xml:space="preserve">XML es el acrónimo de Lenguaje Extensible de Marcas, por sus siglas en inglés </w:t>
      </w:r>
      <w:r>
        <w:t>(Extensible Markup Language)</w:t>
      </w:r>
      <w:r w:rsidR="00F878C0">
        <w:t>, y es un formato ampliamente utilizado para el intercambio de datos. Flanders (2009) indica que:</w:t>
      </w:r>
    </w:p>
    <w:p w:rsidR="00F878C0" w:rsidRDefault="00F878C0" w:rsidP="00F878C0">
      <w:pPr>
        <w:spacing w:line="360" w:lineRule="auto"/>
      </w:pPr>
      <w:r>
        <w:tab/>
        <w:t xml:space="preserve">XML es probablemente el formato más popular para la representación </w:t>
      </w:r>
      <w:r>
        <w:tab/>
        <w:t xml:space="preserve">de los recursos. Es un formato bien conocido, y hay librerías para </w:t>
      </w:r>
      <w:r>
        <w:tab/>
        <w:t xml:space="preserve">procesar XML en cada plataforma. El tipo de medio formal para XML es </w:t>
      </w:r>
      <w:r>
        <w:tab/>
        <w:t>application/xml. (p. 9).</w:t>
      </w:r>
    </w:p>
    <w:p w:rsidR="00906279" w:rsidRDefault="00906279" w:rsidP="00F878C0">
      <w:pPr>
        <w:spacing w:line="360" w:lineRule="auto"/>
      </w:pPr>
    </w:p>
    <w:p w:rsidR="00906279" w:rsidRDefault="00906279" w:rsidP="00906279">
      <w:pPr>
        <w:pStyle w:val="Ttulo2"/>
      </w:pPr>
      <w:r>
        <w:t>2.48 Wi-Fi</w:t>
      </w:r>
    </w:p>
    <w:p w:rsidR="001A3128" w:rsidRDefault="001A3128" w:rsidP="00F84CFC">
      <w:pPr>
        <w:rPr>
          <w:rStyle w:val="a-size-large"/>
          <w:rFonts w:eastAsia="Times New Roman" w:cs="Arial"/>
          <w:color w:val="333333"/>
        </w:rPr>
      </w:pPr>
      <w:r>
        <w:rPr>
          <w:rStyle w:val="a-size-large"/>
          <w:rFonts w:eastAsia="Times New Roman" w:cs="Arial"/>
          <w:color w:val="333333"/>
        </w:rPr>
        <w:t>Duntemann's (2004) define Wi-Fi de la siguiente forma:</w:t>
      </w:r>
    </w:p>
    <w:p w:rsidR="00906279" w:rsidRPr="00906279" w:rsidRDefault="001A3128" w:rsidP="002B74D4">
      <w:pPr>
        <w:spacing w:line="360" w:lineRule="auto"/>
      </w:pPr>
      <w:r>
        <w:rPr>
          <w:rStyle w:val="a-size-large"/>
          <w:rFonts w:eastAsia="Times New Roman" w:cs="Arial"/>
          <w:color w:val="333333"/>
        </w:rPr>
        <w:tab/>
        <w:t xml:space="preserve">El término Wi-Fi es una palabra informal para definir a toda una </w:t>
      </w:r>
      <w:r w:rsidR="00F84CFC">
        <w:rPr>
          <w:rStyle w:val="a-size-large"/>
          <w:rFonts w:eastAsia="Times New Roman" w:cs="Arial"/>
          <w:color w:val="333333"/>
        </w:rPr>
        <w:tab/>
      </w:r>
      <w:r>
        <w:rPr>
          <w:rStyle w:val="a-size-large"/>
          <w:rFonts w:eastAsia="Times New Roman" w:cs="Arial"/>
          <w:color w:val="333333"/>
        </w:rPr>
        <w:t xml:space="preserve">especificación de familia de redes inalámbricas con nombres prohibidos </w:t>
      </w:r>
      <w:r w:rsidR="00F84CFC">
        <w:rPr>
          <w:rStyle w:val="a-size-large"/>
          <w:rFonts w:eastAsia="Times New Roman" w:cs="Arial"/>
          <w:color w:val="333333"/>
        </w:rPr>
        <w:tab/>
      </w:r>
      <w:r>
        <w:rPr>
          <w:rStyle w:val="a-size-large"/>
          <w:rFonts w:eastAsia="Times New Roman" w:cs="Arial"/>
          <w:color w:val="333333"/>
        </w:rPr>
        <w:t>como lo son 802.11a, 802.11b,</w:t>
      </w:r>
      <w:r w:rsidRPr="001A3128">
        <w:rPr>
          <w:rStyle w:val="a-size-large"/>
          <w:rFonts w:eastAsia="Times New Roman" w:cs="Arial"/>
          <w:color w:val="333333"/>
        </w:rPr>
        <w:t xml:space="preserve"> </w:t>
      </w:r>
      <w:r>
        <w:rPr>
          <w:rStyle w:val="a-size-large"/>
          <w:rFonts w:eastAsia="Times New Roman" w:cs="Arial"/>
          <w:color w:val="333333"/>
        </w:rPr>
        <w:t xml:space="preserve">802.11g. Usualmente se le conoce </w:t>
      </w:r>
      <w:r w:rsidR="00F84CFC">
        <w:rPr>
          <w:rStyle w:val="a-size-large"/>
          <w:rFonts w:eastAsia="Times New Roman" w:cs="Arial"/>
          <w:color w:val="333333"/>
        </w:rPr>
        <w:tab/>
      </w:r>
      <w:r>
        <w:rPr>
          <w:rStyle w:val="a-size-large"/>
          <w:rFonts w:eastAsia="Times New Roman" w:cs="Arial"/>
          <w:color w:val="333333"/>
        </w:rPr>
        <w:t>como “Ethernet inalámbrico” o Wi-Fi</w:t>
      </w:r>
      <w:r w:rsidR="00F84CFC">
        <w:rPr>
          <w:rStyle w:val="a-size-large"/>
          <w:rFonts w:eastAsia="Times New Roman" w:cs="Arial"/>
          <w:color w:val="333333"/>
        </w:rPr>
        <w:t xml:space="preserve">. Dentro de la lista de usuarios </w:t>
      </w:r>
      <w:r w:rsidR="00F84CFC">
        <w:rPr>
          <w:rStyle w:val="a-size-large"/>
          <w:rFonts w:eastAsia="Times New Roman" w:cs="Arial"/>
          <w:color w:val="333333"/>
        </w:rPr>
        <w:tab/>
        <w:t xml:space="preserve">entusiastas de las redes Wi-Fi figuran las personas que viajan por </w:t>
      </w:r>
      <w:r w:rsidR="00F84CFC">
        <w:rPr>
          <w:rStyle w:val="a-size-large"/>
          <w:rFonts w:eastAsia="Times New Roman" w:cs="Arial"/>
          <w:color w:val="333333"/>
        </w:rPr>
        <w:tab/>
        <w:t xml:space="preserve">asuntos de negocios, quienes toman ventaja de la proliferación de </w:t>
      </w:r>
      <w:r w:rsidR="00F84CFC">
        <w:rPr>
          <w:rStyle w:val="a-size-large"/>
          <w:rFonts w:eastAsia="Times New Roman" w:cs="Arial"/>
          <w:color w:val="333333"/>
        </w:rPr>
        <w:tab/>
        <w:t xml:space="preserve">redes inalámbricas en cafeterías, hoteles, centros de conferencias e </w:t>
      </w:r>
      <w:r w:rsidR="00F84CFC">
        <w:rPr>
          <w:rStyle w:val="a-size-large"/>
          <w:rFonts w:eastAsia="Times New Roman" w:cs="Arial"/>
          <w:color w:val="333333"/>
        </w:rPr>
        <w:tab/>
        <w:t xml:space="preserve">incluso parques públicos con el objetivo de conectar sus computadoras </w:t>
      </w:r>
      <w:r w:rsidR="00F84CFC">
        <w:rPr>
          <w:rStyle w:val="a-size-large"/>
          <w:rFonts w:eastAsia="Times New Roman" w:cs="Arial"/>
          <w:color w:val="333333"/>
        </w:rPr>
        <w:tab/>
        <w:t>a Internet mientras se movilizan. (p. 5).</w:t>
      </w:r>
    </w:p>
    <w:p w:rsidR="00906279" w:rsidRDefault="00906279" w:rsidP="00F878C0">
      <w:pPr>
        <w:spacing w:line="360" w:lineRule="auto"/>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EE400B" w:rsidRDefault="00EE400B" w:rsidP="00016EA6">
      <w:pPr>
        <w:pStyle w:val="Ttulo1"/>
        <w:spacing w:line="240" w:lineRule="auto"/>
        <w:jc w:val="right"/>
      </w:pPr>
    </w:p>
    <w:p w:rsidR="00016EA6" w:rsidRDefault="00016EA6" w:rsidP="00016EA6">
      <w:pPr>
        <w:pStyle w:val="Ttulo1"/>
        <w:spacing w:line="240" w:lineRule="auto"/>
        <w:jc w:val="right"/>
      </w:pPr>
      <w:bookmarkStart w:id="854" w:name="_Toc277169259"/>
      <w:bookmarkStart w:id="855" w:name="_Toc277170698"/>
      <w:bookmarkStart w:id="856" w:name="_Toc277602419"/>
      <w:r>
        <w:t xml:space="preserve">CAPÍTULO </w:t>
      </w:r>
      <w:proofErr w:type="spellStart"/>
      <w:r>
        <w:t>lll</w:t>
      </w:r>
      <w:bookmarkEnd w:id="854"/>
      <w:bookmarkEnd w:id="855"/>
      <w:bookmarkEnd w:id="856"/>
      <w:proofErr w:type="spellEnd"/>
    </w:p>
    <w:p w:rsidR="00016EA6" w:rsidRPr="00016EA6" w:rsidRDefault="00016EA6" w:rsidP="00016EA6">
      <w:pPr>
        <w:pStyle w:val="Ttulo1"/>
        <w:spacing w:line="240" w:lineRule="auto"/>
        <w:jc w:val="right"/>
      </w:pPr>
      <w:bookmarkStart w:id="857" w:name="_Toc277169260"/>
      <w:bookmarkStart w:id="858" w:name="_Toc277170699"/>
      <w:bookmarkStart w:id="859" w:name="_Toc277602420"/>
      <w:r>
        <w:t>MARCO METODOLÓGICO</w:t>
      </w:r>
      <w:bookmarkEnd w:id="857"/>
      <w:bookmarkEnd w:id="858"/>
      <w:bookmarkEnd w:id="859"/>
    </w:p>
    <w:p w:rsidR="00D03BEB" w:rsidRDefault="00D03BEB" w:rsidP="00016EA6">
      <w:pPr>
        <w:pStyle w:val="Ttulo1"/>
        <w:jc w:val="right"/>
      </w:pPr>
    </w:p>
    <w:p w:rsidR="00016EA6" w:rsidRDefault="00016EA6" w:rsidP="00016EA6"/>
    <w:p w:rsidR="00016EA6" w:rsidRDefault="00016EA6" w:rsidP="00016EA6"/>
    <w:p w:rsidR="00FD2B1B" w:rsidRDefault="00FD2B1B" w:rsidP="00016EA6"/>
    <w:p w:rsidR="00955781" w:rsidRDefault="003C38BB" w:rsidP="00955781">
      <w:r>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w:t>
      </w:r>
      <w:proofErr w:type="spellStart"/>
      <w:r w:rsidR="00734D6A">
        <w:t>Saltarello</w:t>
      </w:r>
      <w:proofErr w:type="spellEnd"/>
      <w:r w:rsidR="00734D6A">
        <w:t xml:space="preserve">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w:t>
      </w:r>
      <w:del w:id="860" w:author="Laica" w:date="2014-11-23T20:31:00Z">
        <w:r w:rsidR="00734D6A" w:rsidDel="002B74D4">
          <w:delText xml:space="preserve"> </w:delText>
        </w:r>
      </w:del>
      <w:r w:rsidR="00734D6A">
        <w:t>,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rsidR="00FD2B1B" w:rsidRDefault="00734D6A" w:rsidP="00016EA6">
      <w:r>
        <w:tab/>
        <w:t xml:space="preserve"> </w:t>
      </w:r>
    </w:p>
    <w:p w:rsidR="00FD2B1B" w:rsidRDefault="00FD2B1B" w:rsidP="00016EA6"/>
    <w:p w:rsidR="00FD2B1B" w:rsidRDefault="00FD2B1B" w:rsidP="00016EA6"/>
    <w:p w:rsidR="00FD2B1B" w:rsidRDefault="00FD2B1B" w:rsidP="00016EA6"/>
    <w:p w:rsidR="00FD2B1B" w:rsidRDefault="00FD2B1B" w:rsidP="00016EA6"/>
    <w:p w:rsidR="009D4440" w:rsidRDefault="009D4440" w:rsidP="009D4440">
      <w:pPr>
        <w:pStyle w:val="Ttulo1"/>
      </w:pPr>
      <w:bookmarkStart w:id="861" w:name="_Toc277169261"/>
      <w:bookmarkStart w:id="862" w:name="_Toc277170700"/>
      <w:bookmarkStart w:id="863" w:name="_Toc277602421"/>
      <w:r>
        <w:t>3.1 Métodos de Investigación.</w:t>
      </w:r>
      <w:bookmarkEnd w:id="861"/>
      <w:bookmarkEnd w:id="862"/>
      <w:bookmarkEnd w:id="863"/>
    </w:p>
    <w:p w:rsidR="00C116E6" w:rsidRDefault="00C116E6" w:rsidP="00C116E6">
      <w:r>
        <w:tab/>
      </w:r>
      <w:r w:rsidR="002E0248">
        <w:t>Kendall &amp; Kendall (2011) brindan una descripción bastante interesante de lo que es una investigación al establecer que</w:t>
      </w:r>
      <w:r w:rsidR="001F4EAF">
        <w:t>:</w:t>
      </w:r>
    </w:p>
    <w:p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rsidR="00BA1DE9" w:rsidRDefault="00BA1DE9" w:rsidP="002E0248">
      <w:pPr>
        <w:spacing w:line="360" w:lineRule="auto"/>
      </w:pPr>
    </w:p>
    <w:p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rsidR="009B586C" w:rsidRDefault="009B586C" w:rsidP="00331E80">
      <w:pPr>
        <w:rPr>
          <w:bCs/>
        </w:rPr>
      </w:pPr>
    </w:p>
    <w:p w:rsidR="00BD2ABA" w:rsidRDefault="00BD2ABA" w:rsidP="00696653">
      <w:pPr>
        <w:pStyle w:val="Ttulo2"/>
      </w:pPr>
      <w:bookmarkStart w:id="864" w:name="_Toc277169262"/>
      <w:bookmarkStart w:id="865" w:name="_Toc277170701"/>
      <w:bookmarkStart w:id="866" w:name="_Toc277602422"/>
      <w:r>
        <w:lastRenderedPageBreak/>
        <w:t>3.1.1 Método Científico</w:t>
      </w:r>
      <w:bookmarkEnd w:id="864"/>
      <w:bookmarkEnd w:id="865"/>
      <w:bookmarkEnd w:id="866"/>
    </w:p>
    <w:p w:rsidR="00892A37" w:rsidRDefault="00892A37" w:rsidP="00DA6002">
      <w:r>
        <w:tab/>
        <w:t xml:space="preserve">Tal como su nombre parece indicar, el método científico es un proceso mediante el cual se hace uso de la ciencia a través de la observación con el objetivo de llegar a resultados concluyentes. El autor indio </w:t>
      </w:r>
      <w:proofErr w:type="spellStart"/>
      <w:r>
        <w:t>Pathak</w:t>
      </w:r>
      <w:proofErr w:type="spellEnd"/>
      <w:r>
        <w:t xml:space="preserve"> (2011) cuando se refiere al método científico indica que</w:t>
      </w:r>
      <w:r w:rsidR="001F4EAF">
        <w:t>:</w:t>
      </w:r>
    </w:p>
    <w:p w:rsidR="00892A37" w:rsidRDefault="00892A37" w:rsidP="00DA6002">
      <w:pPr>
        <w:spacing w:line="360" w:lineRule="auto"/>
      </w:pPr>
      <w:r>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rsidR="00DA6002" w:rsidRDefault="00DA6002" w:rsidP="00DA6002">
      <w:pPr>
        <w:spacing w:line="360" w:lineRule="auto"/>
      </w:pPr>
    </w:p>
    <w:p w:rsidR="00DA6002" w:rsidRDefault="00DA6002" w:rsidP="00DA6002">
      <w:r>
        <w:t>Según se indica en un artículo publicado por la Universidad de Murcia en España y que reza bajo el título de Ciencia y método científico (2014), el método científico se compone de las siguientes etapas:</w:t>
      </w:r>
    </w:p>
    <w:p w:rsidR="00DA6002" w:rsidRDefault="00DA6002" w:rsidP="00DA6002">
      <w:pPr>
        <w:pStyle w:val="Prrafodelista"/>
        <w:numPr>
          <w:ilvl w:val="0"/>
          <w:numId w:val="39"/>
        </w:numPr>
      </w:pPr>
      <w:r>
        <w:t>Plantear un problema</w:t>
      </w:r>
    </w:p>
    <w:p w:rsidR="00DA6002" w:rsidRDefault="00DA6002" w:rsidP="00DA6002">
      <w:pPr>
        <w:pStyle w:val="Prrafodelista"/>
        <w:numPr>
          <w:ilvl w:val="0"/>
          <w:numId w:val="39"/>
        </w:numPr>
      </w:pPr>
      <w:r>
        <w:t>Observar algo</w:t>
      </w:r>
    </w:p>
    <w:p w:rsidR="00DA6002" w:rsidRDefault="00DA6002" w:rsidP="00DA6002">
      <w:pPr>
        <w:pStyle w:val="Prrafodelista"/>
        <w:numPr>
          <w:ilvl w:val="0"/>
          <w:numId w:val="39"/>
        </w:numPr>
      </w:pPr>
      <w:r>
        <w:t>Buscar una teoría que lo explique.</w:t>
      </w:r>
    </w:p>
    <w:p w:rsidR="00DA6002" w:rsidRDefault="00DA6002" w:rsidP="00DA6002">
      <w:pPr>
        <w:pStyle w:val="Prrafodelista"/>
        <w:numPr>
          <w:ilvl w:val="0"/>
          <w:numId w:val="39"/>
        </w:numPr>
      </w:pPr>
      <w:r>
        <w:t>Hacer predicciones en base a esa teoría</w:t>
      </w:r>
    </w:p>
    <w:p w:rsidR="00DA6002" w:rsidRDefault="00DA6002" w:rsidP="00DA6002">
      <w:pPr>
        <w:pStyle w:val="Prrafodelista"/>
        <w:numPr>
          <w:ilvl w:val="0"/>
          <w:numId w:val="39"/>
        </w:numPr>
      </w:pPr>
      <w:r>
        <w:t>Comprobar esas predicciones haciendo experimentos u observaciones</w:t>
      </w:r>
    </w:p>
    <w:p w:rsidR="00DA6002" w:rsidRDefault="00DA6002" w:rsidP="00DA6002">
      <w:pPr>
        <w:pStyle w:val="Prrafodelista"/>
        <w:numPr>
          <w:ilvl w:val="0"/>
          <w:numId w:val="39"/>
        </w:numPr>
      </w:pPr>
      <w:r>
        <w:t>Si los resultados están de acuerdo con la teoría, volver al cuarto paso, si no volver al tercero.</w:t>
      </w:r>
    </w:p>
    <w:p w:rsidR="00DA6002" w:rsidRPr="00892A37" w:rsidRDefault="00DA6002" w:rsidP="00DA6002">
      <w:pPr>
        <w:spacing w:line="360" w:lineRule="auto"/>
      </w:pPr>
    </w:p>
    <w:p w:rsidR="00BD2ABA" w:rsidRDefault="00BD2ABA" w:rsidP="00696653">
      <w:pPr>
        <w:pStyle w:val="Ttulo2"/>
      </w:pPr>
      <w:bookmarkStart w:id="867" w:name="_Toc277169263"/>
      <w:bookmarkStart w:id="868" w:name="_Toc277170702"/>
      <w:bookmarkStart w:id="869" w:name="_Toc277602423"/>
      <w:r>
        <w:t>3.1.2 Método Inductivo</w:t>
      </w:r>
      <w:bookmarkEnd w:id="867"/>
      <w:bookmarkEnd w:id="868"/>
      <w:bookmarkEnd w:id="869"/>
    </w:p>
    <w:p w:rsidR="00744A3D" w:rsidRDefault="00744A3D" w:rsidP="00744A3D">
      <w:r>
        <w:tab/>
      </w:r>
      <w:r w:rsidR="005A3EDC">
        <w:t>El autor Sánchez</w:t>
      </w:r>
      <w:ins w:id="870" w:author="Laica" w:date="2014-11-23T20:31:00Z">
        <w:r w:rsidR="002B74D4">
          <w:t xml:space="preserve"> </w:t>
        </w:r>
      </w:ins>
      <w:r w:rsidR="005A3EDC">
        <w:t>(2012) se refiere al concepto de método inductivo cuando afirma que:</w:t>
      </w:r>
    </w:p>
    <w:p w:rsidR="005A3EDC" w:rsidRPr="00744A3D" w:rsidRDefault="005A3EDC" w:rsidP="00CC655C">
      <w:pPr>
        <w:spacing w:line="360" w:lineRule="auto"/>
      </w:pPr>
      <w:r>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experimentales para construir leyes y teorías científicas auxiliada</w:t>
      </w:r>
      <w:ins w:id="871" w:author="Laica" w:date="2014-11-23T20:31:00Z">
        <w:r w:rsidR="002B74D4">
          <w:t>s</w:t>
        </w:r>
      </w:ins>
      <w:r w:rsidR="00CC655C">
        <w:t xml:space="preserve"> por la </w:t>
      </w:r>
      <w:r w:rsidR="00CC655C">
        <w:tab/>
        <w:t>lógica, es difícil elaborar una teoría científicamente admisible. (p. 32)</w:t>
      </w:r>
    </w:p>
    <w:p w:rsidR="00BD2ABA" w:rsidRDefault="00BD2ABA" w:rsidP="00696653">
      <w:pPr>
        <w:pStyle w:val="Ttulo2"/>
      </w:pPr>
      <w:bookmarkStart w:id="872" w:name="_Toc277169264"/>
      <w:bookmarkStart w:id="873" w:name="_Toc277170703"/>
      <w:bookmarkStart w:id="874" w:name="_Toc277602424"/>
      <w:r>
        <w:t>3.1.3 Método Deductivo</w:t>
      </w:r>
      <w:bookmarkEnd w:id="872"/>
      <w:bookmarkEnd w:id="873"/>
      <w:bookmarkEnd w:id="874"/>
    </w:p>
    <w:p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rsidR="00C121CC" w:rsidRPr="001F25C1" w:rsidRDefault="00C121CC" w:rsidP="001F25C1">
      <w:r>
        <w:tab/>
        <w:t xml:space="preserve">El método hipotético-deductivo lo empleamos corrientemente tanto en la vida ordinaria como en la investigación científica. Es el camino lógico para buscar la solución a los problemas que nos planteamos. Consiste en emitir hipótesis acerca de las posibles soluciones al problema planteado y en </w:t>
      </w:r>
      <w:r>
        <w:lastRenderedPageBreak/>
        <w:t>comprobar con los datos disponibles si éstos están de acuerdo con aquellas. Cuando el problema está próximo al nivel observacional, el caso más simple, las hipótesis podemos clasificarlas como empíricas, mientras que en los casos más complejos, las hipótesis son de tipo abstracto. (p. 13).</w:t>
      </w:r>
    </w:p>
    <w:p w:rsidR="00BD2ABA" w:rsidRDefault="00BD2ABA" w:rsidP="00696653">
      <w:pPr>
        <w:pStyle w:val="Ttulo2"/>
      </w:pPr>
      <w:bookmarkStart w:id="875" w:name="_Toc277169265"/>
      <w:bookmarkStart w:id="876" w:name="_Toc277170704"/>
      <w:bookmarkStart w:id="877" w:name="_Toc277602425"/>
      <w:r>
        <w:t>3.1.4 Método Cuantitativo</w:t>
      </w:r>
      <w:bookmarkEnd w:id="875"/>
      <w:bookmarkEnd w:id="876"/>
      <w:bookmarkEnd w:id="877"/>
    </w:p>
    <w:p w:rsidR="00C54875" w:rsidRDefault="00C54875" w:rsidP="00C54875">
      <w:r>
        <w:tab/>
        <w:t>Briones (1996) a propósito del método de investigación cuantitativo asegura que</w:t>
      </w:r>
      <w:r w:rsidR="001F4EAF">
        <w:t>:</w:t>
      </w:r>
    </w:p>
    <w:p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rsidR="00C54875" w:rsidRDefault="00C54875" w:rsidP="00C54875">
      <w:pPr>
        <w:spacing w:line="360" w:lineRule="auto"/>
      </w:pPr>
    </w:p>
    <w:p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rsidR="00C54875" w:rsidRDefault="00C54875" w:rsidP="00C54875">
      <w:pPr>
        <w:pStyle w:val="Prrafodelista"/>
        <w:numPr>
          <w:ilvl w:val="0"/>
          <w:numId w:val="35"/>
        </w:numPr>
      </w:pPr>
      <w:r>
        <w:lastRenderedPageBreak/>
        <w:t>Informes para la toma de decisiones</w:t>
      </w:r>
      <w:r w:rsidR="001F4EAF">
        <w:t>:</w:t>
      </w:r>
      <w:r>
        <w:t xml:space="preserve"> Incluye aquellos informes donde se muestra información acerca del estado actual de la empresa, como es el caso de inventarios, reportes de ventas y producción.</w:t>
      </w:r>
    </w:p>
    <w:p w:rsidR="00C54875" w:rsidRDefault="00C54875" w:rsidP="00C54875">
      <w:pPr>
        <w:pStyle w:val="Prrafodelista"/>
        <w:numPr>
          <w:ilvl w:val="0"/>
          <w:numId w:val="35"/>
        </w:numPr>
      </w:pPr>
      <w:r>
        <w:t>Informes de Rendimiento</w:t>
      </w:r>
      <w:r w:rsidR="001F4EAF">
        <w:t>:</w:t>
      </w:r>
      <w:r>
        <w:t xml:space="preserve"> Kendall &amp; Kendall (2011) indican que “La mayoría de informes de rendimiento consisten en una comparación  entre el rendimiento actual y el esperado” (p.136).</w:t>
      </w:r>
    </w:p>
    <w:p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rsidR="00C54875" w:rsidRDefault="00856638" w:rsidP="00033C57">
      <w:r>
        <w:tab/>
        <w:t>La siguiente figura ha sido extraía del libro Metodología de la Investigación del autor Sampieri e ilustra el proceso de la investigación cuantitativa.</w:t>
      </w:r>
    </w:p>
    <w:p w:rsidR="00856638" w:rsidRDefault="00856638" w:rsidP="00033C57"/>
    <w:p w:rsidR="00856638" w:rsidRDefault="00856638" w:rsidP="00033C57"/>
    <w:p w:rsidR="00856638" w:rsidRDefault="00856638" w:rsidP="00033C57"/>
    <w:p w:rsidR="00856638" w:rsidRDefault="00856638" w:rsidP="00033C57"/>
    <w:p w:rsidR="00856638" w:rsidRPr="00993141" w:rsidRDefault="00856638" w:rsidP="00993141">
      <w:pPr>
        <w:pStyle w:val="Epgrafe"/>
        <w:keepNext/>
        <w:jc w:val="center"/>
        <w:rPr>
          <w:color w:val="auto"/>
          <w:sz w:val="24"/>
          <w:szCs w:val="24"/>
        </w:rPr>
      </w:pPr>
      <w:bookmarkStart w:id="878" w:name="_Toc277170705"/>
      <w:bookmarkStart w:id="879" w:name="_Toc277602548"/>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19</w:t>
      </w:r>
      <w:r w:rsidR="001216AC" w:rsidRPr="00993141">
        <w:rPr>
          <w:color w:val="auto"/>
          <w:sz w:val="24"/>
          <w:szCs w:val="24"/>
        </w:rPr>
        <w:fldChar w:fldCharType="end"/>
      </w:r>
      <w:r w:rsidRPr="00993141">
        <w:rPr>
          <w:color w:val="auto"/>
          <w:sz w:val="24"/>
          <w:szCs w:val="24"/>
        </w:rPr>
        <w:t xml:space="preserve"> Investigación cuantitativa</w:t>
      </w:r>
      <w:bookmarkEnd w:id="878"/>
      <w:bookmarkEnd w:id="879"/>
    </w:p>
    <w:p w:rsidR="00856638" w:rsidRDefault="00856638" w:rsidP="00856638">
      <w:r>
        <w:rPr>
          <w:noProof/>
          <w:lang w:val="en-US"/>
        </w:rPr>
        <w:drawing>
          <wp:inline distT="0" distB="0" distL="0" distR="0">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57045"/>
                    </a:xfrm>
                    <a:prstGeom prst="rect">
                      <a:avLst/>
                    </a:prstGeom>
                  </pic:spPr>
                </pic:pic>
              </a:graphicData>
            </a:graphic>
          </wp:inline>
        </w:drawing>
      </w:r>
    </w:p>
    <w:p w:rsidR="00856638" w:rsidRPr="00C54875" w:rsidRDefault="00856638" w:rsidP="00993141">
      <w:pPr>
        <w:pStyle w:val="Ttulo4"/>
        <w:jc w:val="center"/>
      </w:pPr>
      <w:bookmarkStart w:id="880" w:name="_Toc277170706"/>
      <w:r>
        <w:t>Fuente</w:t>
      </w:r>
      <w:r w:rsidR="001F4EAF">
        <w:t>:</w:t>
      </w:r>
      <w:r>
        <w:t xml:space="preserve"> Metodología de la investigación, Roberto Hernández Sampieri</w:t>
      </w:r>
      <w:bookmarkEnd w:id="880"/>
    </w:p>
    <w:p w:rsidR="00BD2ABA" w:rsidRDefault="00BD2ABA" w:rsidP="00696653">
      <w:pPr>
        <w:pStyle w:val="Ttulo2"/>
      </w:pPr>
      <w:bookmarkStart w:id="881" w:name="_Toc277169266"/>
      <w:bookmarkStart w:id="882" w:name="_Toc277170707"/>
      <w:bookmarkStart w:id="883" w:name="_Toc277602426"/>
      <w:r>
        <w:t>3.1.4 Método Cualitativo</w:t>
      </w:r>
      <w:bookmarkEnd w:id="881"/>
      <w:bookmarkEnd w:id="882"/>
      <w:bookmarkEnd w:id="883"/>
    </w:p>
    <w:p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w:t>
      </w:r>
      <w:r w:rsidR="001F4EAF">
        <w:t>:</w:t>
      </w:r>
    </w:p>
    <w:p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rsidR="008858E3" w:rsidRDefault="008858E3" w:rsidP="008858E3"/>
    <w:p w:rsidR="008858E3" w:rsidRDefault="008858E3" w:rsidP="008858E3">
      <w:r>
        <w:t>Incluso Sánchez (2008) explica cuales son los métodos cualitativos al inferir que “Los cuestionarios, la observación descriptiva, las entrevistas y otros métodos cualitativos son muy antiguos.” (p. 7).</w:t>
      </w:r>
    </w:p>
    <w:p w:rsidR="00E456BF" w:rsidRDefault="00E456BF" w:rsidP="008858E3">
      <w:r>
        <w:tab/>
        <w:t>Desde el punto de vista de Kendall &amp; Kendall (2011) “Los documentos cualitativos incluyen mensajes de correo electrónico, memorandos, anuncios en tableros y áreas de trabajo y páginas Web.”.</w:t>
      </w:r>
    </w:p>
    <w:p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rsidR="00D53F7E" w:rsidRPr="00993141" w:rsidRDefault="00D53F7E" w:rsidP="00993141">
      <w:pPr>
        <w:pStyle w:val="Epgrafe"/>
        <w:keepNext/>
        <w:jc w:val="center"/>
        <w:rPr>
          <w:color w:val="auto"/>
          <w:sz w:val="24"/>
          <w:szCs w:val="24"/>
        </w:rPr>
      </w:pPr>
      <w:bookmarkStart w:id="884" w:name="_Toc277170708"/>
      <w:bookmarkStart w:id="885" w:name="_Toc277602549"/>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20</w:t>
      </w:r>
      <w:r w:rsidR="001216AC" w:rsidRPr="00993141">
        <w:rPr>
          <w:color w:val="auto"/>
          <w:sz w:val="24"/>
          <w:szCs w:val="24"/>
        </w:rPr>
        <w:fldChar w:fldCharType="end"/>
      </w:r>
      <w:r w:rsidRPr="00993141">
        <w:rPr>
          <w:color w:val="auto"/>
          <w:sz w:val="24"/>
          <w:szCs w:val="24"/>
        </w:rPr>
        <w:t xml:space="preserve"> Investigación cualitativa y cuantitativa</w:t>
      </w:r>
      <w:bookmarkEnd w:id="884"/>
      <w:bookmarkEnd w:id="885"/>
    </w:p>
    <w:p w:rsidR="00D53F7E" w:rsidRDefault="00D53F7E" w:rsidP="00D53F7E">
      <w:pPr>
        <w:jc w:val="center"/>
      </w:pPr>
      <w:r>
        <w:rPr>
          <w:noProof/>
          <w:lang w:val="en-US"/>
        </w:rPr>
        <w:drawing>
          <wp:inline distT="0" distB="0" distL="0" distR="0">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883152" cy="2490216"/>
                    </a:xfrm>
                    <a:prstGeom prst="rect">
                      <a:avLst/>
                    </a:prstGeom>
                  </pic:spPr>
                </pic:pic>
              </a:graphicData>
            </a:graphic>
          </wp:inline>
        </w:drawing>
      </w:r>
    </w:p>
    <w:p w:rsidR="00221D98" w:rsidRDefault="00620085" w:rsidP="00993141">
      <w:pPr>
        <w:pStyle w:val="Ttulo4"/>
        <w:jc w:val="center"/>
      </w:pPr>
      <w:r w:rsidRPr="00620085">
        <w:t>Fuente</w:t>
      </w:r>
      <w:r w:rsidR="001F4EAF">
        <w:t>:</w:t>
      </w:r>
      <w:r w:rsidRPr="00620085">
        <w:t xml:space="preserve"> </w:t>
      </w:r>
      <w:hyperlink r:id="rId40" w:history="1">
        <w:r w:rsidR="00D950ED" w:rsidRPr="008B5B43">
          <w:rPr>
            <w:rStyle w:val="Hipervnculo"/>
            <w:b w:val="0"/>
          </w:rPr>
          <w:t>http://bvs.sld.cu/revistas/spu/vol33_3_07/spu20207.htm</w:t>
        </w:r>
      </w:hyperlink>
    </w:p>
    <w:p w:rsidR="00D950ED" w:rsidRDefault="00D950ED" w:rsidP="00D950ED">
      <w:pPr>
        <w:pStyle w:val="Ttulo2"/>
      </w:pPr>
      <w:bookmarkStart w:id="886" w:name="_Toc277169267"/>
      <w:bookmarkStart w:id="887" w:name="_Toc277170709"/>
      <w:bookmarkStart w:id="888" w:name="_Toc277602427"/>
      <w:r>
        <w:t>3.1.4 Método de Investigación Utilizado.</w:t>
      </w:r>
      <w:bookmarkEnd w:id="886"/>
      <w:bookmarkEnd w:id="887"/>
      <w:bookmarkEnd w:id="888"/>
    </w:p>
    <w:p w:rsidR="00D950ED" w:rsidRPr="00620085" w:rsidRDefault="00D950ED" w:rsidP="00876933">
      <w:pPr>
        <w:rPr>
          <w:b/>
        </w:rPr>
      </w:pPr>
      <w:r>
        <w:tab/>
        <w:t xml:space="preserve">Basado en </w:t>
      </w:r>
      <w:proofErr w:type="gramStart"/>
      <w:r>
        <w:t>las definiciones anteriores y apoyado</w:t>
      </w:r>
      <w:proofErr w:type="gramEnd"/>
      <w:r>
        <w:t xml:space="preserve">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rsidR="00BD2ABA" w:rsidRDefault="00BD2ABA" w:rsidP="00696653">
      <w:pPr>
        <w:pStyle w:val="Ttulo1"/>
      </w:pPr>
      <w:bookmarkStart w:id="889" w:name="_Toc277169268"/>
      <w:bookmarkStart w:id="890" w:name="_Toc277170710"/>
      <w:bookmarkStart w:id="891" w:name="_Toc277602428"/>
      <w:r>
        <w:lastRenderedPageBreak/>
        <w:t>3.2 Tipos de Investigación</w:t>
      </w:r>
      <w:bookmarkEnd w:id="889"/>
      <w:bookmarkEnd w:id="890"/>
      <w:bookmarkEnd w:id="891"/>
    </w:p>
    <w:p w:rsidR="00D92017" w:rsidRPr="00D92017" w:rsidRDefault="00D92017" w:rsidP="00D92017">
      <w:r>
        <w:tab/>
        <w:t xml:space="preserve">Sampieri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rsidR="00BD2ABA" w:rsidRDefault="00BD2ABA" w:rsidP="00696653">
      <w:pPr>
        <w:pStyle w:val="Ttulo2"/>
      </w:pPr>
      <w:bookmarkStart w:id="892" w:name="_Toc277169269"/>
      <w:bookmarkStart w:id="893" w:name="_Toc277170711"/>
      <w:bookmarkStart w:id="894" w:name="_Toc277602429"/>
      <w:r>
        <w:t>3.2.1 Descriptiva</w:t>
      </w:r>
      <w:bookmarkEnd w:id="892"/>
      <w:bookmarkEnd w:id="893"/>
      <w:bookmarkEnd w:id="894"/>
    </w:p>
    <w:p w:rsidR="0093260D" w:rsidRDefault="0093260D" w:rsidP="00926EDB">
      <w:r>
        <w:tab/>
        <w:t>Los estudios de alcance descriptivo según Sampieri (2010) se alinean a los objetivos del investigador donde la mayor parte del tiempo éste busca describir fenómenos, situaciones, contextos y eventos.</w:t>
      </w:r>
    </w:p>
    <w:p w:rsidR="0093260D" w:rsidRDefault="00926EDB" w:rsidP="00926EDB">
      <w:pPr>
        <w:spacing w:line="360" w:lineRule="auto"/>
      </w:pPr>
      <w:r>
        <w:t>Así mismo Sampieri (2010) indica que</w:t>
      </w:r>
      <w:r w:rsidR="001F4EAF">
        <w:t>:</w:t>
      </w:r>
    </w:p>
    <w:p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es indicar cómo se relacionan </w:t>
      </w:r>
      <w:r>
        <w:tab/>
        <w:t>éstas. (p. 80).</w:t>
      </w:r>
    </w:p>
    <w:p w:rsidR="00926EDB" w:rsidRDefault="00926EDB" w:rsidP="00926EDB">
      <w:pPr>
        <w:spacing w:line="360" w:lineRule="auto"/>
      </w:pPr>
    </w:p>
    <w:p w:rsidR="00926EDB" w:rsidRDefault="00926EDB" w:rsidP="00926EDB">
      <w:pPr>
        <w:pStyle w:val="Ttulo2"/>
      </w:pPr>
      <w:bookmarkStart w:id="895" w:name="_Toc277169270"/>
      <w:bookmarkStart w:id="896" w:name="_Toc277170712"/>
      <w:bookmarkStart w:id="897" w:name="_Toc277602430"/>
      <w:r>
        <w:lastRenderedPageBreak/>
        <w:t>3.2.2 Exploratoria</w:t>
      </w:r>
      <w:bookmarkEnd w:id="895"/>
      <w:bookmarkEnd w:id="896"/>
      <w:bookmarkEnd w:id="897"/>
    </w:p>
    <w:p w:rsidR="00926EDB" w:rsidRDefault="006F46E2" w:rsidP="00BF6A25">
      <w:r>
        <w:tab/>
        <w:t>La Universidad Nacional Abierta y a Distancia de Colombia (UNAD)</w:t>
      </w:r>
      <w:r>
        <w:rPr>
          <w:rStyle w:val="Refdenotaalpie"/>
        </w:rPr>
        <w:footnoteReference w:id="10"/>
      </w:r>
      <w:r w:rsidR="00BF6A25">
        <w:t>, refiriéndose a la investigación exploratoria comenta que</w:t>
      </w:r>
      <w:r w:rsidR="001F4EAF">
        <w:t>:</w:t>
      </w:r>
    </w:p>
    <w:p w:rsidR="00BF6A25" w:rsidRDefault="00BF6A25" w:rsidP="00926EDB">
      <w:pPr>
        <w:spacing w:line="360" w:lineRule="auto"/>
      </w:pPr>
    </w:p>
    <w:p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rsidR="007632BA" w:rsidRDefault="007632BA" w:rsidP="00BF6A25">
      <w:pPr>
        <w:spacing w:line="360" w:lineRule="auto"/>
      </w:pPr>
    </w:p>
    <w:p w:rsidR="007632BA" w:rsidRDefault="007632BA" w:rsidP="007632BA">
      <w:r>
        <w:tab/>
        <w:t>La definición anterior propuesta por la entidad educativa concuerda con el punto de vista de Sampieri (2010) el cual aduce que:</w:t>
      </w:r>
    </w:p>
    <w:p w:rsidR="007632BA" w:rsidRPr="004A378A" w:rsidRDefault="007632BA" w:rsidP="00BF6A25">
      <w:pPr>
        <w:spacing w:line="360" w:lineRule="auto"/>
      </w:pPr>
      <w:r>
        <w:tab/>
        <w:t>Los estudio</w:t>
      </w:r>
      <w:ins w:id="898" w:author="Laica" w:date="2014-11-23T20:32:00Z">
        <w:r w:rsidR="002B74D4">
          <w:t>s</w:t>
        </w:r>
      </w:ins>
      <w:r>
        <w:t xml:space="preserve"> exploratorios se realizan cuando el objetivo es examinar un tema o problema de investigación poco estudiado, del cual se tiene muchas </w:t>
      </w:r>
      <w:del w:id="899" w:author="Laica" w:date="2014-11-23T20:32:00Z">
        <w:r w:rsidDel="002B74D4">
          <w:tab/>
        </w:r>
      </w:del>
      <w:r>
        <w:t xml:space="preserve">dudas o no se ha abordado antes. Es decir, que cuando la revisión de </w:t>
      </w:r>
      <w:del w:id="900" w:author="Laica" w:date="2014-11-23T20:32:00Z">
        <w:r w:rsidDel="002B74D4">
          <w:tab/>
        </w:r>
      </w:del>
      <w:r>
        <w:t xml:space="preserve">la literatura reveló que tan solo hay guías no investigadas e ideas </w:t>
      </w:r>
      <w:r>
        <w:lastRenderedPageBreak/>
        <w:tab/>
        <w:t xml:space="preserve">vagamente relacionadas con el problema de estudio, o bien, si </w:t>
      </w:r>
      <w:r>
        <w:tab/>
        <w:t>deseamos indagar sobre temas y áreas de nuevas perspectivas</w:t>
      </w:r>
      <w:proofErr w:type="gramStart"/>
      <w:r>
        <w:t>.(</w:t>
      </w:r>
      <w:proofErr w:type="gramEnd"/>
      <w:r>
        <w:t>p. 79).</w:t>
      </w:r>
    </w:p>
    <w:p w:rsidR="00BF6A25" w:rsidRPr="004A378A" w:rsidRDefault="00BF6A25" w:rsidP="00926EDB">
      <w:pPr>
        <w:spacing w:line="360" w:lineRule="auto"/>
      </w:pPr>
    </w:p>
    <w:p w:rsidR="00A74D93" w:rsidRDefault="00A74D93" w:rsidP="00A74D93">
      <w:pPr>
        <w:pStyle w:val="Ttulo2"/>
      </w:pPr>
      <w:bookmarkStart w:id="901" w:name="_Toc277169271"/>
      <w:bookmarkStart w:id="902" w:name="_Toc277170713"/>
      <w:bookmarkStart w:id="903" w:name="_Toc277602431"/>
      <w:r>
        <w:t xml:space="preserve">3.2.3 </w:t>
      </w:r>
      <w:proofErr w:type="spellStart"/>
      <w:r>
        <w:t>Correlacional</w:t>
      </w:r>
      <w:bookmarkEnd w:id="901"/>
      <w:bookmarkEnd w:id="902"/>
      <w:bookmarkEnd w:id="903"/>
      <w:proofErr w:type="spellEnd"/>
    </w:p>
    <w:p w:rsidR="00A74D93" w:rsidRDefault="00A74D93" w:rsidP="00A810CA">
      <w:r>
        <w:tab/>
        <w:t xml:space="preserve">Sampieri (2010) define el estudio </w:t>
      </w:r>
      <w:proofErr w:type="spellStart"/>
      <w:r>
        <w:t>correlacional</w:t>
      </w:r>
      <w:proofErr w:type="spellEnd"/>
      <w:r>
        <w:t xml:space="preserve"> de la siguiente forma:</w:t>
      </w:r>
    </w:p>
    <w:p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rsidR="00A810CA" w:rsidRPr="00A74D93" w:rsidRDefault="00A810CA" w:rsidP="00A810CA">
      <w:pPr>
        <w:spacing w:line="360" w:lineRule="auto"/>
      </w:pPr>
    </w:p>
    <w:p w:rsidR="00A810CA" w:rsidRDefault="00A810CA" w:rsidP="00A810CA">
      <w:pPr>
        <w:pStyle w:val="Ttulo2"/>
      </w:pPr>
      <w:bookmarkStart w:id="904" w:name="_Toc277169272"/>
      <w:bookmarkStart w:id="905" w:name="_Toc277170714"/>
      <w:bookmarkStart w:id="906" w:name="_Toc277602432"/>
      <w:r>
        <w:t>3.2.4 Explicativo</w:t>
      </w:r>
      <w:bookmarkEnd w:id="904"/>
      <w:bookmarkEnd w:id="905"/>
      <w:bookmarkEnd w:id="906"/>
    </w:p>
    <w:p w:rsidR="00A810CA" w:rsidRDefault="00A810CA" w:rsidP="00A810CA">
      <w:r>
        <w:t>Sampieri (2010) argumenta que</w:t>
      </w:r>
      <w:r w:rsidR="001F4EAF">
        <w:t>:</w:t>
      </w:r>
    </w:p>
    <w:p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rsidR="00A810CA" w:rsidRPr="00A810CA" w:rsidRDefault="00A810CA" w:rsidP="00A810CA">
      <w:pPr>
        <w:spacing w:line="360" w:lineRule="auto"/>
      </w:pPr>
    </w:p>
    <w:p w:rsidR="00926EDB" w:rsidRDefault="00A810CA" w:rsidP="00926EDB">
      <w:pPr>
        <w:spacing w:line="360" w:lineRule="auto"/>
      </w:pPr>
      <w:r>
        <w:t>A manera de síntesis de los métodos de investigación descritos anteriormente, la imagen siguiente los identifica en forma esquematizada y concisa.</w:t>
      </w:r>
    </w:p>
    <w:p w:rsidR="00A810CA" w:rsidRDefault="00A810CA" w:rsidP="00926EDB">
      <w:pPr>
        <w:spacing w:line="360" w:lineRule="auto"/>
      </w:pPr>
    </w:p>
    <w:p w:rsidR="003D2837" w:rsidRDefault="003D2837" w:rsidP="00926EDB">
      <w:pPr>
        <w:spacing w:line="360" w:lineRule="auto"/>
      </w:pPr>
    </w:p>
    <w:p w:rsidR="003D2837" w:rsidRPr="005B30BE" w:rsidRDefault="003D2837" w:rsidP="005B30BE">
      <w:pPr>
        <w:pStyle w:val="Epgrafe"/>
        <w:keepNext/>
        <w:jc w:val="center"/>
        <w:rPr>
          <w:color w:val="auto"/>
          <w:sz w:val="24"/>
          <w:szCs w:val="24"/>
        </w:rPr>
      </w:pPr>
      <w:bookmarkStart w:id="907" w:name="_Toc277170715"/>
      <w:bookmarkStart w:id="908" w:name="_Toc277602550"/>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E35F55">
        <w:rPr>
          <w:noProof/>
          <w:color w:val="auto"/>
          <w:sz w:val="24"/>
          <w:szCs w:val="24"/>
        </w:rPr>
        <w:t>21</w:t>
      </w:r>
      <w:r w:rsidR="001216AC" w:rsidRPr="005B30BE">
        <w:rPr>
          <w:color w:val="auto"/>
          <w:sz w:val="24"/>
          <w:szCs w:val="24"/>
        </w:rPr>
        <w:fldChar w:fldCharType="end"/>
      </w:r>
      <w:r w:rsidRPr="005B30BE">
        <w:rPr>
          <w:color w:val="auto"/>
          <w:sz w:val="24"/>
          <w:szCs w:val="24"/>
        </w:rPr>
        <w:t xml:space="preserve"> Alcances de la investigación</w:t>
      </w:r>
      <w:bookmarkEnd w:id="907"/>
      <w:bookmarkEnd w:id="908"/>
    </w:p>
    <w:p w:rsidR="00A810CA" w:rsidRDefault="003D2837" w:rsidP="00A810CA">
      <w:pPr>
        <w:pStyle w:val="Ttulo2"/>
      </w:pPr>
      <w:r>
        <w:rPr>
          <w:noProof/>
          <w:lang w:val="en-US"/>
        </w:rPr>
        <w:drawing>
          <wp:inline distT="0" distB="0" distL="0" distR="0">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367790"/>
                    </a:xfrm>
                    <a:prstGeom prst="rect">
                      <a:avLst/>
                    </a:prstGeom>
                  </pic:spPr>
                </pic:pic>
              </a:graphicData>
            </a:graphic>
          </wp:inline>
        </w:drawing>
      </w:r>
    </w:p>
    <w:p w:rsidR="003D2837" w:rsidRPr="003D2837" w:rsidRDefault="003D2837" w:rsidP="00BB1D2E">
      <w:pPr>
        <w:pStyle w:val="Ttulo4"/>
      </w:pPr>
      <w:bookmarkStart w:id="909" w:name="_Toc277170716"/>
      <w:r>
        <w:t>Fuente</w:t>
      </w:r>
      <w:r w:rsidR="001F4EAF">
        <w:t>:</w:t>
      </w:r>
      <w:r w:rsidRPr="003D2837">
        <w:t xml:space="preserve"> </w:t>
      </w:r>
      <w:r>
        <w:t>Metodología de la investigación, Roberto Hernández Sampieri</w:t>
      </w:r>
      <w:bookmarkEnd w:id="909"/>
    </w:p>
    <w:p w:rsidR="00A810CA" w:rsidRDefault="00A810CA" w:rsidP="00A810CA">
      <w:pPr>
        <w:pStyle w:val="Ttulo2"/>
      </w:pPr>
      <w:bookmarkStart w:id="910" w:name="_Toc277169273"/>
      <w:bookmarkStart w:id="911" w:name="_Toc277170717"/>
      <w:bookmarkStart w:id="912" w:name="_Toc277602433"/>
      <w:r>
        <w:t>3.2.5 Tipo de Investigación Seleccionada</w:t>
      </w:r>
      <w:bookmarkEnd w:id="910"/>
      <w:bookmarkEnd w:id="911"/>
      <w:bookmarkEnd w:id="912"/>
    </w:p>
    <w:p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rsidR="00926EDB" w:rsidRDefault="00DA5919" w:rsidP="00D303B8">
      <w:r>
        <w:tab/>
        <w:t>Incluso el proyecto de la empresa Microsoft denominado Roslyn</w:t>
      </w:r>
      <w:r w:rsidR="00D303B8">
        <w:rPr>
          <w:rStyle w:val="Refdenotaalpie"/>
        </w:rPr>
        <w:footnoteReference w:id="11"/>
      </w:r>
      <w:r>
        <w:t xml:space="preserve"> , el cual a su vez es el cimiento para el prototipo funcional propuesto, hace referencia a las distintas áreas de innovación y a su relevancia en la computación moderna al indicar que</w:t>
      </w:r>
      <w:r w:rsidR="001F4EAF">
        <w:t>:</w:t>
      </w:r>
    </w:p>
    <w:p w:rsidR="00D303B8" w:rsidRDefault="00D303B8" w:rsidP="00926EDB">
      <w:pPr>
        <w:spacing w:line="360" w:lineRule="auto"/>
      </w:pPr>
      <w:r>
        <w:lastRenderedPageBreak/>
        <w:tab/>
        <w:t xml:space="preserve">La plataforma de compilación de .NET (“Roslyn”)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rsidR="00926EDB" w:rsidDel="002B74D4" w:rsidRDefault="00926EDB" w:rsidP="00926EDB">
      <w:pPr>
        <w:spacing w:line="360" w:lineRule="auto"/>
        <w:rPr>
          <w:del w:id="913" w:author="Laica" w:date="2014-11-23T20:32:00Z"/>
        </w:rPr>
      </w:pPr>
    </w:p>
    <w:p w:rsidR="007B68DC" w:rsidRDefault="007B68DC" w:rsidP="007B68DC">
      <w:pPr>
        <w:pStyle w:val="Ttulo1"/>
      </w:pPr>
      <w:bookmarkStart w:id="914" w:name="_Toc277169274"/>
      <w:bookmarkStart w:id="915" w:name="_Toc277170718"/>
      <w:bookmarkStart w:id="916" w:name="_Toc277602434"/>
      <w:r>
        <w:t>3.3 Fuentes de Información</w:t>
      </w:r>
      <w:bookmarkEnd w:id="914"/>
      <w:bookmarkEnd w:id="915"/>
      <w:bookmarkEnd w:id="916"/>
    </w:p>
    <w:p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rsidR="00926EDB" w:rsidRDefault="00926EDB" w:rsidP="00926EDB">
      <w:pPr>
        <w:spacing w:line="360" w:lineRule="auto"/>
      </w:pPr>
    </w:p>
    <w:p w:rsidR="00766B82" w:rsidRDefault="00766B82" w:rsidP="00766B82">
      <w:pPr>
        <w:pStyle w:val="Ttulo2"/>
      </w:pPr>
      <w:bookmarkStart w:id="917" w:name="_Toc277169275"/>
      <w:bookmarkStart w:id="918" w:name="_Toc277170719"/>
      <w:bookmarkStart w:id="919" w:name="_Toc277602435"/>
      <w:r>
        <w:t>3.3.1 Fuentes Primarias</w:t>
      </w:r>
      <w:bookmarkEnd w:id="917"/>
      <w:bookmarkEnd w:id="918"/>
      <w:bookmarkEnd w:id="919"/>
    </w:p>
    <w:p w:rsidR="00B11B4A" w:rsidRPr="00B11B4A" w:rsidRDefault="00766B82" w:rsidP="00B11B4A">
      <w:r>
        <w:tab/>
      </w:r>
      <w:r w:rsidR="00B11B4A">
        <w:t xml:space="preserve">Las fuentes de información primarias, según la biblioteca de la Universidad de Alcalá (2014) “Contienen nueva y original, resultado de un trabajo intelectual”. Dicha institución también comenta que son documentos </w:t>
      </w:r>
      <w:r w:rsidR="00B11B4A">
        <w:lastRenderedPageBreak/>
        <w:t>primarios “</w:t>
      </w:r>
      <w:r w:rsidR="00B11B4A" w:rsidRPr="00B11B4A">
        <w:t>libros, revistas científicas y de entretenimiento, periódicos, diarios, documentos oficiales de instituciones públicas, informes técnicos y de investigación de instituciones públicas o privadas, patentes, normas técnicas.</w:t>
      </w:r>
      <w:r w:rsidR="00B11B4A">
        <w:t>”.</w:t>
      </w:r>
    </w:p>
    <w:p w:rsidR="00B11B4A" w:rsidRDefault="00B11B4A" w:rsidP="00B11B4A">
      <w:pPr>
        <w:pStyle w:val="Ttulo2"/>
      </w:pPr>
      <w:bookmarkStart w:id="920" w:name="_Toc277169276"/>
      <w:bookmarkStart w:id="921" w:name="_Toc277170720"/>
      <w:bookmarkStart w:id="922" w:name="_Toc277602436"/>
      <w:r>
        <w:t>3.3.2 Fuentes Secundaria</w:t>
      </w:r>
      <w:bookmarkEnd w:id="920"/>
      <w:bookmarkEnd w:id="921"/>
      <w:bookmarkEnd w:id="922"/>
    </w:p>
    <w:p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 xml:space="preserve">Con base en la definición y basándonos en la entidad educativa mencionada anteriormente se comprende que dentro de las fuentes de información secundarias se encuentran: </w:t>
      </w:r>
      <w:del w:id="923" w:author="Laica" w:date="2014-11-23T20:32:00Z">
        <w:r w:rsidRPr="00B11B4A" w:rsidDel="002B74D4">
          <w:delText> </w:delText>
        </w:r>
      </w:del>
      <w:r w:rsidRPr="00B11B4A">
        <w:t>enciclopedias, antologías, directorios, libros o artículos que interpretan otros trabajos o investigaciones.</w:t>
      </w:r>
    </w:p>
    <w:p w:rsidR="006D4376" w:rsidRDefault="006D4376" w:rsidP="006D4376">
      <w:pPr>
        <w:pStyle w:val="Ttulo2"/>
      </w:pPr>
      <w:bookmarkStart w:id="924" w:name="_Toc277169277"/>
      <w:bookmarkStart w:id="925" w:name="_Toc277170721"/>
      <w:bookmarkStart w:id="926" w:name="_Toc277602437"/>
      <w:r>
        <w:t>3.3.3 Fuentes Terciaria</w:t>
      </w:r>
      <w:bookmarkEnd w:id="924"/>
      <w:bookmarkEnd w:id="925"/>
      <w:bookmarkEnd w:id="926"/>
    </w:p>
    <w:p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rsidR="006D4376" w:rsidRDefault="006D4376" w:rsidP="006D4376">
      <w:pPr>
        <w:pStyle w:val="Ttulo2"/>
      </w:pPr>
      <w:bookmarkStart w:id="927" w:name="_Toc277169278"/>
      <w:bookmarkStart w:id="928" w:name="_Toc277170722"/>
      <w:bookmarkStart w:id="929" w:name="_Toc277602438"/>
      <w:r>
        <w:t>3.3.4 Fuente de Información Seleccionada</w:t>
      </w:r>
      <w:bookmarkEnd w:id="927"/>
      <w:bookmarkEnd w:id="928"/>
      <w:bookmarkEnd w:id="929"/>
    </w:p>
    <w:p w:rsidR="00B11B4A" w:rsidRDefault="00452F7D" w:rsidP="00B11B4A">
      <w:r>
        <w:tab/>
        <w:t>En la investigación desarrollada median dos tipos de fuentes de información:</w:t>
      </w:r>
    </w:p>
    <w:p w:rsidR="00452F7D" w:rsidRDefault="00452F7D" w:rsidP="00B11B4A">
      <w:r>
        <w:lastRenderedPageBreak/>
        <w:tab/>
        <w:t>Fuentes primarias: Se utilizan diversos libros en temas estrictamente relacionados con el área de investigación, páginas Web de Microsoft, blogs de expertos en seguridad y material de la empresa Security Innovation.</w:t>
      </w:r>
    </w:p>
    <w:p w:rsidR="00555363" w:rsidRDefault="00452F7D" w:rsidP="00B11B4A">
      <w:r>
        <w:tab/>
        <w:t xml:space="preserve">Fuentes secundarias: </w:t>
      </w:r>
      <w:r w:rsidR="00413290">
        <w:t xml:space="preserve">La plataforma educativa denominada TEAM </w:t>
      </w:r>
      <w:proofErr w:type="spellStart"/>
      <w:r w:rsidR="00413290">
        <w:t>Professor</w:t>
      </w:r>
      <w:proofErr w:type="spellEnd"/>
      <w:r w:rsidR="00413290">
        <w:t xml:space="preserve"> de la empresa Security Innovation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La empresa Security Innovation, enfocada en el mercado de la seguridad de las aplicaciones provee un catálogo único y enfoques específicos (tal es el caso de cursos virtuales) para sustentar la investigación desarrollada.</w:t>
      </w:r>
    </w:p>
    <w:p w:rsidR="00636C87" w:rsidRDefault="00636C87" w:rsidP="00636C87">
      <w:pPr>
        <w:pStyle w:val="Ttulo1"/>
      </w:pPr>
      <w:bookmarkStart w:id="930" w:name="_Toc277169279"/>
      <w:bookmarkStart w:id="931" w:name="_Toc277170723"/>
      <w:bookmarkStart w:id="932" w:name="_Toc277602439"/>
      <w:r>
        <w:t>3.4 Descripción de Variables</w:t>
      </w:r>
      <w:bookmarkEnd w:id="930"/>
      <w:bookmarkEnd w:id="931"/>
      <w:bookmarkEnd w:id="932"/>
    </w:p>
    <w:p w:rsidR="00FD2177" w:rsidRDefault="00FD2177" w:rsidP="00E471D8">
      <w:r>
        <w:tab/>
        <w:t xml:space="preserve">Los autores </w:t>
      </w:r>
      <w:proofErr w:type="spellStart"/>
      <w:r>
        <w:t>Spiegel</w:t>
      </w:r>
      <w:proofErr w:type="spellEnd"/>
      <w:r>
        <w:t xml:space="preserve"> &amp; Stephens (2012) brindan la siguiente definición de lo que es una variable</w:t>
      </w:r>
      <w:r w:rsidR="001F4EAF">
        <w:t>:</w:t>
      </w:r>
    </w:p>
    <w:p w:rsidR="00E471D8" w:rsidRDefault="00E471D8" w:rsidP="00E471D8">
      <w:pPr>
        <w:spacing w:line="360" w:lineRule="auto"/>
      </w:pPr>
      <w:r>
        <w:tab/>
        <w:t>Una variable es un sí</w:t>
      </w:r>
      <w:r w:rsidR="00FD2177">
        <w:t>mbolo</w:t>
      </w:r>
      <w:r>
        <w:t>, como X,</w:t>
      </w:r>
      <w:ins w:id="933" w:author="Laica" w:date="2014-11-23T20:33:00Z">
        <w:r w:rsidR="002B74D4">
          <w:t xml:space="preserve"> </w:t>
        </w:r>
      </w:ins>
      <w:r>
        <w:t>Y,</w:t>
      </w:r>
      <w:ins w:id="934" w:author="Laica" w:date="2014-11-23T20:33:00Z">
        <w:r w:rsidR="002B74D4">
          <w:t xml:space="preserve"> </w:t>
        </w:r>
      </w:ins>
      <w:r>
        <w:t xml:space="preserve">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w:t>
      </w:r>
      <w:ins w:id="935" w:author="Laica" w:date="2014-11-23T20:33:00Z">
        <w:r w:rsidR="002B74D4">
          <w:t xml:space="preserve"> </w:t>
        </w:r>
      </w:ins>
      <w:r>
        <w:t>(p. 1).</w:t>
      </w:r>
    </w:p>
    <w:p w:rsidR="00636C87" w:rsidRDefault="00636C87" w:rsidP="00636C87">
      <w:pPr>
        <w:pStyle w:val="Ttulo2"/>
      </w:pPr>
      <w:bookmarkStart w:id="936" w:name="_Toc277169280"/>
      <w:bookmarkStart w:id="937" w:name="_Toc277170724"/>
      <w:bookmarkStart w:id="938" w:name="_Toc277602440"/>
      <w:r>
        <w:lastRenderedPageBreak/>
        <w:t>3.4.1 Definición Conceptual</w:t>
      </w:r>
      <w:bookmarkEnd w:id="936"/>
      <w:bookmarkEnd w:id="937"/>
      <w:bookmarkEnd w:id="938"/>
    </w:p>
    <w:p w:rsidR="00C502CA" w:rsidRDefault="00E471D8" w:rsidP="00C502CA">
      <w:r>
        <w:tab/>
      </w:r>
      <w:r w:rsidR="00C502CA">
        <w:t>Sampieri (2010) refiriéndose a la definición conceptual o constitutiva afirma que</w:t>
      </w:r>
      <w:r w:rsidR="001F4EAF">
        <w:t>:</w:t>
      </w:r>
    </w:p>
    <w:p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rsidR="00636C87" w:rsidRDefault="00636C87" w:rsidP="00636C87">
      <w:pPr>
        <w:pStyle w:val="Ttulo2"/>
      </w:pPr>
      <w:bookmarkStart w:id="939" w:name="_Toc277169281"/>
      <w:bookmarkStart w:id="940" w:name="_Toc277170725"/>
      <w:bookmarkStart w:id="941" w:name="_Toc277602441"/>
      <w:r>
        <w:t>3.4.2 Definición Operacional</w:t>
      </w:r>
      <w:bookmarkEnd w:id="939"/>
      <w:bookmarkEnd w:id="940"/>
      <w:bookmarkEnd w:id="941"/>
    </w:p>
    <w:p w:rsidR="00A01F42" w:rsidRDefault="00A01F42" w:rsidP="001E4F20">
      <w:r>
        <w:tab/>
        <w:t>Reynolds (1986) se refiere a una definición operacional al establecer que:</w:t>
      </w:r>
    </w:p>
    <w:p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rsidR="00A01F42" w:rsidRDefault="00A01F42" w:rsidP="001E4F20">
      <w:r>
        <w:tab/>
      </w:r>
    </w:p>
    <w:p w:rsidR="001E4F20" w:rsidRPr="00A01F42" w:rsidRDefault="001E4F20" w:rsidP="001E4F20">
      <w:r>
        <w:t>Tomando en consideración la anterior definición, Sampieri (2010) indica que “especifica que actividades u operaciones deben realizarse para medir una variable.”</w:t>
      </w:r>
    </w:p>
    <w:p w:rsidR="00636C87" w:rsidRDefault="00636C87" w:rsidP="00636C87">
      <w:pPr>
        <w:pStyle w:val="Ttulo2"/>
      </w:pPr>
      <w:bookmarkStart w:id="942" w:name="_Toc277169282"/>
      <w:bookmarkStart w:id="943" w:name="_Toc277170726"/>
      <w:bookmarkStart w:id="944" w:name="_Toc277602442"/>
      <w:r>
        <w:t>3.4.3 Definición Instrumental</w:t>
      </w:r>
      <w:bookmarkEnd w:id="942"/>
      <w:bookmarkEnd w:id="943"/>
      <w:bookmarkEnd w:id="944"/>
    </w:p>
    <w:p w:rsidR="00555363" w:rsidRDefault="00A01F42" w:rsidP="00B11B4A">
      <w:r>
        <w:tab/>
      </w:r>
      <w:r w:rsidR="00BD4C60">
        <w:t>El doctor Cáceres (2010)  en relación a la definición instrumental señala que:</w:t>
      </w:r>
    </w:p>
    <w:p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rsidR="005329A6" w:rsidRDefault="005329A6" w:rsidP="00BD4ECB">
      <w:pPr>
        <w:spacing w:line="360" w:lineRule="auto"/>
      </w:pPr>
    </w:p>
    <w:p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rsidR="005329A6" w:rsidRDefault="005329A6" w:rsidP="00BD4ECB">
      <w:pPr>
        <w:spacing w:line="360" w:lineRule="auto"/>
      </w:pPr>
    </w:p>
    <w:p w:rsidR="00B11B4A" w:rsidRDefault="00B11B4A" w:rsidP="00B11B4A">
      <w:pPr>
        <w:pStyle w:val="Ttulo1"/>
      </w:pPr>
      <w:bookmarkStart w:id="945" w:name="_Toc277169283"/>
      <w:bookmarkStart w:id="946" w:name="_Toc277170727"/>
      <w:bookmarkStart w:id="947" w:name="_Toc277602443"/>
      <w:r>
        <w:t>3.</w:t>
      </w:r>
      <w:r w:rsidR="00A7670B">
        <w:t>5</w:t>
      </w:r>
      <w:r>
        <w:t xml:space="preserve"> Cuadro de Variables</w:t>
      </w:r>
      <w:bookmarkEnd w:id="945"/>
      <w:bookmarkEnd w:id="946"/>
      <w:bookmarkEnd w:id="947"/>
    </w:p>
    <w:p w:rsidR="003C19A5" w:rsidRPr="003E34CE" w:rsidRDefault="003C19A5" w:rsidP="003E34CE">
      <w:pPr>
        <w:pStyle w:val="Ttulo4"/>
        <w:jc w:val="center"/>
      </w:pPr>
      <w:r w:rsidRPr="003E34CE">
        <w:t xml:space="preserve">Tabla </w:t>
      </w:r>
      <w:r w:rsidR="001216AC" w:rsidRPr="003E34CE">
        <w:fldChar w:fldCharType="begin"/>
      </w:r>
      <w:r w:rsidRPr="003E34CE">
        <w:instrText xml:space="preserve"> SEQ Tabla \* ARABIC </w:instrText>
      </w:r>
      <w:r w:rsidR="001216AC" w:rsidRPr="003E34CE">
        <w:fldChar w:fldCharType="separate"/>
      </w:r>
      <w:r w:rsidR="00413290">
        <w:rPr>
          <w:noProof/>
        </w:rPr>
        <w:t>1</w:t>
      </w:r>
      <w:r w:rsidR="001216AC" w:rsidRPr="003E34CE">
        <w:fldChar w:fldCharType="end"/>
      </w:r>
      <w:r w:rsidRPr="003E34CE">
        <w:t xml:space="preserve"> Identificación de variables</w:t>
      </w:r>
    </w:p>
    <w:tbl>
      <w:tblPr>
        <w:tblStyle w:val="Tablaconcuadrcula1"/>
        <w:tblW w:w="8607" w:type="dxa"/>
        <w:tblLook w:val="04A0"/>
      </w:tblPr>
      <w:tblGrid>
        <w:gridCol w:w="1904"/>
        <w:gridCol w:w="1745"/>
        <w:gridCol w:w="1757"/>
        <w:gridCol w:w="1904"/>
        <w:gridCol w:w="1610"/>
      </w:tblGrid>
      <w:tr w:rsidR="00E940E7" w:rsidRPr="00E115A9" w:rsidTr="00E940E7">
        <w:tc>
          <w:tcPr>
            <w:tcW w:w="1990" w:type="dxa"/>
            <w:shd w:val="clear" w:color="auto" w:fill="A6A6A6" w:themeFill="background1" w:themeFillShade="A6"/>
            <w:vAlign w:val="center"/>
          </w:tcPr>
          <w:p w:rsidR="00E940E7" w:rsidRPr="002C4268" w:rsidRDefault="00E940E7" w:rsidP="00DB346C">
            <w:pPr>
              <w:spacing w:line="360" w:lineRule="auto"/>
              <w:rPr>
                <w:b/>
              </w:rPr>
            </w:pPr>
            <w:bookmarkStart w:id="948" w:name="_Toc277169284"/>
            <w:r w:rsidRPr="00DB346C">
              <w:t>Objetivo Específico</w:t>
            </w:r>
            <w:bookmarkEnd w:id="948"/>
          </w:p>
        </w:tc>
        <w:tc>
          <w:tcPr>
            <w:tcW w:w="1745" w:type="dxa"/>
            <w:shd w:val="clear" w:color="auto" w:fill="A6A6A6" w:themeFill="background1" w:themeFillShade="A6"/>
            <w:vAlign w:val="center"/>
          </w:tcPr>
          <w:p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rsidTr="00E940E7">
        <w:tc>
          <w:tcPr>
            <w:tcW w:w="1990" w:type="dxa"/>
          </w:tcPr>
          <w:p w:rsidR="00E940E7" w:rsidRPr="004D6559" w:rsidRDefault="00E940E7" w:rsidP="00DB346C">
            <w:pPr>
              <w:spacing w:line="240" w:lineRule="auto"/>
              <w:rPr>
                <w:sz w:val="22"/>
                <w:szCs w:val="22"/>
              </w:rPr>
            </w:pPr>
            <w:bookmarkStart w:id="949" w:name="_Toc277169285"/>
            <w:r w:rsidRPr="004D6559">
              <w:rPr>
                <w:sz w:val="22"/>
                <w:szCs w:val="22"/>
              </w:rPr>
              <w:t>Realizar el levantamiento de requerimientos de cada una de las vulnerabilidades a identificar mediante el uso de estándares en la industria.</w:t>
            </w:r>
            <w:bookmarkEnd w:id="949"/>
          </w:p>
          <w:p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rsidTr="00E940E7">
        <w:tc>
          <w:tcPr>
            <w:tcW w:w="1990" w:type="dxa"/>
          </w:tcPr>
          <w:p w:rsidR="00E940E7" w:rsidRPr="00781850" w:rsidRDefault="00E940E7" w:rsidP="00DB346C">
            <w:pPr>
              <w:spacing w:line="240" w:lineRule="auto"/>
              <w:rPr>
                <w:sz w:val="22"/>
                <w:szCs w:val="22"/>
              </w:rPr>
            </w:pPr>
            <w:bookmarkStart w:id="950" w:name="_Toc277169286"/>
            <w:r w:rsidRPr="00DB346C">
              <w:rPr>
                <w:rFonts w:eastAsiaTheme="majorEastAsia" w:cstheme="majorBidi"/>
                <w:bCs/>
                <w:color w:val="000000" w:themeColor="text1"/>
                <w:sz w:val="22"/>
                <w:szCs w:val="22"/>
                <w:lang w:eastAsia="es-CR"/>
              </w:rPr>
              <w:t xml:space="preserve">Elaborar el diseño del software que contempla el flujo de trabajo, la identificación de </w:t>
            </w:r>
            <w:r w:rsidRPr="00DB346C">
              <w:rPr>
                <w:rFonts w:eastAsiaTheme="majorEastAsia" w:cstheme="majorBidi"/>
                <w:bCs/>
                <w:color w:val="000000" w:themeColor="text1"/>
                <w:sz w:val="22"/>
                <w:szCs w:val="22"/>
                <w:lang w:eastAsia="es-CR"/>
              </w:rPr>
              <w:lastRenderedPageBreak/>
              <w:t xml:space="preserve">vulnerabilidades y la </w:t>
            </w:r>
            <w:r w:rsidRPr="00DB346C">
              <w:rPr>
                <w:sz w:val="22"/>
                <w:szCs w:val="22"/>
              </w:rPr>
              <w:t>retroalimentación al usuario final</w:t>
            </w:r>
            <w:bookmarkEnd w:id="950"/>
          </w:p>
        </w:tc>
        <w:tc>
          <w:tcPr>
            <w:tcW w:w="1745" w:type="dxa"/>
          </w:tcPr>
          <w:p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de </w:t>
            </w:r>
            <w:r w:rsidRPr="00DB346C">
              <w:rPr>
                <w:sz w:val="22"/>
                <w:szCs w:val="22"/>
              </w:rPr>
              <w:lastRenderedPageBreak/>
              <w:t xml:space="preserve">clase, objetos, casos de </w:t>
            </w:r>
            <w:proofErr w:type="gramStart"/>
            <w:r w:rsidRPr="00DB346C">
              <w:rPr>
                <w:sz w:val="22"/>
                <w:szCs w:val="22"/>
              </w:rPr>
              <w:t xml:space="preserve">uso </w:t>
            </w:r>
            <w:r w:rsidR="00D9638C" w:rsidRPr="00DB346C">
              <w:rPr>
                <w:sz w:val="22"/>
                <w:szCs w:val="22"/>
              </w:rPr>
              <w:t>.</w:t>
            </w:r>
            <w:proofErr w:type="gramEnd"/>
          </w:p>
        </w:tc>
        <w:tc>
          <w:tcPr>
            <w:tcW w:w="1488" w:type="dxa"/>
          </w:tcPr>
          <w:p w:rsidR="00E940E7" w:rsidRPr="004D6559" w:rsidRDefault="00D9638C" w:rsidP="00DB346C">
            <w:pPr>
              <w:spacing w:line="240" w:lineRule="auto"/>
              <w:rPr>
                <w:sz w:val="22"/>
                <w:szCs w:val="22"/>
              </w:rPr>
            </w:pPr>
            <w:bookmarkStart w:id="951" w:name="_Toc277169287"/>
            <w:r w:rsidRPr="00DB346C">
              <w:rPr>
                <w:sz w:val="22"/>
                <w:szCs w:val="22"/>
              </w:rPr>
              <w:lastRenderedPageBreak/>
              <w:t xml:space="preserve">Basado en los requerimientos se procede a la elaboración de diagramas de arquitectura, componentes, </w:t>
            </w:r>
            <w:r w:rsidRPr="00DB346C">
              <w:rPr>
                <w:sz w:val="22"/>
                <w:szCs w:val="22"/>
              </w:rPr>
              <w:lastRenderedPageBreak/>
              <w:t>UML, casos de uso</w:t>
            </w:r>
            <w:bookmarkEnd w:id="951"/>
          </w:p>
        </w:tc>
        <w:tc>
          <w:tcPr>
            <w:tcW w:w="1627" w:type="dxa"/>
          </w:tcPr>
          <w:p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 xml:space="preserve">Diagramas de casos de uso, de componentes, de </w:t>
            </w:r>
            <w:proofErr w:type="gramStart"/>
            <w:r w:rsidRPr="00DB346C">
              <w:rPr>
                <w:sz w:val="22"/>
                <w:szCs w:val="22"/>
              </w:rPr>
              <w:t>clases ,</w:t>
            </w:r>
            <w:proofErr w:type="gramEnd"/>
            <w:r w:rsidRPr="00DB346C">
              <w:rPr>
                <w:sz w:val="22"/>
                <w:szCs w:val="22"/>
              </w:rPr>
              <w:t xml:space="preserve"> diagrama de arquitectura </w:t>
            </w:r>
            <w:r w:rsidRPr="00DB346C">
              <w:rPr>
                <w:sz w:val="22"/>
                <w:szCs w:val="22"/>
              </w:rPr>
              <w:lastRenderedPageBreak/>
              <w:t>del sistema</w:t>
            </w:r>
            <w:r w:rsidR="00D9638C" w:rsidRPr="00DB346C">
              <w:rPr>
                <w:sz w:val="22"/>
                <w:szCs w:val="22"/>
              </w:rPr>
              <w:t>, UML.</w:t>
            </w:r>
          </w:p>
        </w:tc>
      </w:tr>
      <w:tr w:rsidR="00E940E7" w:rsidTr="00E940E7">
        <w:tc>
          <w:tcPr>
            <w:tcW w:w="1990" w:type="dxa"/>
          </w:tcPr>
          <w:p w:rsidR="00E940E7" w:rsidRPr="00DB346C" w:rsidRDefault="00E940E7" w:rsidP="00DB346C">
            <w:pPr>
              <w:spacing w:line="240" w:lineRule="auto"/>
              <w:rPr>
                <w:sz w:val="22"/>
                <w:szCs w:val="22"/>
              </w:rPr>
            </w:pPr>
            <w:bookmarkStart w:id="952"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952"/>
          </w:p>
          <w:p w:rsidR="00E940E7" w:rsidRPr="004D6559" w:rsidRDefault="00E940E7" w:rsidP="003C19A5">
            <w:pPr>
              <w:pStyle w:val="CodigoEtica"/>
              <w:jc w:val="both"/>
              <w:rPr>
                <w:sz w:val="22"/>
                <w:szCs w:val="22"/>
                <w:lang w:val="es-ES"/>
              </w:rPr>
            </w:pPr>
          </w:p>
        </w:tc>
        <w:tc>
          <w:tcPr>
            <w:tcW w:w="1745" w:type="dxa"/>
          </w:tcPr>
          <w:p w:rsidR="00E940E7" w:rsidRPr="00DB346C" w:rsidRDefault="006B5461" w:rsidP="00DA6212">
            <w:pPr>
              <w:spacing w:line="276" w:lineRule="auto"/>
              <w:rPr>
                <w:sz w:val="22"/>
                <w:szCs w:val="22"/>
                <w:lang w:val="es-ES"/>
              </w:rPr>
            </w:pPr>
            <w:bookmarkStart w:id="953" w:name="_Toc277169289"/>
            <w:r w:rsidRPr="00DB346C">
              <w:rPr>
                <w:sz w:val="22"/>
                <w:szCs w:val="22"/>
              </w:rPr>
              <w:t>Desarrollo de la extensión de Visual Studio para realizar análisis estático de código.</w:t>
            </w:r>
            <w:bookmarkEnd w:id="953"/>
          </w:p>
        </w:tc>
        <w:tc>
          <w:tcPr>
            <w:tcW w:w="1757" w:type="dxa"/>
          </w:tcPr>
          <w:p w:rsidR="00E940E7" w:rsidRPr="004D6559" w:rsidRDefault="006B5461" w:rsidP="00DB346C">
            <w:pPr>
              <w:spacing w:line="276" w:lineRule="auto"/>
              <w:rPr>
                <w:sz w:val="22"/>
                <w:szCs w:val="22"/>
                <w:lang w:val="es-ES"/>
              </w:rPr>
            </w:pPr>
            <w:bookmarkStart w:id="954" w:name="_Toc277169290"/>
            <w:r w:rsidRPr="00DB346C">
              <w:rPr>
                <w:sz w:val="22"/>
                <w:szCs w:val="22"/>
              </w:rPr>
              <w:t>Desarrollo de una extensión para Visual Studio que permita realizar análisis estático de código fuente y poder identificar problemas de seguridad en una etapa temprana.</w:t>
            </w:r>
            <w:bookmarkEnd w:id="954"/>
          </w:p>
        </w:tc>
        <w:tc>
          <w:tcPr>
            <w:tcW w:w="1488" w:type="dxa"/>
          </w:tcPr>
          <w:p w:rsidR="00E940E7" w:rsidRPr="004D6559" w:rsidRDefault="006B5461" w:rsidP="00DB346C">
            <w:pPr>
              <w:spacing w:line="276" w:lineRule="auto"/>
              <w:rPr>
                <w:sz w:val="22"/>
                <w:szCs w:val="22"/>
                <w:lang w:val="es-ES"/>
              </w:rPr>
            </w:pPr>
            <w:bookmarkStart w:id="955" w:name="_Toc277169291"/>
            <w:r w:rsidRPr="00DB346C">
              <w:rPr>
                <w:sz w:val="22"/>
                <w:szCs w:val="22"/>
              </w:rPr>
              <w:t>Programación y desarrollo de cada una de las reglas y patrones de código fuente considerado como vulnerable y brindarle retroalimentación al usuario final.</w:t>
            </w:r>
            <w:bookmarkEnd w:id="955"/>
          </w:p>
        </w:tc>
        <w:tc>
          <w:tcPr>
            <w:tcW w:w="1627" w:type="dxa"/>
          </w:tcPr>
          <w:p w:rsidR="00E940E7" w:rsidRPr="001E13AB" w:rsidRDefault="006B5461" w:rsidP="00DB346C">
            <w:pPr>
              <w:spacing w:line="276" w:lineRule="auto"/>
              <w:rPr>
                <w:sz w:val="22"/>
                <w:szCs w:val="22"/>
                <w:lang w:val="en-US"/>
              </w:rPr>
            </w:pPr>
            <w:bookmarkStart w:id="956" w:name="_Toc277169292"/>
            <w:r w:rsidRPr="001E13AB">
              <w:rPr>
                <w:sz w:val="22"/>
                <w:szCs w:val="22"/>
                <w:lang w:val="en-US"/>
              </w:rPr>
              <w:t>Microsoft.NET Framework</w:t>
            </w:r>
            <w:bookmarkEnd w:id="956"/>
          </w:p>
          <w:p w:rsidR="006B5461" w:rsidRPr="001E13AB" w:rsidRDefault="006B5461" w:rsidP="00DB346C">
            <w:pPr>
              <w:spacing w:line="276" w:lineRule="auto"/>
              <w:rPr>
                <w:sz w:val="22"/>
                <w:szCs w:val="22"/>
                <w:lang w:val="en-US"/>
              </w:rPr>
            </w:pPr>
            <w:bookmarkStart w:id="957" w:name="_Toc277169293"/>
            <w:r w:rsidRPr="001E13AB">
              <w:rPr>
                <w:sz w:val="22"/>
                <w:szCs w:val="22"/>
                <w:lang w:val="en-US"/>
              </w:rPr>
              <w:t>Visual Studio .NET</w:t>
            </w:r>
            <w:bookmarkEnd w:id="957"/>
          </w:p>
          <w:p w:rsidR="006B5461" w:rsidRPr="00DB346C" w:rsidRDefault="006B5461" w:rsidP="00DB346C">
            <w:pPr>
              <w:spacing w:line="276" w:lineRule="auto"/>
              <w:rPr>
                <w:sz w:val="22"/>
                <w:szCs w:val="22"/>
              </w:rPr>
            </w:pPr>
            <w:bookmarkStart w:id="958" w:name="_Toc277169294"/>
            <w:r w:rsidRPr="00DB346C">
              <w:rPr>
                <w:sz w:val="22"/>
                <w:szCs w:val="22"/>
              </w:rPr>
              <w:t>C#</w:t>
            </w:r>
            <w:bookmarkEnd w:id="958"/>
          </w:p>
          <w:p w:rsidR="006B5461" w:rsidRPr="00DB346C" w:rsidRDefault="006B5461" w:rsidP="00DB346C">
            <w:pPr>
              <w:spacing w:line="276" w:lineRule="auto"/>
              <w:rPr>
                <w:sz w:val="22"/>
                <w:szCs w:val="22"/>
              </w:rPr>
            </w:pPr>
            <w:bookmarkStart w:id="959" w:name="_Toc277169295"/>
            <w:r w:rsidRPr="00DB346C">
              <w:rPr>
                <w:sz w:val="22"/>
                <w:szCs w:val="22"/>
              </w:rPr>
              <w:t>Plataforma de compilación Roslyn.</w:t>
            </w:r>
            <w:bookmarkEnd w:id="959"/>
          </w:p>
          <w:p w:rsidR="006B5461" w:rsidRPr="004D6559" w:rsidRDefault="006B5461" w:rsidP="00DB346C">
            <w:pPr>
              <w:spacing w:line="276" w:lineRule="auto"/>
              <w:rPr>
                <w:sz w:val="22"/>
                <w:szCs w:val="22"/>
                <w:lang w:val="es-ES"/>
              </w:rPr>
            </w:pPr>
            <w:bookmarkStart w:id="960" w:name="_Toc277169296"/>
            <w:r w:rsidRPr="00DB346C">
              <w:rPr>
                <w:sz w:val="22"/>
                <w:szCs w:val="22"/>
              </w:rPr>
              <w:t>Sistema operativo Windows.</w:t>
            </w:r>
            <w:bookmarkEnd w:id="960"/>
          </w:p>
        </w:tc>
      </w:tr>
      <w:tr w:rsidR="00E940E7" w:rsidTr="00E940E7">
        <w:tc>
          <w:tcPr>
            <w:tcW w:w="1990" w:type="dxa"/>
          </w:tcPr>
          <w:p w:rsidR="00E940E7" w:rsidRPr="00DB346C" w:rsidRDefault="00E940E7" w:rsidP="00DB346C">
            <w:pPr>
              <w:spacing w:line="240" w:lineRule="auto"/>
              <w:rPr>
                <w:sz w:val="22"/>
                <w:szCs w:val="22"/>
              </w:rPr>
            </w:pPr>
            <w:bookmarkStart w:id="961" w:name="_Toc277169297"/>
            <w:r w:rsidRPr="00DB346C">
              <w:rPr>
                <w:sz w:val="22"/>
                <w:szCs w:val="22"/>
              </w:rPr>
              <w:t>Implementar las reglas de diagnóstico para detectar vulnerabilidades en el código fuente utilizando estándares en la industria.</w:t>
            </w:r>
            <w:bookmarkEnd w:id="961"/>
          </w:p>
          <w:p w:rsidR="00E940E7" w:rsidRPr="00781850" w:rsidRDefault="00E940E7" w:rsidP="00DB346C">
            <w:pPr>
              <w:spacing w:line="240" w:lineRule="auto"/>
              <w:rPr>
                <w:sz w:val="22"/>
                <w:szCs w:val="22"/>
              </w:rPr>
            </w:pPr>
          </w:p>
        </w:tc>
        <w:tc>
          <w:tcPr>
            <w:tcW w:w="1745" w:type="dxa"/>
          </w:tcPr>
          <w:p w:rsidR="00E940E7" w:rsidRPr="0035770B" w:rsidRDefault="00226C62" w:rsidP="0035770B">
            <w:pPr>
              <w:spacing w:line="240" w:lineRule="auto"/>
              <w:rPr>
                <w:sz w:val="22"/>
                <w:szCs w:val="22"/>
              </w:rPr>
            </w:pPr>
            <w:bookmarkStart w:id="962" w:name="_Toc277169298"/>
            <w:bookmarkStart w:id="963" w:name="_Toc277170728"/>
            <w:r w:rsidRPr="0035770B">
              <w:rPr>
                <w:sz w:val="22"/>
                <w:szCs w:val="22"/>
              </w:rPr>
              <w:t>Desarrollo de las reglas de diagnóstico en el código fuente.</w:t>
            </w:r>
            <w:bookmarkEnd w:id="962"/>
            <w:bookmarkEnd w:id="963"/>
          </w:p>
        </w:tc>
        <w:tc>
          <w:tcPr>
            <w:tcW w:w="1757" w:type="dxa"/>
          </w:tcPr>
          <w:p w:rsidR="00E940E7" w:rsidRPr="00781850" w:rsidRDefault="00226C62" w:rsidP="00DB346C">
            <w:pPr>
              <w:spacing w:line="240" w:lineRule="auto"/>
              <w:rPr>
                <w:sz w:val="22"/>
                <w:szCs w:val="22"/>
              </w:rPr>
            </w:pPr>
            <w:bookmarkStart w:id="964" w:name="_Toc277169299"/>
            <w:r>
              <w:rPr>
                <w:sz w:val="22"/>
                <w:szCs w:val="22"/>
              </w:rPr>
              <w:t>I</w:t>
            </w:r>
            <w:r w:rsidRPr="00DB346C">
              <w:rPr>
                <w:sz w:val="22"/>
                <w:szCs w:val="22"/>
              </w:rPr>
              <w:t>dentificación de los patrones de código fuente vulnerables y de las soluciones a tales problemas.</w:t>
            </w:r>
            <w:bookmarkEnd w:id="964"/>
          </w:p>
        </w:tc>
        <w:tc>
          <w:tcPr>
            <w:tcW w:w="1488" w:type="dxa"/>
          </w:tcPr>
          <w:p w:rsidR="00E940E7" w:rsidRPr="00781850" w:rsidRDefault="00226C62" w:rsidP="0035770B">
            <w:pPr>
              <w:spacing w:line="240" w:lineRule="auto"/>
              <w:rPr>
                <w:sz w:val="22"/>
                <w:szCs w:val="22"/>
              </w:rPr>
            </w:pPr>
            <w:bookmarkStart w:id="965" w:name="_Toc277169300"/>
            <w:bookmarkStart w:id="966" w:name="_Toc277170729"/>
            <w:r>
              <w:rPr>
                <w:sz w:val="22"/>
                <w:szCs w:val="22"/>
              </w:rPr>
              <w:t xml:space="preserve">Utilizando guías, metodologías, mejores </w:t>
            </w:r>
            <w:r w:rsidRPr="0035770B">
              <w:rPr>
                <w:sz w:val="22"/>
                <w:szCs w:val="22"/>
              </w:rPr>
              <w:t>prácticas y estándares en la industria del desarrollo del software se implementarán las reglas de diagnóstico.</w:t>
            </w:r>
            <w:bookmarkEnd w:id="965"/>
            <w:bookmarkEnd w:id="966"/>
          </w:p>
        </w:tc>
        <w:tc>
          <w:tcPr>
            <w:tcW w:w="1627" w:type="dxa"/>
          </w:tcPr>
          <w:p w:rsidR="00E940E7" w:rsidRDefault="00226C62" w:rsidP="00DB346C">
            <w:pPr>
              <w:spacing w:line="240" w:lineRule="auto"/>
              <w:rPr>
                <w:sz w:val="22"/>
                <w:szCs w:val="22"/>
              </w:rPr>
            </w:pPr>
            <w:bookmarkStart w:id="967" w:name="_Toc277169301"/>
            <w:r>
              <w:rPr>
                <w:sz w:val="22"/>
                <w:szCs w:val="22"/>
              </w:rPr>
              <w:t>Guía OWASP Top 10.</w:t>
            </w:r>
            <w:bookmarkEnd w:id="967"/>
          </w:p>
          <w:p w:rsidR="00226C62" w:rsidRPr="00DB346C" w:rsidRDefault="00226C62" w:rsidP="00DB346C">
            <w:pPr>
              <w:spacing w:line="240" w:lineRule="auto"/>
              <w:rPr>
                <w:sz w:val="22"/>
                <w:szCs w:val="22"/>
              </w:rPr>
            </w:pPr>
            <w:bookmarkStart w:id="968" w:name="_Toc277169302"/>
            <w:r>
              <w:rPr>
                <w:sz w:val="22"/>
                <w:szCs w:val="22"/>
              </w:rPr>
              <w:t xml:space="preserve">TEAM Mentor </w:t>
            </w:r>
            <w:r w:rsidRPr="00DB346C">
              <w:rPr>
                <w:sz w:val="22"/>
                <w:szCs w:val="22"/>
              </w:rPr>
              <w:t>base de datos de conocimiento.</w:t>
            </w:r>
            <w:bookmarkEnd w:id="968"/>
          </w:p>
          <w:p w:rsidR="00226C62" w:rsidRPr="00781850" w:rsidRDefault="00226C62" w:rsidP="00DB346C">
            <w:pPr>
              <w:spacing w:line="240" w:lineRule="auto"/>
              <w:rPr>
                <w:sz w:val="22"/>
                <w:szCs w:val="22"/>
              </w:rPr>
            </w:pPr>
            <w:bookmarkStart w:id="969" w:name="_Toc277169303"/>
            <w:r w:rsidRPr="00DB346C">
              <w:rPr>
                <w:sz w:val="22"/>
                <w:szCs w:val="22"/>
              </w:rPr>
              <w:t>Guía Enumeración de Debilidades Comunes (CWE)</w:t>
            </w:r>
            <w:bookmarkEnd w:id="969"/>
          </w:p>
        </w:tc>
      </w:tr>
      <w:tr w:rsidR="00E940E7" w:rsidTr="00E940E7">
        <w:tc>
          <w:tcPr>
            <w:tcW w:w="1990" w:type="dxa"/>
          </w:tcPr>
          <w:p w:rsidR="00E940E7" w:rsidRPr="00DB346C" w:rsidRDefault="00E940E7" w:rsidP="00DB346C">
            <w:pPr>
              <w:spacing w:line="240" w:lineRule="auto"/>
              <w:rPr>
                <w:sz w:val="22"/>
                <w:szCs w:val="22"/>
              </w:rPr>
            </w:pPr>
            <w:bookmarkStart w:id="970" w:name="_Toc277169304"/>
            <w:r w:rsidRPr="00DB346C">
              <w:rPr>
                <w:sz w:val="22"/>
                <w:szCs w:val="22"/>
              </w:rPr>
              <w:t>Desarrollar pruebas funcionales, pruebas de integración y pruebas unitarias del prototipo.</w:t>
            </w:r>
            <w:bookmarkEnd w:id="970"/>
          </w:p>
          <w:p w:rsidR="00E940E7" w:rsidRPr="00781850" w:rsidRDefault="00E940E7" w:rsidP="003C19A5">
            <w:pPr>
              <w:pStyle w:val="CodigoEtica"/>
              <w:jc w:val="both"/>
              <w:rPr>
                <w:sz w:val="22"/>
                <w:szCs w:val="22"/>
              </w:rPr>
            </w:pPr>
          </w:p>
        </w:tc>
        <w:tc>
          <w:tcPr>
            <w:tcW w:w="1745" w:type="dxa"/>
          </w:tcPr>
          <w:p w:rsidR="00E940E7" w:rsidRPr="00781850" w:rsidRDefault="006E746C" w:rsidP="00DB346C">
            <w:pPr>
              <w:spacing w:line="240" w:lineRule="auto"/>
              <w:rPr>
                <w:sz w:val="22"/>
                <w:szCs w:val="22"/>
              </w:rPr>
            </w:pPr>
            <w:bookmarkStart w:id="971" w:name="_Toc277169305"/>
            <w:r w:rsidRPr="00DB346C">
              <w:rPr>
                <w:sz w:val="22"/>
                <w:szCs w:val="22"/>
              </w:rPr>
              <w:t>Pruebas funcionales, unitarias.</w:t>
            </w:r>
            <w:bookmarkEnd w:id="971"/>
          </w:p>
        </w:tc>
        <w:tc>
          <w:tcPr>
            <w:tcW w:w="1757" w:type="dxa"/>
          </w:tcPr>
          <w:p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w:t>
            </w:r>
            <w:r w:rsidRPr="00DB346C">
              <w:rPr>
                <w:sz w:val="22"/>
                <w:szCs w:val="22"/>
              </w:rPr>
              <w:lastRenderedPageBreak/>
              <w:t>problema de seguridad ha sido resuelto.</w:t>
            </w:r>
          </w:p>
        </w:tc>
        <w:tc>
          <w:tcPr>
            <w:tcW w:w="1627" w:type="dxa"/>
          </w:tcPr>
          <w:p w:rsidR="00E940E7" w:rsidRPr="00DB346C" w:rsidRDefault="006E746C" w:rsidP="004D6559">
            <w:pPr>
              <w:pStyle w:val="CodigoEtica"/>
              <w:rPr>
                <w:rFonts w:eastAsia="Times New Roman" w:cs="Times New Roman"/>
                <w:bCs w:val="0"/>
                <w:color w:val="auto"/>
                <w:sz w:val="22"/>
                <w:szCs w:val="22"/>
                <w:lang w:eastAsia="en-US"/>
              </w:rPr>
            </w:pPr>
            <w:bookmarkStart w:id="972" w:name="_Toc277169306"/>
            <w:bookmarkStart w:id="973" w:name="_Toc277170730"/>
            <w:bookmarkStart w:id="974" w:name="_Toc277602444"/>
            <w:r w:rsidRPr="00DB346C">
              <w:rPr>
                <w:rFonts w:eastAsia="Times New Roman" w:cs="Times New Roman"/>
                <w:bCs w:val="0"/>
                <w:color w:val="auto"/>
                <w:sz w:val="22"/>
                <w:szCs w:val="22"/>
                <w:lang w:eastAsia="en-US"/>
              </w:rPr>
              <w:lastRenderedPageBreak/>
              <w:t>Plataforma para realizar pruebas unitarias NUNIT.</w:t>
            </w:r>
            <w:bookmarkEnd w:id="972"/>
            <w:bookmarkEnd w:id="973"/>
            <w:bookmarkEnd w:id="974"/>
          </w:p>
          <w:p w:rsidR="006E746C" w:rsidRPr="004D6559" w:rsidRDefault="006E746C" w:rsidP="00DB346C">
            <w:pPr>
              <w:spacing w:line="240" w:lineRule="auto"/>
              <w:rPr>
                <w:bCs/>
              </w:rPr>
            </w:pPr>
            <w:bookmarkStart w:id="975" w:name="_Toc277169307"/>
            <w:r w:rsidRPr="00DB346C">
              <w:rPr>
                <w:sz w:val="22"/>
                <w:szCs w:val="22"/>
              </w:rPr>
              <w:t>Plantillas para escenarios de pruebas.</w:t>
            </w:r>
            <w:bookmarkEnd w:id="975"/>
          </w:p>
        </w:tc>
      </w:tr>
    </w:tbl>
    <w:p w:rsidR="00E940E7" w:rsidRPr="006E746C" w:rsidRDefault="00F311CC" w:rsidP="00E115A9">
      <w:pPr>
        <w:pStyle w:val="Ttulo4"/>
        <w:jc w:val="center"/>
      </w:pPr>
      <w:bookmarkStart w:id="976" w:name="_Toc277170731"/>
      <w:r w:rsidRPr="006E746C">
        <w:lastRenderedPageBreak/>
        <w:t>Fuente</w:t>
      </w:r>
      <w:r w:rsidR="001F4EAF">
        <w:t>:</w:t>
      </w:r>
      <w:r w:rsidRPr="006E746C">
        <w:t xml:space="preserve"> Propia.</w:t>
      </w:r>
      <w:bookmarkEnd w:id="976"/>
    </w:p>
    <w:p w:rsidR="00B11B4A" w:rsidRDefault="00B11B4A" w:rsidP="00B11B4A">
      <w:pPr>
        <w:pStyle w:val="Ttulo1"/>
      </w:pPr>
      <w:bookmarkStart w:id="977" w:name="_Toc277169308"/>
      <w:bookmarkStart w:id="978" w:name="_Toc277170732"/>
      <w:bookmarkStart w:id="979" w:name="_Toc277602445"/>
      <w:r>
        <w:t>3.6 Población</w:t>
      </w:r>
      <w:r w:rsidR="009712B5">
        <w:t xml:space="preserve"> y Muestra</w:t>
      </w:r>
      <w:bookmarkEnd w:id="977"/>
      <w:bookmarkEnd w:id="978"/>
      <w:bookmarkEnd w:id="979"/>
    </w:p>
    <w:p w:rsidR="00897554" w:rsidRDefault="00897554" w:rsidP="00897554">
      <w:r>
        <w:tab/>
        <w:t>El proceso de recopilación de información es sumamente importante pues permite al analista tener un panorama claro en el momento de implementar un sistema. Kendall &amp; Kendall advierten que</w:t>
      </w:r>
      <w:r w:rsidR="001F4EAF">
        <w:t>:</w:t>
      </w:r>
    </w:p>
    <w:p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rsidR="009712B5" w:rsidRPr="009712B5" w:rsidRDefault="009712B5" w:rsidP="00D74BC3">
      <w:pPr>
        <w:pStyle w:val="Ttulo2"/>
      </w:pPr>
      <w:bookmarkStart w:id="980" w:name="_Toc277169309"/>
      <w:bookmarkStart w:id="981" w:name="_Toc277170733"/>
      <w:bookmarkStart w:id="982" w:name="_Toc277602446"/>
      <w:r>
        <w:t>3.6.1 Población</w:t>
      </w:r>
      <w:bookmarkEnd w:id="980"/>
      <w:bookmarkEnd w:id="981"/>
      <w:bookmarkEnd w:id="982"/>
    </w:p>
    <w:p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que</w:t>
      </w:r>
      <w:r w:rsidR="001F4EAF">
        <w:t>:</w:t>
      </w:r>
      <w:r w:rsidR="00BD4ECB">
        <w:t xml:space="preserve"> </w:t>
      </w:r>
    </w:p>
    <w:p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rsidR="00B11B4A" w:rsidRDefault="00B11B4A" w:rsidP="009712B5">
      <w:pPr>
        <w:pStyle w:val="Ttulo2"/>
      </w:pPr>
      <w:bookmarkStart w:id="983" w:name="_Toc277169310"/>
      <w:bookmarkStart w:id="984" w:name="_Toc277170734"/>
      <w:bookmarkStart w:id="985" w:name="_Toc277602447"/>
      <w:r>
        <w:lastRenderedPageBreak/>
        <w:t>3.</w:t>
      </w:r>
      <w:r w:rsidR="009712B5">
        <w:t>6.2</w:t>
      </w:r>
      <w:r>
        <w:t xml:space="preserve"> Muestra</w:t>
      </w:r>
      <w:bookmarkEnd w:id="983"/>
      <w:bookmarkEnd w:id="984"/>
      <w:bookmarkEnd w:id="985"/>
    </w:p>
    <w:p w:rsidR="006F0071" w:rsidRDefault="006F0071" w:rsidP="006F0071">
      <w:r>
        <w:tab/>
        <w:t>Según afirman Kendall &amp; Kendall (2011) “El muestreo es el proceso de seleccionar sistemáticamente elementos representativos de una población.” (p.131).</w:t>
      </w:r>
    </w:p>
    <w:p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rsidR="000E4CCC" w:rsidRDefault="000E4CCC" w:rsidP="006F0071"/>
    <w:p w:rsidR="000E4CCC" w:rsidRDefault="000E4CCC" w:rsidP="006F0071"/>
    <w:p w:rsidR="004B4441" w:rsidRPr="005B30BE" w:rsidRDefault="004B4441" w:rsidP="005B30BE">
      <w:pPr>
        <w:pStyle w:val="Epgrafe"/>
        <w:keepNext/>
        <w:jc w:val="center"/>
        <w:rPr>
          <w:color w:val="auto"/>
          <w:sz w:val="24"/>
          <w:szCs w:val="24"/>
        </w:rPr>
      </w:pPr>
      <w:bookmarkStart w:id="986" w:name="_Toc277170735"/>
      <w:bookmarkStart w:id="987" w:name="_Toc277602551"/>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E35F55">
        <w:rPr>
          <w:noProof/>
          <w:color w:val="auto"/>
          <w:sz w:val="24"/>
          <w:szCs w:val="24"/>
        </w:rPr>
        <w:t>22</w:t>
      </w:r>
      <w:r w:rsidR="001216AC" w:rsidRPr="005B30BE">
        <w:rPr>
          <w:color w:val="auto"/>
          <w:sz w:val="24"/>
          <w:szCs w:val="24"/>
        </w:rPr>
        <w:fldChar w:fldCharType="end"/>
      </w:r>
      <w:r w:rsidRPr="005B30BE">
        <w:rPr>
          <w:color w:val="auto"/>
          <w:sz w:val="24"/>
          <w:szCs w:val="24"/>
        </w:rPr>
        <w:t xml:space="preserve"> Población y Muestra</w:t>
      </w:r>
      <w:bookmarkEnd w:id="986"/>
      <w:bookmarkEnd w:id="987"/>
    </w:p>
    <w:p w:rsidR="009712B5" w:rsidRDefault="004B4441" w:rsidP="006F0071">
      <w:r>
        <w:rPr>
          <w:noProof/>
          <w:lang w:val="en-US"/>
        </w:rPr>
        <w:drawing>
          <wp:inline distT="0" distB="0" distL="0" distR="0">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64665"/>
                    </a:xfrm>
                    <a:prstGeom prst="rect">
                      <a:avLst/>
                    </a:prstGeom>
                  </pic:spPr>
                </pic:pic>
              </a:graphicData>
            </a:graphic>
          </wp:inline>
        </w:drawing>
      </w:r>
    </w:p>
    <w:p w:rsidR="004B4441" w:rsidRPr="003D2837" w:rsidRDefault="004B4441" w:rsidP="005B30BE">
      <w:pPr>
        <w:pStyle w:val="Ttulo4"/>
        <w:jc w:val="center"/>
      </w:pPr>
      <w:bookmarkStart w:id="988" w:name="_Toc277170736"/>
      <w:r>
        <w:t>Fuente</w:t>
      </w:r>
      <w:r w:rsidR="001F4EAF">
        <w:t>:</w:t>
      </w:r>
      <w:r w:rsidRPr="003D2837">
        <w:t xml:space="preserve"> </w:t>
      </w:r>
      <w:r>
        <w:t>Metodología de la investigación, Roberto Hernández Sampieri</w:t>
      </w:r>
      <w:bookmarkEnd w:id="988"/>
    </w:p>
    <w:p w:rsidR="00522406" w:rsidRDefault="00522406" w:rsidP="006F0071"/>
    <w:p w:rsidR="009712B5" w:rsidRDefault="009712B5" w:rsidP="009712B5">
      <w:pPr>
        <w:pStyle w:val="Ttulo2"/>
      </w:pPr>
      <w:bookmarkStart w:id="989" w:name="_Toc277169311"/>
      <w:bookmarkStart w:id="990" w:name="_Toc277170737"/>
      <w:bookmarkStart w:id="991" w:name="_Toc277602448"/>
      <w:r>
        <w:t>3.6.3 Selección de la Población y de la muestra</w:t>
      </w:r>
      <w:bookmarkEnd w:id="989"/>
      <w:bookmarkEnd w:id="990"/>
      <w:bookmarkEnd w:id="991"/>
    </w:p>
    <w:p w:rsidR="008D0098" w:rsidRDefault="00522406" w:rsidP="008D0098">
      <w:r>
        <w:tab/>
      </w:r>
      <w:r w:rsidR="008D0098">
        <w:t xml:space="preserve">En la empresa Security Innovation laboran un total de 51 ingenieros, ubicados estratégicamente en las oficinas de Boston, Seattle en Estados </w:t>
      </w:r>
      <w:r w:rsidR="008D0098">
        <w:lastRenderedPageBreak/>
        <w:t>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r w:rsidR="002B74D4">
        <w:t>comerciali</w:t>
      </w:r>
      <w:r w:rsidR="002B74D4">
        <w:t>c</w:t>
      </w:r>
      <w:r w:rsidR="002B74D4">
        <w:t xml:space="preserve">en </w:t>
      </w:r>
      <w:r w:rsidR="00D70B47">
        <w:t>y mejoren el prototipo funcional propuesto.</w:t>
      </w:r>
    </w:p>
    <w:p w:rsidR="00D70B47" w:rsidRDefault="00D70B47" w:rsidP="008D0098">
      <w:r>
        <w:tab/>
        <w:t>De acuerdo con la información anterior, se pueden recopilar los siguientes datos estadísticos:</w:t>
      </w:r>
    </w:p>
    <w:p w:rsidR="00D70B47" w:rsidRDefault="00D70B47" w:rsidP="00D70B47">
      <w:pPr>
        <w:pStyle w:val="Prrafodelista"/>
        <w:numPr>
          <w:ilvl w:val="0"/>
          <w:numId w:val="37"/>
        </w:numPr>
      </w:pPr>
      <w:r>
        <w:t>Tamaño de la Población</w:t>
      </w:r>
      <w:r w:rsidR="001F4EAF">
        <w:t>:</w:t>
      </w:r>
      <w:r>
        <w:t xml:space="preserve"> 51 </w:t>
      </w:r>
    </w:p>
    <w:p w:rsidR="00D70B47" w:rsidRDefault="00D70B47" w:rsidP="00D70B47">
      <w:pPr>
        <w:pStyle w:val="Prrafodelista"/>
        <w:numPr>
          <w:ilvl w:val="0"/>
          <w:numId w:val="37"/>
        </w:numPr>
      </w:pPr>
      <w:r>
        <w:t>Error máximo aceptable</w:t>
      </w:r>
      <w:r w:rsidR="001F4EAF">
        <w:t>:</w:t>
      </w:r>
      <w:r>
        <w:t xml:space="preserve"> 5%</w:t>
      </w:r>
      <w:r w:rsidR="005E167C">
        <w:t xml:space="preserve"> (0.05)</w:t>
      </w:r>
    </w:p>
    <w:p w:rsidR="00D70B47" w:rsidRDefault="00D70B47" w:rsidP="00D70B47">
      <w:pPr>
        <w:pStyle w:val="Prrafodelista"/>
        <w:numPr>
          <w:ilvl w:val="0"/>
          <w:numId w:val="37"/>
        </w:numPr>
      </w:pPr>
      <w:r>
        <w:t>Porcentaje estimado del muestreo</w:t>
      </w:r>
      <w:r w:rsidR="001F4EAF">
        <w:t>:</w:t>
      </w:r>
      <w:r>
        <w:t xml:space="preserve"> 70%</w:t>
      </w:r>
    </w:p>
    <w:p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rsidR="002A4FF3" w:rsidRDefault="002A4FF3" w:rsidP="00D70B47">
      <w:pPr>
        <w:pStyle w:val="Prrafodelista"/>
        <w:numPr>
          <w:ilvl w:val="0"/>
          <w:numId w:val="37"/>
        </w:numPr>
      </w:pPr>
      <w:r>
        <w:t>p = 0.05</w:t>
      </w:r>
    </w:p>
    <w:p w:rsidR="00A53ECF" w:rsidRDefault="002A4FF3" w:rsidP="006017B1">
      <w:pPr>
        <w:pStyle w:val="Prrafodelista"/>
        <w:numPr>
          <w:ilvl w:val="0"/>
          <w:numId w:val="37"/>
        </w:numPr>
      </w:pPr>
      <w:r>
        <w:t>q =(1-p) 0.95</w:t>
      </w:r>
    </w:p>
    <w:p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rsidR="002A4FF3" w:rsidRDefault="002A4FF3" w:rsidP="002A4FF3"/>
    <w:p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rsidR="002A4FF3" w:rsidRPr="005E167C" w:rsidRDefault="002A4FF3" w:rsidP="002A4FF3">
      <w:r>
        <w:tab/>
      </w:r>
    </w:p>
    <w:p w:rsidR="005E167C" w:rsidRDefault="002A4FF3" w:rsidP="006017B1">
      <w:pPr>
        <w:spacing w:line="240" w:lineRule="auto"/>
        <w:jc w:val="center"/>
        <w:rPr>
          <w:u w:val="single"/>
        </w:rPr>
      </w:pPr>
      <w:r>
        <w:t xml:space="preserve">n = </w:t>
      </w:r>
      <w:r w:rsidR="006017B1">
        <w:t xml:space="preserve">                  </w:t>
      </w:r>
      <w:r w:rsidRPr="006017B1">
        <w:rPr>
          <w:u w:val="single"/>
        </w:rPr>
        <w:t>9.30</w:t>
      </w:r>
    </w:p>
    <w:p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rsidR="00522406" w:rsidRPr="006017B1" w:rsidRDefault="00522406" w:rsidP="006017B1">
      <w:pPr>
        <w:spacing w:line="240" w:lineRule="auto"/>
        <w:jc w:val="center"/>
      </w:pPr>
    </w:p>
    <w:p w:rsidR="00D70B47" w:rsidRDefault="006017B1" w:rsidP="008D0098">
      <w:pPr>
        <w:rPr>
          <w:b/>
        </w:rPr>
      </w:pPr>
      <w:r>
        <w:tab/>
      </w:r>
      <w:r>
        <w:tab/>
      </w:r>
      <w:r>
        <w:tab/>
      </w:r>
      <w:r>
        <w:tab/>
      </w:r>
      <w:r>
        <w:tab/>
      </w:r>
      <w:r w:rsidRPr="006017B1">
        <w:rPr>
          <w:b/>
        </w:rPr>
        <w:t>n = 40.88</w:t>
      </w:r>
    </w:p>
    <w:p w:rsidR="00E367E5" w:rsidRDefault="006017B1" w:rsidP="006017B1">
      <w:r>
        <w:lastRenderedPageBreak/>
        <w:tab/>
        <w:t xml:space="preserve">Basado en el cálculo anterior se puede determinar el valor de la muestra de personas a entrevistar corresponde a 40.88 ó 41. </w:t>
      </w:r>
    </w:p>
    <w:p w:rsidR="006017B1" w:rsidRPr="006017B1" w:rsidRDefault="00E367E5" w:rsidP="006017B1">
      <w:r>
        <w:tab/>
      </w:r>
      <w:r w:rsidR="006017B1">
        <w:t xml:space="preserve">No obstante por decisión del </w:t>
      </w:r>
      <w:r>
        <w:t xml:space="preserve">director </w:t>
      </w:r>
      <w:r w:rsidR="006017B1">
        <w:t xml:space="preserve">del proyecto se ha establecido que solo el punto de vista de </w:t>
      </w:r>
      <w:r>
        <w:t>dos</w:t>
      </w:r>
      <w:r w:rsidR="006017B1">
        <w:t xml:space="preserve"> personas</w:t>
      </w:r>
      <w:r>
        <w:t>, ambos con basta experiencia en el modelo de negocios de la empresa y en la industria de la seguridad de las aplicaciones,</w:t>
      </w:r>
      <w:r w:rsidR="006017B1">
        <w:t xml:space="preserve"> se considerará vinculante para la recopilación de información y la colaboración en el levantamiento de requerimientos. Esas </w:t>
      </w:r>
      <w:r>
        <w:t xml:space="preserve">dos </w:t>
      </w:r>
      <w:r w:rsidR="006017B1">
        <w:t>personas son las que brindarán guía y retroalimentación en la elaboración del prototipo propuesto.</w:t>
      </w:r>
    </w:p>
    <w:p w:rsidR="00B11B4A" w:rsidRDefault="00B11B4A" w:rsidP="00B11B4A">
      <w:pPr>
        <w:pStyle w:val="Ttulo1"/>
      </w:pPr>
      <w:bookmarkStart w:id="992" w:name="_Toc277169312"/>
      <w:bookmarkStart w:id="993" w:name="_Toc277170738"/>
      <w:bookmarkStart w:id="994" w:name="_Toc277602449"/>
      <w:r>
        <w:t>3.</w:t>
      </w:r>
      <w:r w:rsidR="009712B5">
        <w:t>7</w:t>
      </w:r>
      <w:r>
        <w:t xml:space="preserve"> Instrumentos de recolección de datos</w:t>
      </w:r>
      <w:bookmarkEnd w:id="992"/>
      <w:bookmarkEnd w:id="993"/>
      <w:bookmarkEnd w:id="994"/>
    </w:p>
    <w:p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rsidR="00D353AE" w:rsidRDefault="00D353AE" w:rsidP="00BC4BFE">
      <w:r>
        <w:t>Sampieri (2011) menciona que</w:t>
      </w:r>
      <w:r w:rsidR="001F4EAF">
        <w:t>:</w:t>
      </w:r>
    </w:p>
    <w:p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rsidR="008F2E91" w:rsidRPr="000258E6" w:rsidRDefault="008F2E91" w:rsidP="00D353AE">
      <w:pPr>
        <w:spacing w:line="360" w:lineRule="auto"/>
      </w:pPr>
    </w:p>
    <w:p w:rsidR="00B11B4A" w:rsidRDefault="00B11B4A" w:rsidP="00B11B4A">
      <w:pPr>
        <w:pStyle w:val="Ttulo2"/>
      </w:pPr>
      <w:bookmarkStart w:id="995" w:name="_Toc277169313"/>
      <w:bookmarkStart w:id="996" w:name="_Toc277170739"/>
      <w:bookmarkStart w:id="997" w:name="_Toc277602450"/>
      <w:r>
        <w:lastRenderedPageBreak/>
        <w:t>3.</w:t>
      </w:r>
      <w:r w:rsidR="009712B5">
        <w:t>7</w:t>
      </w:r>
      <w:r>
        <w:t>.1 Entrevista</w:t>
      </w:r>
      <w:bookmarkEnd w:id="995"/>
      <w:bookmarkEnd w:id="996"/>
      <w:bookmarkEnd w:id="997"/>
    </w:p>
    <w:p w:rsidR="004C3771" w:rsidRDefault="004C3771" w:rsidP="004C3771">
      <w:r>
        <w:tab/>
        <w:t>Citando nuevamente a los autores Kendall &amp; Kendall (2011) se comprende el rol fundamental de la entrevista, pues ambos autores indican que</w:t>
      </w:r>
      <w:r w:rsidR="001F4EAF">
        <w:t>:</w:t>
      </w:r>
    </w:p>
    <w:p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rsidR="004C3771" w:rsidRDefault="004C3771" w:rsidP="004C3771">
      <w:pPr>
        <w:spacing w:line="360" w:lineRule="auto"/>
      </w:pPr>
    </w:p>
    <w:p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rsidR="00B11B4A" w:rsidRDefault="00B11B4A" w:rsidP="00B11B4A">
      <w:pPr>
        <w:pStyle w:val="Ttulo2"/>
      </w:pPr>
      <w:bookmarkStart w:id="998" w:name="_Toc277169314"/>
      <w:bookmarkStart w:id="999" w:name="_Toc277170740"/>
      <w:bookmarkStart w:id="1000" w:name="_Toc277602451"/>
      <w:r>
        <w:t>3.</w:t>
      </w:r>
      <w:r w:rsidR="009712B5">
        <w:t>7</w:t>
      </w:r>
      <w:r>
        <w:t>.2 Cuestionario</w:t>
      </w:r>
      <w:bookmarkEnd w:id="998"/>
      <w:bookmarkEnd w:id="999"/>
      <w:bookmarkEnd w:id="1000"/>
    </w:p>
    <w:p w:rsidR="00035042" w:rsidRDefault="00035042" w:rsidP="00B30B6A">
      <w:r>
        <w:tab/>
        <w:t>Como su nombre lo parece indicar, se trata de un conjunto de interrogantes que tiene un sentido lógico y que tiene como objetivo poder sacar conclusiones con base en las respuestas proporcionadas.</w:t>
      </w:r>
    </w:p>
    <w:p w:rsidR="00035042" w:rsidRDefault="00035042" w:rsidP="00B30B6A">
      <w:r>
        <w:t>Sampieri (2011) brinda esta definición</w:t>
      </w:r>
    </w:p>
    <w:p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rsidR="00B11B4A" w:rsidRDefault="00B11B4A" w:rsidP="00B11B4A">
      <w:pPr>
        <w:pStyle w:val="Ttulo2"/>
      </w:pPr>
      <w:bookmarkStart w:id="1001" w:name="_Toc277169315"/>
      <w:bookmarkStart w:id="1002" w:name="_Toc277170741"/>
      <w:bookmarkStart w:id="1003" w:name="_Toc277602452"/>
      <w:r>
        <w:lastRenderedPageBreak/>
        <w:t>3.</w:t>
      </w:r>
      <w:r w:rsidR="009712B5">
        <w:t>7</w:t>
      </w:r>
      <w:r>
        <w:t>.3 Instrumento de recolección de datos seleccionado</w:t>
      </w:r>
      <w:bookmarkEnd w:id="1001"/>
      <w:bookmarkEnd w:id="1002"/>
      <w:bookmarkEnd w:id="1003"/>
    </w:p>
    <w:p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rsidR="00105ECC" w:rsidRDefault="000977AB" w:rsidP="00105ECC">
      <w:r>
        <w:tab/>
      </w:r>
      <w:r w:rsidR="00105ECC">
        <w:t>Dicha encuesta será aplicada a los miembros del equipo de desarrollo de la empresa Security Innovation, los cuales han sido seleccionados por el administrador del proyecto.</w:t>
      </w:r>
      <w:r w:rsidR="00473111">
        <w:t xml:space="preserve"> El objetivo fundamental de la encuesta es recopilar información acerca de un componente de análisis estático de código en el marco del desarrollo seguro de software. Aún cuando por decisión del administrador del proyecto se ha establecido que solamente se aplicará la encuesta a dos de los miembros del equipo de desarrollo, específicamente a </w:t>
      </w:r>
      <w:proofErr w:type="spellStart"/>
      <w:r w:rsidR="00473111">
        <w:t>Roman</w:t>
      </w:r>
      <w:proofErr w:type="spellEnd"/>
      <w:r w:rsidR="00473111">
        <w:t xml:space="preserve"> </w:t>
      </w:r>
      <w:proofErr w:type="spellStart"/>
      <w:r w:rsidR="00473111">
        <w:t>Garber</w:t>
      </w:r>
      <w:proofErr w:type="spellEnd"/>
      <w:r w:rsidR="00473111">
        <w:t xml:space="preserve">, basado en la ciudad de Nueva York, Estados Unidos y a </w:t>
      </w:r>
      <w:proofErr w:type="spellStart"/>
      <w:r w:rsidR="00473111">
        <w:t>Dinis</w:t>
      </w:r>
      <w:proofErr w:type="spellEnd"/>
      <w:r w:rsidR="00473111">
        <w:t xml:space="preserve"> Cruz ubicado en Londres, Reino Unido.</w:t>
      </w:r>
    </w:p>
    <w:p w:rsidR="00473111" w:rsidRDefault="00473111" w:rsidP="00105ECC">
      <w:r>
        <w:tab/>
        <w:t>Se pretende contar con el criterio experto de estas dos personas y tener una mejor visión en el momento de desarrollar el componente.</w:t>
      </w:r>
    </w:p>
    <w:p w:rsidR="00105ECC" w:rsidRDefault="00473111" w:rsidP="00105ECC">
      <w:r>
        <w:tab/>
        <w:t xml:space="preserve">Además de la encuesta se </w:t>
      </w:r>
      <w:r w:rsidR="00E94511">
        <w:t xml:space="preserve">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w:t>
      </w:r>
      <w:r w:rsidR="00E94511">
        <w:lastRenderedPageBreak/>
        <w:t>extensión de seguridad a ser desarrollada contempla los problemas de seguridad más comunes.</w:t>
      </w:r>
    </w:p>
    <w:p w:rsidR="00105ECC" w:rsidRDefault="00105ECC" w:rsidP="00105ECC">
      <w:pPr>
        <w:pStyle w:val="Ttulo2"/>
        <w:spacing w:line="240" w:lineRule="auto"/>
      </w:pPr>
      <w:bookmarkStart w:id="1004" w:name="_Toc277169316"/>
      <w:bookmarkStart w:id="1005" w:name="_Toc277170742"/>
      <w:bookmarkStart w:id="1006" w:name="_Toc277602453"/>
      <w:r>
        <w:t>3.7.4 Relación entre objetivos, definición instrumental y fuentes de información.</w:t>
      </w:r>
      <w:bookmarkEnd w:id="1004"/>
      <w:bookmarkEnd w:id="1005"/>
      <w:bookmarkEnd w:id="1006"/>
    </w:p>
    <w:p w:rsidR="00105ECC" w:rsidRPr="00105ECC" w:rsidRDefault="00105ECC" w:rsidP="00105ECC"/>
    <w:p w:rsidR="00D174AA" w:rsidRPr="00105ECC" w:rsidRDefault="00105ECC" w:rsidP="00105ECC">
      <w:r>
        <w:tab/>
        <w:t>En la tabla que se presenta a continuación, se puede observar la relación entre los objetivos, la definición instrumental y el tipo de fuente de información seleccionada.</w:t>
      </w:r>
    </w:p>
    <w:p w:rsidR="004B6297" w:rsidRPr="004B6297" w:rsidRDefault="004B6297" w:rsidP="004B6297">
      <w:pPr>
        <w:pStyle w:val="Epgrafe"/>
        <w:keepNext/>
        <w:jc w:val="center"/>
        <w:rPr>
          <w:color w:val="auto"/>
          <w:sz w:val="24"/>
          <w:szCs w:val="24"/>
        </w:rPr>
      </w:pPr>
      <w:bookmarkStart w:id="1007" w:name="_Toc277602504"/>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3D5270">
        <w:rPr>
          <w:noProof/>
          <w:color w:val="auto"/>
          <w:sz w:val="24"/>
          <w:szCs w:val="24"/>
        </w:rPr>
        <w:t>3</w:t>
      </w:r>
      <w:r w:rsidR="001216AC" w:rsidRPr="004B6297">
        <w:rPr>
          <w:color w:val="auto"/>
          <w:sz w:val="24"/>
          <w:szCs w:val="24"/>
        </w:rPr>
        <w:fldChar w:fldCharType="end"/>
      </w:r>
      <w:r w:rsidRPr="004B6297">
        <w:rPr>
          <w:color w:val="auto"/>
          <w:sz w:val="24"/>
          <w:szCs w:val="24"/>
        </w:rPr>
        <w:t xml:space="preserve"> Relación entre objetos, definición instrumental y fuentes de información.</w:t>
      </w:r>
      <w:bookmarkEnd w:id="1007"/>
    </w:p>
    <w:tbl>
      <w:tblPr>
        <w:tblStyle w:val="Tablaconcuadrcula"/>
        <w:tblW w:w="9654" w:type="dxa"/>
        <w:tblLayout w:type="fixed"/>
        <w:tblLook w:val="04A0"/>
      </w:tblPr>
      <w:tblGrid>
        <w:gridCol w:w="2660"/>
        <w:gridCol w:w="2410"/>
        <w:gridCol w:w="4584"/>
      </w:tblGrid>
      <w:tr w:rsidR="00F52106" w:rsidRPr="00F52106" w:rsidTr="00F52106">
        <w:trPr>
          <w:tblHeader/>
        </w:trPr>
        <w:tc>
          <w:tcPr>
            <w:tcW w:w="2660" w:type="dxa"/>
            <w:shd w:val="clear" w:color="auto" w:fill="D9D9D9" w:themeFill="background1" w:themeFillShade="D9"/>
            <w:vAlign w:val="center"/>
          </w:tcPr>
          <w:p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rsidR="00F52106" w:rsidRPr="00D174AA" w:rsidRDefault="00F52106" w:rsidP="00F52106">
            <w:pPr>
              <w:rPr>
                <w:lang w:val="es-CR"/>
              </w:rPr>
            </w:pPr>
            <w:r w:rsidRPr="00D174AA">
              <w:rPr>
                <w:lang w:val="es-CR"/>
              </w:rPr>
              <w:t>Fuente de información</w:t>
            </w:r>
          </w:p>
        </w:tc>
      </w:tr>
      <w:tr w:rsidR="00F52106" w:rsidRPr="00F52106" w:rsidTr="00F52106">
        <w:tc>
          <w:tcPr>
            <w:tcW w:w="2660" w:type="dxa"/>
            <w:vAlign w:val="center"/>
          </w:tcPr>
          <w:p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rsidR="00F52106" w:rsidRPr="00F52106" w:rsidRDefault="00F52106" w:rsidP="00F52106">
            <w:pPr>
              <w:rPr>
                <w:lang w:val="es-CR"/>
              </w:rPr>
            </w:pPr>
          </w:p>
        </w:tc>
        <w:tc>
          <w:tcPr>
            <w:tcW w:w="2410" w:type="dxa"/>
            <w:vAlign w:val="center"/>
          </w:tcPr>
          <w:p w:rsidR="00F52106" w:rsidRDefault="00F52106" w:rsidP="00984846">
            <w:pPr>
              <w:spacing w:line="240" w:lineRule="auto"/>
              <w:rPr>
                <w:bCs/>
              </w:rPr>
            </w:pPr>
            <w:r>
              <w:rPr>
                <w:lang w:val="es-CR"/>
              </w:rPr>
              <w:t xml:space="preserve">Cuestionarios y </w:t>
            </w:r>
            <w:r w:rsidRPr="00D174AA">
              <w:rPr>
                <w:bCs/>
              </w:rPr>
              <w:t>Encuestas</w:t>
            </w:r>
          </w:p>
          <w:p w:rsidR="00081B0C" w:rsidRPr="00F52106" w:rsidRDefault="00081B0C" w:rsidP="00984846">
            <w:pPr>
              <w:spacing w:line="240" w:lineRule="auto"/>
              <w:rPr>
                <w:lang w:val="es-CR"/>
              </w:rPr>
            </w:pPr>
            <w:r>
              <w:rPr>
                <w:bCs/>
              </w:rPr>
              <w:t>Observación</w:t>
            </w:r>
          </w:p>
        </w:tc>
        <w:tc>
          <w:tcPr>
            <w:tcW w:w="4584" w:type="dxa"/>
            <w:vAlign w:val="center"/>
          </w:tcPr>
          <w:p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rsidR="00F52106" w:rsidRPr="00D174AA" w:rsidRDefault="00984846" w:rsidP="00984846">
            <w:pPr>
              <w:spacing w:line="240" w:lineRule="auto"/>
              <w:rPr>
                <w:bCs/>
              </w:rPr>
            </w:pPr>
            <w:r w:rsidRPr="00D174AA">
              <w:rPr>
                <w:bCs/>
              </w:rPr>
              <w:t>Cuestionario realizado a los miembros del quipo de trabajo.</w:t>
            </w:r>
          </w:p>
          <w:p w:rsidR="00984846" w:rsidRDefault="00984846" w:rsidP="00984846">
            <w:pPr>
              <w:spacing w:line="240" w:lineRule="auto"/>
              <w:rPr>
                <w:bCs/>
              </w:rPr>
            </w:pPr>
            <w:r w:rsidRPr="00D174AA">
              <w:rPr>
                <w:bCs/>
              </w:rPr>
              <w:t>Libros técnicos enfocados en análisis estático de código fuente y meta programación.</w:t>
            </w:r>
          </w:p>
          <w:p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rsidTr="00F52106">
        <w:tc>
          <w:tcPr>
            <w:tcW w:w="2660" w:type="dxa"/>
            <w:vAlign w:val="center"/>
          </w:tcPr>
          <w:p w:rsidR="00F52106" w:rsidRPr="00F52106" w:rsidRDefault="00F52106" w:rsidP="00D174AA">
            <w:pPr>
              <w:spacing w:line="240" w:lineRule="auto"/>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rsidR="00F52106" w:rsidRPr="00D174AA" w:rsidRDefault="00984846" w:rsidP="00984846">
            <w:pPr>
              <w:spacing w:line="240" w:lineRule="auto"/>
              <w:rPr>
                <w:bCs/>
              </w:rPr>
            </w:pPr>
            <w:r w:rsidRPr="00D174AA">
              <w:rPr>
                <w:bCs/>
              </w:rPr>
              <w:t>Diagramas UML</w:t>
            </w:r>
          </w:p>
          <w:p w:rsidR="00984846" w:rsidRPr="00D174AA" w:rsidRDefault="00984846" w:rsidP="00984846">
            <w:pPr>
              <w:spacing w:line="240" w:lineRule="auto"/>
              <w:rPr>
                <w:bCs/>
              </w:rPr>
            </w:pPr>
            <w:r w:rsidRPr="00D174AA">
              <w:rPr>
                <w:bCs/>
              </w:rPr>
              <w:t>Diseño de interfaces y clases.</w:t>
            </w:r>
          </w:p>
          <w:p w:rsidR="00984846" w:rsidRPr="00D174AA" w:rsidRDefault="00984846" w:rsidP="00984846">
            <w:pPr>
              <w:spacing w:line="240" w:lineRule="auto"/>
              <w:rPr>
                <w:bCs/>
              </w:rPr>
            </w:pPr>
          </w:p>
          <w:p w:rsidR="00984846" w:rsidRPr="00D174AA" w:rsidRDefault="00984846" w:rsidP="00984846">
            <w:pPr>
              <w:spacing w:line="240" w:lineRule="auto"/>
              <w:rPr>
                <w:bCs/>
              </w:rPr>
            </w:pPr>
            <w:r w:rsidRPr="00D174AA">
              <w:rPr>
                <w:bCs/>
              </w:rPr>
              <w:t>Pantallas y flujos de trabajo</w:t>
            </w:r>
          </w:p>
          <w:p w:rsidR="00984846" w:rsidRPr="00D174AA" w:rsidRDefault="00984846" w:rsidP="00984846">
            <w:pPr>
              <w:spacing w:line="240" w:lineRule="auto"/>
              <w:rPr>
                <w:bCs/>
              </w:rPr>
            </w:pPr>
          </w:p>
          <w:p w:rsidR="00984846" w:rsidRPr="00D174AA" w:rsidRDefault="00984846" w:rsidP="00984846">
            <w:pPr>
              <w:spacing w:line="240" w:lineRule="auto"/>
              <w:rPr>
                <w:bCs/>
              </w:rPr>
            </w:pPr>
            <w:r w:rsidRPr="00D174AA">
              <w:rPr>
                <w:bCs/>
              </w:rPr>
              <w:t>Arquitectura de componentes</w:t>
            </w:r>
          </w:p>
          <w:p w:rsidR="00F52106" w:rsidRPr="00F52106" w:rsidRDefault="00F52106" w:rsidP="00F52106">
            <w:pPr>
              <w:rPr>
                <w:lang w:val="es-CR"/>
              </w:rPr>
            </w:pPr>
          </w:p>
        </w:tc>
        <w:tc>
          <w:tcPr>
            <w:tcW w:w="4584" w:type="dxa"/>
          </w:tcPr>
          <w:p w:rsidR="00F52106" w:rsidRPr="00D174AA" w:rsidRDefault="00984846" w:rsidP="00D174AA">
            <w:pPr>
              <w:spacing w:line="240" w:lineRule="auto"/>
              <w:rPr>
                <w:bCs/>
              </w:rPr>
            </w:pPr>
            <w:r w:rsidRPr="00D174AA">
              <w:rPr>
                <w:bCs/>
              </w:rPr>
              <w:t>Fuentes Primarias:</w:t>
            </w:r>
          </w:p>
          <w:p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rsidR="00CF42F0" w:rsidRPr="00D174AA" w:rsidRDefault="00CF42F0" w:rsidP="00CF42F0">
            <w:pPr>
              <w:spacing w:line="240" w:lineRule="auto"/>
              <w:rPr>
                <w:bCs/>
              </w:rPr>
            </w:pPr>
          </w:p>
          <w:p w:rsidR="00CF42F0" w:rsidRPr="00D174AA" w:rsidRDefault="00CF42F0" w:rsidP="00CF42F0">
            <w:pPr>
              <w:spacing w:line="240" w:lineRule="auto"/>
              <w:rPr>
                <w:bCs/>
              </w:rPr>
            </w:pPr>
            <w:r w:rsidRPr="00D174AA">
              <w:rPr>
                <w:bCs/>
              </w:rPr>
              <w:t>Fuentes secundarias:</w:t>
            </w:r>
          </w:p>
          <w:p w:rsidR="00CF42F0" w:rsidRPr="00D174AA" w:rsidRDefault="00CF42F0" w:rsidP="00CF42F0">
            <w:pPr>
              <w:spacing w:line="240" w:lineRule="auto"/>
              <w:rPr>
                <w:bCs/>
              </w:rPr>
            </w:pPr>
          </w:p>
          <w:p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rsidR="005329A6" w:rsidRPr="00D174AA" w:rsidRDefault="005329A6" w:rsidP="00CF42F0">
            <w:pPr>
              <w:spacing w:line="240" w:lineRule="auto"/>
              <w:rPr>
                <w:bCs/>
              </w:rPr>
            </w:pPr>
          </w:p>
          <w:p w:rsidR="005329A6" w:rsidRPr="00F52106" w:rsidRDefault="005329A6" w:rsidP="00CF42F0">
            <w:pPr>
              <w:spacing w:line="240" w:lineRule="auto"/>
              <w:rPr>
                <w:lang w:val="es-CR"/>
              </w:rPr>
            </w:pPr>
            <w:r w:rsidRPr="00D174AA">
              <w:rPr>
                <w:bCs/>
              </w:rPr>
              <w:t xml:space="preserve">Cursos virtuales de la empresa Security Innovation enfocados en seguridad del </w:t>
            </w:r>
            <w:r w:rsidRPr="00D174AA">
              <w:rPr>
                <w:bCs/>
              </w:rPr>
              <w:lastRenderedPageBreak/>
              <w:t>software.</w:t>
            </w:r>
          </w:p>
        </w:tc>
      </w:tr>
      <w:tr w:rsidR="00F52106" w:rsidRPr="00F52106" w:rsidTr="00F52106">
        <w:tc>
          <w:tcPr>
            <w:tcW w:w="2660" w:type="dxa"/>
            <w:vAlign w:val="center"/>
          </w:tcPr>
          <w:p w:rsidR="00F52106" w:rsidRPr="005B30BE" w:rsidRDefault="00F52106" w:rsidP="005B30BE">
            <w:pPr>
              <w:spacing w:line="240" w:lineRule="auto"/>
              <w:rPr>
                <w:bCs/>
              </w:rPr>
            </w:pPr>
            <w:bookmarkStart w:id="1008" w:name="_Toc277169317"/>
            <w:bookmarkStart w:id="1009" w:name="_Toc277170744"/>
            <w:r w:rsidRPr="005B30BE">
              <w:rPr>
                <w:bCs/>
              </w:rPr>
              <w:lastRenderedPageBreak/>
              <w:t>Desarrollar el prototipo funcional de la extensión de seguridad para el ambiente de desarrollo Visual Studio .NET que permita realizar pruebas estáticas de seguridad de aplicaciones.</w:t>
            </w:r>
            <w:bookmarkEnd w:id="1008"/>
            <w:bookmarkEnd w:id="1009"/>
          </w:p>
          <w:p w:rsidR="00F52106" w:rsidRPr="00427918" w:rsidRDefault="00F52106" w:rsidP="00F52106">
            <w:pPr>
              <w:pStyle w:val="CodigoEtica"/>
              <w:rPr>
                <w:sz w:val="22"/>
                <w:szCs w:val="22"/>
                <w:lang w:val="es-ES"/>
              </w:rPr>
            </w:pPr>
          </w:p>
        </w:tc>
        <w:tc>
          <w:tcPr>
            <w:tcW w:w="2410" w:type="dxa"/>
            <w:vAlign w:val="center"/>
          </w:tcPr>
          <w:p w:rsidR="007C785A" w:rsidRDefault="007C785A" w:rsidP="00CF42F0">
            <w:pPr>
              <w:spacing w:line="240" w:lineRule="auto"/>
              <w:rPr>
                <w:lang w:val="es-CR"/>
              </w:rPr>
            </w:pPr>
            <w:r>
              <w:rPr>
                <w:lang w:val="es-CR"/>
              </w:rPr>
              <w:t>Visual Studio .NET 2013 y C# 4.5</w:t>
            </w:r>
          </w:p>
          <w:p w:rsidR="007C785A" w:rsidRPr="00F52106" w:rsidRDefault="007C785A" w:rsidP="00CF42F0">
            <w:pPr>
              <w:spacing w:line="240" w:lineRule="auto"/>
              <w:rPr>
                <w:lang w:val="es-CR"/>
              </w:rPr>
            </w:pPr>
            <w:r>
              <w:rPr>
                <w:lang w:val="es-CR"/>
              </w:rPr>
              <w:t>Plataforma de compilación Roslyn.</w:t>
            </w:r>
          </w:p>
        </w:tc>
        <w:tc>
          <w:tcPr>
            <w:tcW w:w="4584" w:type="dxa"/>
            <w:vAlign w:val="center"/>
          </w:tcPr>
          <w:p w:rsidR="00F52106" w:rsidRDefault="00CF42F0" w:rsidP="007C785A">
            <w:pPr>
              <w:spacing w:line="240" w:lineRule="auto"/>
              <w:rPr>
                <w:lang w:val="es-CR"/>
              </w:rPr>
            </w:pPr>
            <w:r>
              <w:rPr>
                <w:lang w:val="es-CR"/>
              </w:rPr>
              <w:t>Fuentes primarias:</w:t>
            </w:r>
          </w:p>
          <w:p w:rsidR="00CF42F0" w:rsidRDefault="00CF42F0" w:rsidP="007C785A">
            <w:pPr>
              <w:spacing w:line="240" w:lineRule="auto"/>
              <w:rPr>
                <w:lang w:val="es-CR"/>
              </w:rPr>
            </w:pPr>
            <w:r>
              <w:rPr>
                <w:lang w:val="es-CR"/>
              </w:rPr>
              <w:t>Documentación de Microsoft acerca del proyecto Roslyn.</w:t>
            </w:r>
          </w:p>
          <w:p w:rsidR="00CF42F0" w:rsidRDefault="007C785A" w:rsidP="007C785A">
            <w:pPr>
              <w:spacing w:line="240" w:lineRule="auto"/>
              <w:rPr>
                <w:lang w:val="es-CR"/>
              </w:rPr>
            </w:pPr>
            <w:r>
              <w:rPr>
                <w:lang w:val="es-CR"/>
              </w:rPr>
              <w:t>Referencia del lenguaje de Programación C#.</w:t>
            </w:r>
          </w:p>
          <w:p w:rsidR="007C785A" w:rsidRDefault="007C785A" w:rsidP="007C785A">
            <w:pPr>
              <w:spacing w:line="240" w:lineRule="auto"/>
              <w:rPr>
                <w:lang w:val="es-CR"/>
              </w:rPr>
            </w:pPr>
            <w:r>
              <w:rPr>
                <w:lang w:val="es-CR"/>
              </w:rPr>
              <w:t>Fuentes secundarias:</w:t>
            </w:r>
          </w:p>
          <w:p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rsidR="00CF42F0" w:rsidRPr="00F52106" w:rsidRDefault="00CF42F0" w:rsidP="007C785A">
            <w:pPr>
              <w:ind w:left="360"/>
              <w:jc w:val="left"/>
              <w:rPr>
                <w:lang w:val="es-CR"/>
              </w:rPr>
            </w:pPr>
          </w:p>
        </w:tc>
      </w:tr>
      <w:tr w:rsidR="00F52106" w:rsidRPr="00F52106" w:rsidTr="00F52106">
        <w:tc>
          <w:tcPr>
            <w:tcW w:w="2660" w:type="dxa"/>
            <w:vAlign w:val="center"/>
          </w:tcPr>
          <w:p w:rsidR="00F52106" w:rsidRPr="00D174AA" w:rsidRDefault="00F52106" w:rsidP="00D174AA">
            <w:pPr>
              <w:spacing w:line="240" w:lineRule="auto"/>
              <w:rPr>
                <w:lang w:val="es-CR"/>
              </w:rPr>
            </w:pPr>
            <w:bookmarkStart w:id="1010" w:name="_Toc277169318"/>
            <w:bookmarkStart w:id="1011" w:name="_Toc277170745"/>
            <w:r w:rsidRPr="00D174AA">
              <w:rPr>
                <w:lang w:val="es-CR"/>
              </w:rPr>
              <w:t>Implementar las reglas de diagnóstico para detectar vulnerabilidades en el código fuente utilizando estándares en la industria.</w:t>
            </w:r>
            <w:bookmarkEnd w:id="1010"/>
            <w:bookmarkEnd w:id="1011"/>
          </w:p>
          <w:p w:rsidR="00F52106" w:rsidRPr="00427918" w:rsidRDefault="00F52106" w:rsidP="00F52106">
            <w:pPr>
              <w:pStyle w:val="CodigoEtica"/>
              <w:rPr>
                <w:sz w:val="22"/>
                <w:szCs w:val="22"/>
                <w:lang w:val="es-ES"/>
              </w:rPr>
            </w:pPr>
          </w:p>
        </w:tc>
        <w:tc>
          <w:tcPr>
            <w:tcW w:w="2410" w:type="dxa"/>
            <w:vAlign w:val="center"/>
          </w:tcPr>
          <w:p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rsidR="00F52106" w:rsidRDefault="007C785A" w:rsidP="005329A6">
            <w:pPr>
              <w:spacing w:line="240" w:lineRule="auto"/>
              <w:rPr>
                <w:lang w:val="es-CR"/>
              </w:rPr>
            </w:pPr>
            <w:r>
              <w:rPr>
                <w:lang w:val="es-CR"/>
              </w:rPr>
              <w:t>Fuentes Primarias:</w:t>
            </w:r>
          </w:p>
          <w:p w:rsidR="007C785A" w:rsidRDefault="007C785A" w:rsidP="005329A6">
            <w:pPr>
              <w:spacing w:line="240" w:lineRule="auto"/>
              <w:rPr>
                <w:lang w:val="es-CR"/>
              </w:rPr>
            </w:pPr>
            <w:r>
              <w:rPr>
                <w:lang w:val="es-CR"/>
              </w:rPr>
              <w:t>Estándares internacionales entre los que figuran OWASP Top 10, MITRE CWE.</w:t>
            </w:r>
          </w:p>
          <w:p w:rsidR="007C785A" w:rsidRPr="00F52106" w:rsidRDefault="007C785A" w:rsidP="005329A6">
            <w:pPr>
              <w:spacing w:line="240" w:lineRule="auto"/>
              <w:rPr>
                <w:lang w:val="es-CR"/>
              </w:rPr>
            </w:pPr>
            <w:r>
              <w:rPr>
                <w:lang w:val="es-CR"/>
              </w:rPr>
              <w:t>Mejores prácticas provistas por Microsoft.</w:t>
            </w:r>
          </w:p>
        </w:tc>
      </w:tr>
      <w:tr w:rsidR="00F52106" w:rsidRPr="00F52106" w:rsidTr="00F52106">
        <w:tc>
          <w:tcPr>
            <w:tcW w:w="2660" w:type="dxa"/>
            <w:vAlign w:val="center"/>
          </w:tcPr>
          <w:p w:rsidR="00F52106" w:rsidRPr="008A7921" w:rsidRDefault="00F52106" w:rsidP="00F52106">
            <w:pPr>
              <w:pStyle w:val="CodigoEtica"/>
              <w:rPr>
                <w:sz w:val="22"/>
                <w:szCs w:val="22"/>
                <w:lang w:val="es-ES"/>
              </w:rPr>
            </w:pPr>
            <w:bookmarkStart w:id="1012" w:name="_Toc277169319"/>
            <w:bookmarkStart w:id="1013" w:name="_Toc277170746"/>
            <w:bookmarkStart w:id="1014" w:name="_Toc277602454"/>
            <w:r w:rsidRPr="008A7921">
              <w:rPr>
                <w:sz w:val="22"/>
                <w:szCs w:val="22"/>
                <w:lang w:val="es-ES"/>
              </w:rPr>
              <w:t>Desarrollar pruebas funcionales, pruebas de integración y pruebas unitarias del prototipo.</w:t>
            </w:r>
            <w:bookmarkEnd w:id="1012"/>
            <w:bookmarkEnd w:id="1013"/>
            <w:bookmarkEnd w:id="1014"/>
          </w:p>
          <w:p w:rsidR="00F52106" w:rsidRPr="00F52106" w:rsidRDefault="00F52106" w:rsidP="00F52106">
            <w:pPr>
              <w:rPr>
                <w:lang w:val="es-CR"/>
              </w:rPr>
            </w:pPr>
          </w:p>
        </w:tc>
        <w:tc>
          <w:tcPr>
            <w:tcW w:w="2410" w:type="dxa"/>
            <w:vAlign w:val="center"/>
          </w:tcPr>
          <w:p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rsidR="00F52106" w:rsidRDefault="007C785A" w:rsidP="005329A6">
            <w:pPr>
              <w:spacing w:line="240" w:lineRule="auto"/>
              <w:rPr>
                <w:lang w:val="es-CR"/>
              </w:rPr>
            </w:pPr>
            <w:r>
              <w:rPr>
                <w:lang w:val="es-CR"/>
              </w:rPr>
              <w:t>Fuentes Primarias:</w:t>
            </w:r>
          </w:p>
          <w:p w:rsidR="007C785A" w:rsidRPr="00F52106" w:rsidRDefault="007C785A" w:rsidP="005329A6">
            <w:pPr>
              <w:spacing w:line="240" w:lineRule="auto"/>
              <w:rPr>
                <w:lang w:val="es-CR"/>
              </w:rPr>
            </w:pPr>
            <w:r>
              <w:rPr>
                <w:lang w:val="es-CR"/>
              </w:rPr>
              <w:t>Libros de ingeniería de software.</w:t>
            </w:r>
          </w:p>
        </w:tc>
      </w:tr>
    </w:tbl>
    <w:p w:rsidR="00E048EC" w:rsidRDefault="003279F6" w:rsidP="00576BCC">
      <w:pPr>
        <w:pStyle w:val="Ttulo3"/>
        <w:jc w:val="center"/>
      </w:pPr>
      <w:bookmarkStart w:id="1015" w:name="_Toc277170747"/>
      <w:bookmarkStart w:id="1016" w:name="_Toc277602455"/>
      <w:r>
        <w:t>Fuente</w:t>
      </w:r>
      <w:r w:rsidR="001F4EAF">
        <w:t>:</w:t>
      </w:r>
      <w:r>
        <w:t xml:space="preserve"> Propia</w:t>
      </w:r>
      <w:bookmarkEnd w:id="1015"/>
      <w:bookmarkEnd w:id="1016"/>
    </w:p>
    <w:p w:rsidR="00A566D2" w:rsidRDefault="00A566D2" w:rsidP="00A566D2">
      <w:pPr>
        <w:pStyle w:val="Ttulo2"/>
        <w:rPr>
          <w:lang w:val="es-ES"/>
        </w:rPr>
      </w:pPr>
      <w:bookmarkStart w:id="1017" w:name="_Toc277169320"/>
      <w:bookmarkStart w:id="1018" w:name="_Toc277170748"/>
      <w:bookmarkStart w:id="1019" w:name="_Toc277602456"/>
      <w:r>
        <w:t>3.7.</w:t>
      </w:r>
      <w:r w:rsidR="000E4CCC">
        <w:t>5</w:t>
      </w:r>
      <w:r>
        <w:t xml:space="preserve"> </w:t>
      </w:r>
      <w:r w:rsidRPr="00A566D2">
        <w:rPr>
          <w:lang w:val="es-ES"/>
        </w:rPr>
        <w:t>Relación entre objetivos, entregables y las herramientas</w:t>
      </w:r>
      <w:bookmarkEnd w:id="1017"/>
      <w:bookmarkEnd w:id="1018"/>
      <w:bookmarkEnd w:id="1019"/>
      <w:r w:rsidRPr="00A566D2">
        <w:rPr>
          <w:lang w:val="es-ES"/>
        </w:rPr>
        <w:t xml:space="preserve"> </w:t>
      </w:r>
    </w:p>
    <w:p w:rsidR="00440933" w:rsidRPr="00440933" w:rsidRDefault="00440933" w:rsidP="00440933">
      <w:r>
        <w:tab/>
        <w:t>A continuación se presenta un cuadro de la relación entre los entregables y los instrumentos utilizados.</w:t>
      </w:r>
    </w:p>
    <w:p w:rsidR="004B6297" w:rsidRPr="004B6297" w:rsidRDefault="004B6297" w:rsidP="004B6297">
      <w:pPr>
        <w:pStyle w:val="Epgrafe"/>
        <w:keepNext/>
        <w:jc w:val="center"/>
        <w:rPr>
          <w:color w:val="auto"/>
          <w:sz w:val="24"/>
          <w:szCs w:val="24"/>
        </w:rPr>
      </w:pPr>
      <w:bookmarkStart w:id="1020" w:name="_Toc277602505"/>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3D5270">
        <w:rPr>
          <w:noProof/>
          <w:color w:val="auto"/>
          <w:sz w:val="24"/>
          <w:szCs w:val="24"/>
        </w:rPr>
        <w:t>4</w:t>
      </w:r>
      <w:r w:rsidR="001216AC" w:rsidRPr="004B6297">
        <w:rPr>
          <w:color w:val="auto"/>
          <w:sz w:val="24"/>
          <w:szCs w:val="24"/>
        </w:rPr>
        <w:fldChar w:fldCharType="end"/>
      </w:r>
      <w:r w:rsidRPr="004B6297">
        <w:rPr>
          <w:color w:val="auto"/>
          <w:sz w:val="24"/>
          <w:szCs w:val="24"/>
        </w:rPr>
        <w:t xml:space="preserve"> Relación entre objetos, entregables y herramientas</w:t>
      </w:r>
      <w:bookmarkEnd w:id="1020"/>
    </w:p>
    <w:tbl>
      <w:tblPr>
        <w:tblStyle w:val="Tablaconcuadrcula"/>
        <w:tblW w:w="0" w:type="auto"/>
        <w:jc w:val="center"/>
        <w:tblLook w:val="04A0"/>
      </w:tblPr>
      <w:tblGrid>
        <w:gridCol w:w="2058"/>
        <w:gridCol w:w="3590"/>
        <w:gridCol w:w="2953"/>
      </w:tblGrid>
      <w:tr w:rsidR="003A4883" w:rsidRPr="00702312" w:rsidTr="003279F6">
        <w:trPr>
          <w:tblHeader/>
          <w:jc w:val="center"/>
        </w:trPr>
        <w:tc>
          <w:tcPr>
            <w:tcW w:w="2058"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rsidTr="003279F6">
        <w:trPr>
          <w:jc w:val="center"/>
        </w:trPr>
        <w:tc>
          <w:tcPr>
            <w:tcW w:w="2058" w:type="dxa"/>
            <w:vAlign w:val="center"/>
          </w:tcPr>
          <w:p w:rsidR="003A4883" w:rsidRPr="00F52106" w:rsidRDefault="003A4883" w:rsidP="003A4883">
            <w:pPr>
              <w:spacing w:line="240" w:lineRule="auto"/>
              <w:jc w:val="left"/>
              <w:rPr>
                <w:bCs/>
              </w:rPr>
            </w:pPr>
            <w:r w:rsidRPr="00F52106">
              <w:rPr>
                <w:bCs/>
              </w:rPr>
              <w:lastRenderedPageBreak/>
              <w:t>Realizar el levantamiento de requerimientos de cada una de las vulnerabilidades a identificar mediante el uso de estándares en la industria.</w:t>
            </w:r>
          </w:p>
          <w:p w:rsidR="003A4883" w:rsidRPr="00702312" w:rsidRDefault="003A4883" w:rsidP="003A4883">
            <w:pPr>
              <w:spacing w:line="360" w:lineRule="auto"/>
              <w:rPr>
                <w:rFonts w:cs="Arial"/>
                <w:sz w:val="20"/>
                <w:szCs w:val="20"/>
              </w:rPr>
            </w:pPr>
          </w:p>
        </w:tc>
        <w:tc>
          <w:tcPr>
            <w:tcW w:w="3590" w:type="dxa"/>
            <w:vAlign w:val="center"/>
          </w:tcPr>
          <w:p w:rsidR="003A4883" w:rsidRPr="0091499F" w:rsidRDefault="007C785A" w:rsidP="0091499F">
            <w:pPr>
              <w:spacing w:line="240" w:lineRule="auto"/>
              <w:jc w:val="left"/>
              <w:rPr>
                <w:bCs/>
              </w:rPr>
            </w:pPr>
            <w:r w:rsidRPr="0091499F">
              <w:rPr>
                <w:bCs/>
              </w:rPr>
              <w:t>Diagramas de casos de uso.</w:t>
            </w:r>
          </w:p>
          <w:p w:rsidR="007C785A" w:rsidRPr="0091499F" w:rsidRDefault="007C785A" w:rsidP="0091499F">
            <w:pPr>
              <w:spacing w:line="240" w:lineRule="auto"/>
              <w:jc w:val="left"/>
              <w:rPr>
                <w:bCs/>
              </w:rPr>
            </w:pPr>
            <w:r w:rsidRPr="0091499F">
              <w:rPr>
                <w:bCs/>
              </w:rPr>
              <w:t>Estudios de factibilidad (técnica, económica y operativa).</w:t>
            </w:r>
          </w:p>
          <w:p w:rsidR="007C785A" w:rsidRPr="00702312" w:rsidRDefault="007C785A" w:rsidP="003A4883">
            <w:pPr>
              <w:spacing w:line="360" w:lineRule="auto"/>
              <w:rPr>
                <w:rFonts w:cs="Arial"/>
                <w:sz w:val="20"/>
                <w:szCs w:val="20"/>
              </w:rPr>
            </w:pPr>
          </w:p>
        </w:tc>
        <w:tc>
          <w:tcPr>
            <w:tcW w:w="2953" w:type="dxa"/>
            <w:vAlign w:val="center"/>
          </w:tcPr>
          <w:p w:rsidR="003A4883" w:rsidRPr="0091499F" w:rsidRDefault="008C7325" w:rsidP="0091499F">
            <w:pPr>
              <w:spacing w:line="240" w:lineRule="auto"/>
              <w:jc w:val="left"/>
              <w:rPr>
                <w:bCs/>
              </w:rPr>
            </w:pPr>
            <w:r w:rsidRPr="0091499F">
              <w:rPr>
                <w:bCs/>
              </w:rPr>
              <w:t>Microsoft Office para Mac</w:t>
            </w:r>
          </w:p>
          <w:p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rsidR="008C7325" w:rsidRPr="00702312" w:rsidRDefault="008C7325" w:rsidP="0091499F">
            <w:pPr>
              <w:spacing w:line="240" w:lineRule="auto"/>
              <w:jc w:val="left"/>
              <w:rPr>
                <w:rFonts w:cs="Arial"/>
                <w:sz w:val="20"/>
                <w:szCs w:val="20"/>
              </w:rPr>
            </w:pPr>
            <w:r w:rsidRPr="0091499F">
              <w:rPr>
                <w:bCs/>
              </w:rPr>
              <w:t>Entrevistas.</w:t>
            </w:r>
          </w:p>
        </w:tc>
      </w:tr>
      <w:tr w:rsidR="003A4883" w:rsidRPr="00702312" w:rsidTr="003279F6">
        <w:trPr>
          <w:jc w:val="center"/>
        </w:trPr>
        <w:tc>
          <w:tcPr>
            <w:tcW w:w="2058" w:type="dxa"/>
            <w:vAlign w:val="center"/>
          </w:tcPr>
          <w:p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rsidR="003A4883" w:rsidRPr="0091499F" w:rsidRDefault="008C7325" w:rsidP="0091499F">
            <w:pPr>
              <w:spacing w:line="240" w:lineRule="auto"/>
              <w:jc w:val="left"/>
              <w:rPr>
                <w:bCs/>
              </w:rPr>
            </w:pPr>
            <w:r w:rsidRPr="0091499F">
              <w:rPr>
                <w:bCs/>
              </w:rPr>
              <w:t>Diagramas UML</w:t>
            </w:r>
          </w:p>
          <w:p w:rsidR="008C7325" w:rsidRPr="0091499F" w:rsidRDefault="008C7325" w:rsidP="0091499F">
            <w:pPr>
              <w:spacing w:line="240" w:lineRule="auto"/>
              <w:jc w:val="left"/>
              <w:rPr>
                <w:bCs/>
              </w:rPr>
            </w:pPr>
            <w:r w:rsidRPr="0091499F">
              <w:rPr>
                <w:bCs/>
              </w:rPr>
              <w:t>Diseño de flujos de trabajo</w:t>
            </w:r>
          </w:p>
          <w:p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rsidR="008C7325" w:rsidRPr="0091499F" w:rsidRDefault="008C7325" w:rsidP="0091499F">
            <w:pPr>
              <w:spacing w:line="240" w:lineRule="auto"/>
              <w:jc w:val="left"/>
              <w:rPr>
                <w:bCs/>
              </w:rPr>
            </w:pPr>
            <w:r w:rsidRPr="0091499F">
              <w:rPr>
                <w:bCs/>
              </w:rPr>
              <w:t>Plataforma de compilación Roslyn.</w:t>
            </w:r>
          </w:p>
          <w:p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rsidTr="003279F6">
        <w:trPr>
          <w:jc w:val="center"/>
        </w:trPr>
        <w:tc>
          <w:tcPr>
            <w:tcW w:w="2058" w:type="dxa"/>
            <w:vAlign w:val="center"/>
          </w:tcPr>
          <w:p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rsidR="003A4883" w:rsidRDefault="003A4883" w:rsidP="003A4883">
            <w:pPr>
              <w:spacing w:line="240" w:lineRule="auto"/>
              <w:jc w:val="left"/>
              <w:rPr>
                <w:rFonts w:cs="Arial"/>
                <w:sz w:val="20"/>
                <w:szCs w:val="20"/>
              </w:rPr>
            </w:pPr>
          </w:p>
        </w:tc>
        <w:tc>
          <w:tcPr>
            <w:tcW w:w="3590" w:type="dxa"/>
            <w:vAlign w:val="center"/>
          </w:tcPr>
          <w:p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rsidR="003A4883" w:rsidRPr="0091499F" w:rsidRDefault="00E57E4A" w:rsidP="0091499F">
            <w:pPr>
              <w:spacing w:line="240" w:lineRule="auto"/>
              <w:jc w:val="left"/>
              <w:rPr>
                <w:bCs/>
              </w:rPr>
            </w:pPr>
            <w:r w:rsidRPr="0091499F">
              <w:rPr>
                <w:bCs/>
              </w:rPr>
              <w:t>Visual Studio .NET 2013</w:t>
            </w:r>
          </w:p>
          <w:p w:rsidR="00E57E4A" w:rsidRPr="0091499F" w:rsidRDefault="00E57E4A" w:rsidP="0091499F">
            <w:pPr>
              <w:spacing w:line="240" w:lineRule="auto"/>
              <w:jc w:val="left"/>
              <w:rPr>
                <w:bCs/>
              </w:rPr>
            </w:pPr>
            <w:r w:rsidRPr="0091499F">
              <w:rPr>
                <w:bCs/>
              </w:rPr>
              <w:t>Lenguaje de Programación C#</w:t>
            </w:r>
          </w:p>
          <w:p w:rsidR="00E57E4A" w:rsidRPr="0091499F" w:rsidRDefault="00E57E4A" w:rsidP="0091499F">
            <w:pPr>
              <w:spacing w:line="240" w:lineRule="auto"/>
              <w:jc w:val="left"/>
              <w:rPr>
                <w:bCs/>
              </w:rPr>
            </w:pPr>
            <w:r w:rsidRPr="0091499F">
              <w:rPr>
                <w:bCs/>
              </w:rPr>
              <w:t>Plataforma de compilación Roslyn.</w:t>
            </w:r>
          </w:p>
          <w:p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rsidTr="003279F6">
        <w:trPr>
          <w:jc w:val="center"/>
        </w:trPr>
        <w:tc>
          <w:tcPr>
            <w:tcW w:w="2058" w:type="dxa"/>
            <w:vAlign w:val="center"/>
          </w:tcPr>
          <w:p w:rsidR="003279F6" w:rsidRPr="003279F6" w:rsidRDefault="003279F6" w:rsidP="003279F6">
            <w:pPr>
              <w:spacing w:line="240" w:lineRule="auto"/>
              <w:jc w:val="left"/>
              <w:rPr>
                <w:bCs/>
                <w:lang w:val="es-ES"/>
              </w:rPr>
            </w:pPr>
            <w:r w:rsidRPr="003279F6">
              <w:rPr>
                <w:bCs/>
                <w:lang w:val="es-ES"/>
              </w:rPr>
              <w:t xml:space="preserve">Implementar las reglas de diagnóstico para detectar vulnerabilidades </w:t>
            </w:r>
            <w:r w:rsidRPr="003279F6">
              <w:rPr>
                <w:bCs/>
                <w:lang w:val="es-ES"/>
              </w:rPr>
              <w:lastRenderedPageBreak/>
              <w:t>en el código fuente utilizando estándares en la industria.</w:t>
            </w:r>
          </w:p>
          <w:p w:rsidR="003A4883" w:rsidRPr="00702312" w:rsidRDefault="003A4883" w:rsidP="003A4883">
            <w:pPr>
              <w:spacing w:line="240" w:lineRule="auto"/>
              <w:jc w:val="left"/>
              <w:rPr>
                <w:rFonts w:cs="Arial"/>
                <w:sz w:val="20"/>
                <w:szCs w:val="20"/>
              </w:rPr>
            </w:pPr>
          </w:p>
        </w:tc>
        <w:tc>
          <w:tcPr>
            <w:tcW w:w="3590" w:type="dxa"/>
            <w:vAlign w:val="center"/>
          </w:tcPr>
          <w:p w:rsidR="003A4883" w:rsidRPr="00FE54FD" w:rsidRDefault="00E57E4A" w:rsidP="00FE54FD">
            <w:pPr>
              <w:spacing w:line="240" w:lineRule="auto"/>
              <w:jc w:val="left"/>
              <w:rPr>
                <w:bCs/>
                <w:lang w:val="es-ES"/>
              </w:rPr>
            </w:pPr>
            <w:r w:rsidRPr="00FE54FD">
              <w:rPr>
                <w:bCs/>
                <w:lang w:val="es-ES"/>
              </w:rPr>
              <w:lastRenderedPageBreak/>
              <w:t>Reglas de diagnóstico para detectar patrones de código fuente vulnerable, basado en estándares internacionales.</w:t>
            </w:r>
          </w:p>
        </w:tc>
        <w:tc>
          <w:tcPr>
            <w:tcW w:w="2953" w:type="dxa"/>
            <w:vAlign w:val="center"/>
          </w:tcPr>
          <w:p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rsidR="00E57E4A" w:rsidRPr="00FE54FD" w:rsidRDefault="00E57E4A" w:rsidP="00FE54FD">
            <w:pPr>
              <w:spacing w:line="240" w:lineRule="auto"/>
              <w:jc w:val="left"/>
              <w:rPr>
                <w:bCs/>
                <w:lang w:val="es-ES"/>
              </w:rPr>
            </w:pPr>
            <w:r w:rsidRPr="00FE54FD">
              <w:rPr>
                <w:bCs/>
                <w:lang w:val="es-ES"/>
              </w:rPr>
              <w:lastRenderedPageBreak/>
              <w:t>Mensajes de información intuitivos dentro del ambiente de desarrollo de Visual Studio .NET.</w:t>
            </w:r>
          </w:p>
        </w:tc>
      </w:tr>
      <w:tr w:rsidR="003A4883" w:rsidRPr="00702312" w:rsidTr="003279F6">
        <w:trPr>
          <w:jc w:val="center"/>
        </w:trPr>
        <w:tc>
          <w:tcPr>
            <w:tcW w:w="2058" w:type="dxa"/>
            <w:vAlign w:val="center"/>
          </w:tcPr>
          <w:p w:rsidR="003279F6" w:rsidRPr="008A7921" w:rsidRDefault="003279F6" w:rsidP="003279F6">
            <w:pPr>
              <w:pStyle w:val="CodigoEtica"/>
              <w:rPr>
                <w:sz w:val="22"/>
                <w:szCs w:val="22"/>
                <w:lang w:val="es-ES"/>
              </w:rPr>
            </w:pPr>
            <w:bookmarkStart w:id="1021" w:name="_Toc277169321"/>
            <w:bookmarkStart w:id="1022" w:name="_Toc277170750"/>
            <w:bookmarkStart w:id="1023" w:name="_Toc277602457"/>
            <w:r w:rsidRPr="008A7921">
              <w:rPr>
                <w:sz w:val="22"/>
                <w:szCs w:val="22"/>
                <w:lang w:val="es-ES"/>
              </w:rPr>
              <w:lastRenderedPageBreak/>
              <w:t>Desarrollar pruebas funcionales, pruebas de integración y pruebas unitarias del prototipo.</w:t>
            </w:r>
            <w:bookmarkEnd w:id="1021"/>
            <w:bookmarkEnd w:id="1022"/>
            <w:bookmarkEnd w:id="1023"/>
          </w:p>
          <w:p w:rsidR="003A4883" w:rsidRPr="00702312" w:rsidRDefault="003A4883" w:rsidP="003A4883">
            <w:pPr>
              <w:spacing w:line="240" w:lineRule="auto"/>
              <w:jc w:val="left"/>
              <w:rPr>
                <w:rFonts w:cs="Arial"/>
                <w:sz w:val="20"/>
                <w:szCs w:val="20"/>
              </w:rPr>
            </w:pPr>
          </w:p>
        </w:tc>
        <w:tc>
          <w:tcPr>
            <w:tcW w:w="3590" w:type="dxa"/>
            <w:vAlign w:val="center"/>
          </w:tcPr>
          <w:p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rsidR="003279F6" w:rsidRPr="0008080C" w:rsidRDefault="003279F6" w:rsidP="00474826">
      <w:pPr>
        <w:pStyle w:val="Ttulo4"/>
        <w:jc w:val="center"/>
      </w:pPr>
      <w:bookmarkStart w:id="1024" w:name="_Toc277170751"/>
      <w:r w:rsidRPr="0008080C">
        <w:t>Fuente</w:t>
      </w:r>
      <w:r w:rsidR="001F4EAF" w:rsidRPr="0008080C">
        <w:t>:</w:t>
      </w:r>
      <w:r w:rsidRPr="0008080C">
        <w:t xml:space="preserve"> Propia</w:t>
      </w:r>
      <w:bookmarkEnd w:id="1024"/>
    </w:p>
    <w:p w:rsidR="00926EDB" w:rsidRDefault="00926EDB" w:rsidP="00926EDB">
      <w:pPr>
        <w:spacing w:line="360" w:lineRule="auto"/>
      </w:pPr>
    </w:p>
    <w:p w:rsidR="00926EDB" w:rsidRDefault="00926EDB" w:rsidP="00926EDB">
      <w:pPr>
        <w:spacing w:line="360" w:lineRule="auto"/>
      </w:pPr>
    </w:p>
    <w:p w:rsidR="00926EDB" w:rsidRDefault="00926EDB" w:rsidP="00926EDB">
      <w:pPr>
        <w:spacing w:line="360" w:lineRule="auto"/>
      </w:pPr>
    </w:p>
    <w:p w:rsidR="00926EDB" w:rsidRPr="0093260D" w:rsidRDefault="00926EDB" w:rsidP="00926EDB">
      <w:pPr>
        <w:spacing w:line="360" w:lineRule="auto"/>
      </w:pPr>
    </w:p>
    <w:p w:rsidR="00040C40" w:rsidRPr="00C116E6" w:rsidRDefault="00040C40" w:rsidP="002E0248">
      <w:pPr>
        <w:spacing w:line="360" w:lineRule="auto"/>
      </w:pPr>
    </w:p>
    <w:p w:rsidR="00FD2B1B" w:rsidRDefault="00FD2B1B" w:rsidP="00016EA6"/>
    <w:p w:rsidR="00FD2B1B" w:rsidRDefault="00FD2B1B" w:rsidP="00016EA6"/>
    <w:p w:rsidR="00FD2B1B" w:rsidRDefault="00FD2B1B" w:rsidP="00016EA6"/>
    <w:p w:rsidR="00FD2B1B" w:rsidRDefault="00FD2B1B" w:rsidP="00016EA6"/>
    <w:p w:rsidR="00FD2B1B" w:rsidRPr="00016EA6" w:rsidRDefault="00FD2B1B" w:rsidP="00016EA6"/>
    <w:p w:rsidR="004E5EDB" w:rsidRDefault="004E5EDB" w:rsidP="009874A9">
      <w:pPr>
        <w:pStyle w:val="Ttulo1"/>
      </w:pPr>
      <w:bookmarkStart w:id="1025" w:name="_Toc274493574"/>
    </w:p>
    <w:p w:rsidR="004E5EDB" w:rsidRDefault="004E5EDB" w:rsidP="009874A9">
      <w:pPr>
        <w:pStyle w:val="Ttulo1"/>
      </w:pPr>
    </w:p>
    <w:p w:rsidR="004E5EDB" w:rsidRDefault="004E5EDB" w:rsidP="009874A9">
      <w:pPr>
        <w:pStyle w:val="Ttulo1"/>
      </w:pPr>
    </w:p>
    <w:p w:rsidR="004E5EDB" w:rsidRDefault="004E5EDB" w:rsidP="009874A9">
      <w:pPr>
        <w:pStyle w:val="Ttulo1"/>
      </w:pPr>
    </w:p>
    <w:p w:rsidR="00E115A9" w:rsidRDefault="00E115A9" w:rsidP="00E115A9"/>
    <w:p w:rsidR="00E115A9" w:rsidRDefault="00E115A9" w:rsidP="00E115A9"/>
    <w:p w:rsidR="00E115A9" w:rsidRDefault="00E115A9" w:rsidP="00E115A9"/>
    <w:p w:rsidR="00E115A9" w:rsidRDefault="00E115A9" w:rsidP="00E115A9"/>
    <w:p w:rsidR="00E115A9" w:rsidRPr="00E115A9" w:rsidRDefault="00E115A9" w:rsidP="00E115A9"/>
    <w:p w:rsidR="004E5EDB" w:rsidRDefault="004E5EDB" w:rsidP="004E5EDB">
      <w:pPr>
        <w:pStyle w:val="Ttulo1"/>
        <w:spacing w:line="240" w:lineRule="auto"/>
        <w:jc w:val="right"/>
      </w:pPr>
      <w:bookmarkStart w:id="1026" w:name="_Toc277169322"/>
      <w:bookmarkStart w:id="1027" w:name="_Toc277170752"/>
      <w:bookmarkStart w:id="1028" w:name="_Toc277602458"/>
      <w:r>
        <w:t>CAPÍTULO lV</w:t>
      </w:r>
      <w:bookmarkEnd w:id="1026"/>
      <w:bookmarkEnd w:id="1027"/>
      <w:bookmarkEnd w:id="1028"/>
    </w:p>
    <w:p w:rsidR="004E5EDB" w:rsidRPr="00016EA6" w:rsidRDefault="00476A3E" w:rsidP="004E5EDB">
      <w:pPr>
        <w:pStyle w:val="Ttulo1"/>
        <w:spacing w:line="240" w:lineRule="auto"/>
        <w:jc w:val="right"/>
      </w:pPr>
      <w:bookmarkStart w:id="1029" w:name="_Toc277169323"/>
      <w:bookmarkStart w:id="1030" w:name="_Toc277170753"/>
      <w:bookmarkStart w:id="1031" w:name="_Toc277602459"/>
      <w:r>
        <w:t>DISE</w:t>
      </w:r>
      <w:r>
        <w:rPr>
          <w:lang w:val="es-CR"/>
        </w:rPr>
        <w:t>Ñ</w:t>
      </w:r>
      <w:r>
        <w:t>O</w:t>
      </w:r>
      <w:bookmarkEnd w:id="1029"/>
      <w:bookmarkEnd w:id="1030"/>
      <w:bookmarkEnd w:id="1031"/>
    </w:p>
    <w:p w:rsidR="004E5EDB" w:rsidRDefault="004E5EDB" w:rsidP="004E5EDB">
      <w:pPr>
        <w:pStyle w:val="Ttulo1"/>
        <w:jc w:val="right"/>
      </w:pPr>
    </w:p>
    <w:p w:rsidR="00E115A9" w:rsidRDefault="00E115A9" w:rsidP="00E115A9"/>
    <w:p w:rsidR="00E115A9" w:rsidRPr="00E115A9" w:rsidRDefault="00E115A9" w:rsidP="00E115A9"/>
    <w:p w:rsidR="00E12344" w:rsidRDefault="00E12344" w:rsidP="004E5EDB">
      <w:pPr>
        <w:pStyle w:val="Ttulo1"/>
      </w:pPr>
      <w:bookmarkStart w:id="1032" w:name="_Toc277602460"/>
      <w:bookmarkStart w:id="1033" w:name="_Toc277169324"/>
      <w:bookmarkStart w:id="1034" w:name="_Toc277170754"/>
      <w:r>
        <w:lastRenderedPageBreak/>
        <w:t>1. D</w:t>
      </w:r>
      <w:r w:rsidR="00522D96">
        <w:t>ISE</w:t>
      </w:r>
      <w:r w:rsidR="00522D96" w:rsidRPr="00522D96">
        <w:t>Ñ</w:t>
      </w:r>
      <w:r w:rsidR="00522D96">
        <w:t>O</w:t>
      </w:r>
      <w:bookmarkEnd w:id="1032"/>
    </w:p>
    <w:p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Pr>
          <w:rStyle w:val="Refdenotaalpie"/>
        </w:rPr>
        <w:footnoteReference w:id="12"/>
      </w:r>
    </w:p>
    <w:p w:rsidR="00EC5548" w:rsidRDefault="00EC5548" w:rsidP="002C0086">
      <w:r>
        <w:tab/>
      </w:r>
    </w:p>
    <w:p w:rsidR="005462F1" w:rsidRDefault="005462F1" w:rsidP="005462F1">
      <w:pPr>
        <w:pStyle w:val="Ttulo2"/>
      </w:pPr>
      <w:bookmarkStart w:id="1035" w:name="_Toc277169335"/>
      <w:bookmarkStart w:id="1036" w:name="_Toc277170783"/>
      <w:bookmarkStart w:id="1037" w:name="_Toc277602461"/>
      <w:r>
        <w:t xml:space="preserve">1.1 </w:t>
      </w:r>
      <w:bookmarkEnd w:id="1035"/>
      <w:bookmarkEnd w:id="1036"/>
      <w:r>
        <w:t>Descripción de la arquitectura física y lógica</w:t>
      </w:r>
      <w:bookmarkEnd w:id="1037"/>
    </w:p>
    <w:p w:rsidR="002C0086" w:rsidRPr="00ED337F" w:rsidRDefault="002C0086" w:rsidP="002C0086">
      <w:pPr>
        <w:rPr>
          <w:lang w:val="en-US"/>
          <w:rPrChange w:id="1038" w:author="Laica" w:date="2014-11-23T19:54:00Z">
            <w:rPr/>
          </w:rPrChange>
        </w:rPr>
      </w:pPr>
      <w:r w:rsidRPr="00ED337F">
        <w:rPr>
          <w:lang w:val="en-US"/>
          <w:rPrChange w:id="1039" w:author="Laica" w:date="2014-11-23T19:54:00Z">
            <w:rPr/>
          </w:rPrChange>
        </w:rPr>
        <w:t xml:space="preserve">En </w:t>
      </w:r>
      <w:proofErr w:type="spellStart"/>
      <w:r w:rsidRPr="00ED337F">
        <w:rPr>
          <w:lang w:val="en-US"/>
          <w:rPrChange w:id="1040" w:author="Laica" w:date="2014-11-23T19:54:00Z">
            <w:rPr/>
          </w:rPrChange>
        </w:rPr>
        <w:t>su</w:t>
      </w:r>
      <w:proofErr w:type="spellEnd"/>
      <w:r w:rsidRPr="00ED337F">
        <w:rPr>
          <w:lang w:val="en-US"/>
          <w:rPrChange w:id="1041" w:author="Laica" w:date="2014-11-23T19:54:00Z">
            <w:rPr/>
          </w:rPrChange>
        </w:rPr>
        <w:t xml:space="preserve"> </w:t>
      </w:r>
      <w:proofErr w:type="spellStart"/>
      <w:r w:rsidRPr="00ED337F">
        <w:rPr>
          <w:lang w:val="en-US"/>
          <w:rPrChange w:id="1042" w:author="Laica" w:date="2014-11-23T19:54:00Z">
            <w:rPr/>
          </w:rPrChange>
        </w:rPr>
        <w:t>libro</w:t>
      </w:r>
      <w:proofErr w:type="spellEnd"/>
      <w:r w:rsidRPr="00ED337F">
        <w:rPr>
          <w:lang w:val="en-US"/>
          <w:rPrChange w:id="1043" w:author="Laica" w:date="2014-11-23T19:54:00Z">
            <w:rPr/>
          </w:rPrChange>
        </w:rPr>
        <w:t xml:space="preserve"> Patterns of Enterprise Application Architecture, Fowler (2002) </w:t>
      </w:r>
      <w:proofErr w:type="spellStart"/>
      <w:r w:rsidRPr="00ED337F">
        <w:rPr>
          <w:lang w:val="en-US"/>
          <w:rPrChange w:id="1044" w:author="Laica" w:date="2014-11-23T19:54:00Z">
            <w:rPr/>
          </w:rPrChange>
        </w:rPr>
        <w:t>indica</w:t>
      </w:r>
      <w:proofErr w:type="spellEnd"/>
      <w:r w:rsidRPr="00ED337F">
        <w:rPr>
          <w:lang w:val="en-US"/>
          <w:rPrChange w:id="1045" w:author="Laica" w:date="2014-11-23T19:54:00Z">
            <w:rPr/>
          </w:rPrChange>
        </w:rPr>
        <w:t xml:space="preserve"> </w:t>
      </w:r>
      <w:proofErr w:type="spellStart"/>
      <w:r w:rsidRPr="00ED337F">
        <w:rPr>
          <w:lang w:val="en-US"/>
          <w:rPrChange w:id="1046" w:author="Laica" w:date="2014-11-23T19:54:00Z">
            <w:rPr/>
          </w:rPrChange>
        </w:rPr>
        <w:t>que</w:t>
      </w:r>
      <w:proofErr w:type="spellEnd"/>
      <w:r w:rsidRPr="00ED337F">
        <w:rPr>
          <w:lang w:val="en-US"/>
          <w:rPrChange w:id="1047" w:author="Laica" w:date="2014-11-23T19:54:00Z">
            <w:rPr/>
          </w:rPrChange>
        </w:rPr>
        <w:t>:</w:t>
      </w:r>
    </w:p>
    <w:p w:rsidR="002C0086" w:rsidRDefault="002C0086" w:rsidP="002C0086">
      <w:pPr>
        <w:spacing w:line="360" w:lineRule="auto"/>
      </w:pPr>
      <w:r w:rsidRPr="001E13AB">
        <w:rPr>
          <w:lang w:val="en-US"/>
        </w:rPr>
        <w:tab/>
      </w:r>
      <w:r>
        <w:t xml:space="preserve">Si usted encuentra que algo es más fácil de cambiar de lo que usted </w:t>
      </w:r>
      <w:r>
        <w:tab/>
        <w:t xml:space="preserve">pensó, entonces ya no es arquitectura.  Al final arquitectura se resume  </w:t>
      </w:r>
      <w:r>
        <w:tab/>
        <w:t>en la importancia de las cosas-cualquiera que éstas sean.</w:t>
      </w:r>
    </w:p>
    <w:p w:rsidR="002C0086" w:rsidRDefault="002C0086" w:rsidP="002C0086">
      <w:pPr>
        <w:spacing w:line="360" w:lineRule="auto"/>
      </w:pPr>
    </w:p>
    <w:p w:rsidR="002C0086" w:rsidRDefault="002C0086" w:rsidP="002C0086">
      <w:r>
        <w:t>En esta sección se detallará los principales componentes de arquitectura del prototipo propuesto. Se utilizarán diversos diagramas con el objetivo principal de explicar mejor el prototipo a ser implementado.</w:t>
      </w:r>
    </w:p>
    <w:p w:rsidR="002C0086" w:rsidRDefault="002C0086" w:rsidP="002C0086"/>
    <w:p w:rsidR="002C0086" w:rsidRPr="002C0086" w:rsidRDefault="002C0086" w:rsidP="002C0086"/>
    <w:p w:rsidR="0082545A" w:rsidRDefault="0082545A" w:rsidP="0082545A">
      <w:r>
        <w:lastRenderedPageBreak/>
        <w:t>Según Sommerville (2011):</w:t>
      </w:r>
    </w:p>
    <w:p w:rsidR="0082545A" w:rsidRDefault="0082545A" w:rsidP="0082545A">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rsidR="0082545A" w:rsidRDefault="0082545A" w:rsidP="0082545A"/>
    <w:p w:rsidR="0082545A" w:rsidRPr="0082545A" w:rsidRDefault="0082545A" w:rsidP="00090FB6">
      <w:r>
        <w:t xml:space="preserve">Así mismo Esposito &amp; </w:t>
      </w:r>
      <w:proofErr w:type="spellStart"/>
      <w:r>
        <w:t>Saltarello</w:t>
      </w:r>
      <w:proofErr w:type="spellEnd"/>
      <w:r>
        <w:t xml:space="preserve"> (2009), definiendo arquitectura desde el punto de vista de los estándares indican que “lo importante del estándar ANSI/IEEE para arquitectura de software es que un sistema existe para cumplir las expectativas de todos los interesados”. (p. 5).</w:t>
      </w:r>
    </w:p>
    <w:p w:rsidR="005462F1" w:rsidRDefault="00EC5548" w:rsidP="00EC5548">
      <w:r>
        <w:tab/>
        <w:t>Considerando que el prototipo funcional hace uso exhaustivo de la plataforma de compilación de Microsoft denominada bajo el nombre clave de Roslyn, es requerido tener noción del proceso evolutivo de los leguajes de programación C# y Visual Basic. La imagen siguiente muestra dicha evolución.</w:t>
      </w:r>
    </w:p>
    <w:p w:rsidR="008D6BF3" w:rsidRDefault="008D6BF3" w:rsidP="00EC5548"/>
    <w:p w:rsidR="008D6BF3" w:rsidRDefault="008D6BF3" w:rsidP="00EC5548"/>
    <w:p w:rsidR="008D6BF3" w:rsidRDefault="008D6BF3" w:rsidP="00EC5548"/>
    <w:p w:rsidR="008D6BF3" w:rsidRDefault="008D6BF3" w:rsidP="00EC5548"/>
    <w:p w:rsidR="008D6BF3" w:rsidRDefault="008D6BF3" w:rsidP="00EC5548"/>
    <w:p w:rsidR="008D6BF3" w:rsidRDefault="008D6BF3" w:rsidP="00EC5548"/>
    <w:p w:rsidR="00EC5548" w:rsidRPr="005B30BE" w:rsidRDefault="00EC5548" w:rsidP="00EC5548">
      <w:pPr>
        <w:pStyle w:val="Epgrafe"/>
        <w:jc w:val="center"/>
        <w:rPr>
          <w:color w:val="auto"/>
          <w:sz w:val="24"/>
          <w:szCs w:val="24"/>
        </w:rPr>
      </w:pPr>
      <w:bookmarkStart w:id="1048" w:name="_Toc277170784"/>
      <w:bookmarkStart w:id="1049" w:name="_Toc277602552"/>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23</w:t>
      </w:r>
      <w:r w:rsidR="001216AC" w:rsidRPr="005B30BE">
        <w:rPr>
          <w:color w:val="auto"/>
          <w:sz w:val="24"/>
          <w:szCs w:val="24"/>
        </w:rPr>
        <w:fldChar w:fldCharType="end"/>
      </w:r>
      <w:r w:rsidRPr="005B30BE">
        <w:rPr>
          <w:color w:val="auto"/>
          <w:sz w:val="24"/>
          <w:szCs w:val="24"/>
        </w:rPr>
        <w:t xml:space="preserve"> Evolución de C# y Visual Basic</w:t>
      </w:r>
      <w:bookmarkEnd w:id="1048"/>
      <w:bookmarkEnd w:id="1049"/>
    </w:p>
    <w:p w:rsidR="00EC5548" w:rsidRDefault="00EC5548" w:rsidP="00EC5548">
      <w:r>
        <w:rPr>
          <w:noProof/>
          <w:lang w:val="en-US"/>
        </w:rPr>
        <w:drawing>
          <wp:inline distT="0" distB="0" distL="0" distR="0">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435985"/>
                    </a:xfrm>
                    <a:prstGeom prst="rect">
                      <a:avLst/>
                    </a:prstGeom>
                  </pic:spPr>
                </pic:pic>
              </a:graphicData>
            </a:graphic>
          </wp:inline>
        </w:drawing>
      </w:r>
    </w:p>
    <w:p w:rsidR="00EC5548" w:rsidRDefault="00EC5548" w:rsidP="008D6BF3">
      <w:pPr>
        <w:pStyle w:val="Ttulo4"/>
        <w:jc w:val="center"/>
      </w:pPr>
      <w:bookmarkStart w:id="1050" w:name="_Toc277170785"/>
      <w:r>
        <w:t>Fuente:</w:t>
      </w:r>
      <w:r w:rsidRPr="00D9774E">
        <w:t xml:space="preserve"> http://goo.gl/GSYjP</w:t>
      </w:r>
      <w:bookmarkEnd w:id="1050"/>
    </w:p>
    <w:p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rsidR="00EC5548" w:rsidRDefault="00EC5548" w:rsidP="00EC5548">
      <w:r>
        <w:tab/>
        <w:t xml:space="preserve">Utilizando la plataforma de compilación Roslyn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rsidR="00EC5548" w:rsidRDefault="00EC5548" w:rsidP="00EC5548">
      <w:r>
        <w:tab/>
        <w:t>En la imagen siguiente se muestran los pasos del proceso de compilación descritos anteriormente.</w:t>
      </w:r>
    </w:p>
    <w:p w:rsidR="00EC5548" w:rsidRDefault="00EC5548" w:rsidP="00EC5548"/>
    <w:p w:rsidR="00EC5548" w:rsidRPr="005B30BE" w:rsidRDefault="00EC5548" w:rsidP="00EC5548">
      <w:pPr>
        <w:pStyle w:val="Epgrafe"/>
        <w:jc w:val="center"/>
        <w:rPr>
          <w:color w:val="auto"/>
          <w:sz w:val="24"/>
          <w:szCs w:val="24"/>
        </w:rPr>
      </w:pPr>
      <w:bookmarkStart w:id="1051" w:name="_Toc277170786"/>
      <w:bookmarkStart w:id="1052" w:name="_Toc277602553"/>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24</w:t>
      </w:r>
      <w:r w:rsidR="001216AC" w:rsidRPr="005B30BE">
        <w:rPr>
          <w:color w:val="auto"/>
          <w:sz w:val="24"/>
          <w:szCs w:val="24"/>
        </w:rPr>
        <w:fldChar w:fldCharType="end"/>
      </w:r>
      <w:r w:rsidRPr="005B30BE">
        <w:rPr>
          <w:color w:val="auto"/>
          <w:sz w:val="24"/>
          <w:szCs w:val="24"/>
        </w:rPr>
        <w:t xml:space="preserve"> Pasos del proceso de compilación.</w:t>
      </w:r>
      <w:bookmarkEnd w:id="1051"/>
      <w:bookmarkEnd w:id="1052"/>
    </w:p>
    <w:p w:rsidR="00EC5548" w:rsidRDefault="00EC5548" w:rsidP="00EC5548">
      <w:pPr>
        <w:jc w:val="center"/>
      </w:pPr>
      <w:r>
        <w:rPr>
          <w:noProof/>
          <w:lang w:val="en-US"/>
        </w:rPr>
        <w:drawing>
          <wp:inline distT="0" distB="0" distL="0" distR="0">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143375" cy="1943100"/>
                    </a:xfrm>
                    <a:prstGeom prst="rect">
                      <a:avLst/>
                    </a:prstGeom>
                  </pic:spPr>
                </pic:pic>
              </a:graphicData>
            </a:graphic>
          </wp:inline>
        </w:drawing>
      </w:r>
    </w:p>
    <w:p w:rsidR="00EC5548" w:rsidRPr="00DB2A10" w:rsidRDefault="00EC5548" w:rsidP="008D6BF3">
      <w:pPr>
        <w:pStyle w:val="Ttulo4"/>
        <w:jc w:val="center"/>
      </w:pPr>
      <w:bookmarkStart w:id="1053" w:name="_Toc277170787"/>
      <w:r w:rsidRPr="00DB2A10">
        <w:t xml:space="preserve">Fuente: </w:t>
      </w:r>
      <w:hyperlink r:id="rId45" w:history="1">
        <w:r w:rsidRPr="00DB2A10">
          <w:rPr>
            <w:rStyle w:val="Hipervnculo"/>
            <w:b w:val="0"/>
          </w:rPr>
          <w:t>http://goo.gl/PaOoD</w:t>
        </w:r>
        <w:bookmarkEnd w:id="1053"/>
      </w:hyperlink>
    </w:p>
    <w:p w:rsidR="00EC5548" w:rsidRDefault="00EC5548" w:rsidP="00EC5548"/>
    <w:p w:rsidR="00EC5548" w:rsidRDefault="00EC5548" w:rsidP="00EC5548"/>
    <w:p w:rsidR="00EC5548" w:rsidRDefault="00EC5548" w:rsidP="00EC5548"/>
    <w:p w:rsidR="00EC5548" w:rsidRDefault="00EC5548" w:rsidP="00EC5548"/>
    <w:p w:rsidR="00EC5548" w:rsidRDefault="00EC5548" w:rsidP="00EC5548"/>
    <w:p w:rsidR="008D6BF3" w:rsidRDefault="008D6BF3" w:rsidP="00EC5548"/>
    <w:p w:rsidR="008D6BF3" w:rsidRDefault="008D6BF3" w:rsidP="00EC5548"/>
    <w:p w:rsidR="008D6BF3" w:rsidRDefault="008D6BF3" w:rsidP="00EC5548"/>
    <w:p w:rsidR="008D6BF3" w:rsidRDefault="008D6BF3" w:rsidP="00EC5548"/>
    <w:p w:rsidR="00EC5548" w:rsidRDefault="00EC5548" w:rsidP="00EC5548"/>
    <w:p w:rsidR="00EC5548" w:rsidRPr="005B30BE" w:rsidRDefault="00EC5548" w:rsidP="00EC5548">
      <w:pPr>
        <w:pStyle w:val="Epgrafe"/>
        <w:jc w:val="center"/>
        <w:rPr>
          <w:color w:val="auto"/>
          <w:sz w:val="24"/>
          <w:szCs w:val="24"/>
        </w:rPr>
      </w:pPr>
      <w:bookmarkStart w:id="1054" w:name="_Toc277170788"/>
      <w:bookmarkStart w:id="1055" w:name="_Toc277602554"/>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25</w:t>
      </w:r>
      <w:r w:rsidR="001216AC" w:rsidRPr="005B30BE">
        <w:rPr>
          <w:color w:val="auto"/>
          <w:sz w:val="24"/>
          <w:szCs w:val="24"/>
        </w:rPr>
        <w:fldChar w:fldCharType="end"/>
      </w:r>
      <w:r w:rsidRPr="005B30BE">
        <w:rPr>
          <w:color w:val="auto"/>
          <w:sz w:val="24"/>
          <w:szCs w:val="24"/>
        </w:rPr>
        <w:t xml:space="preserve"> Arquitectura del sistema</w:t>
      </w:r>
      <w:bookmarkEnd w:id="1054"/>
      <w:bookmarkEnd w:id="1055"/>
    </w:p>
    <w:p w:rsidR="00EC5548" w:rsidRDefault="00EC5548" w:rsidP="00EC5548">
      <w:r>
        <w:rPr>
          <w:noProof/>
          <w:lang w:val="en-US"/>
        </w:rPr>
        <w:drawing>
          <wp:inline distT="0" distB="0" distL="0" distR="0">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764533"/>
                    </a:xfrm>
                    <a:prstGeom prst="rect">
                      <a:avLst/>
                    </a:prstGeom>
                  </pic:spPr>
                </pic:pic>
              </a:graphicData>
            </a:graphic>
          </wp:inline>
        </w:drawing>
      </w:r>
    </w:p>
    <w:p w:rsidR="00EC5548" w:rsidRDefault="00EC5548" w:rsidP="008D6BF3">
      <w:pPr>
        <w:pStyle w:val="Ttulo4"/>
        <w:jc w:val="center"/>
      </w:pPr>
      <w:bookmarkStart w:id="1056" w:name="_Toc277170789"/>
      <w:r w:rsidRPr="00B85F0E">
        <w:t>Fuente: Propia</w:t>
      </w:r>
      <w:bookmarkEnd w:id="1056"/>
    </w:p>
    <w:p w:rsidR="00EC5548" w:rsidRDefault="00EC5548" w:rsidP="00EC5548"/>
    <w:p w:rsidR="00EC5548" w:rsidRDefault="00EC5548" w:rsidP="00EC5548">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plugin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rsidR="00EC5548" w:rsidRDefault="00EC5548" w:rsidP="00EC5548">
      <w:r>
        <w:tab/>
        <w:t xml:space="preserve">En esta etapa, el desarrollador podrá ver los mensajes de error mostrados en el momento de escribir código fuente inseguro, de forma tal que tendrá la opción de aceptar la mejor práctica proporcionada por la herramienta. </w:t>
      </w:r>
    </w:p>
    <w:p w:rsidR="00EC5548" w:rsidRDefault="00EC5548" w:rsidP="00EC5548">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rsidR="00EC5548" w:rsidRDefault="00EC5548" w:rsidP="00EC5548">
      <w:r>
        <w:tab/>
        <w:t>Una vez que el usuario haya aceptado las recomendaciones propuestas se tendrán aplicaciones más seguras, resistentes a ataques informáticos comunes lo cual disminuye considerablemente los vectores de ataques.</w:t>
      </w:r>
    </w:p>
    <w:p w:rsidR="005462F1" w:rsidRDefault="00EC5548" w:rsidP="005462F1">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rsidR="005462F1" w:rsidRDefault="005462F1" w:rsidP="005462F1"/>
    <w:p w:rsidR="005462F1" w:rsidRDefault="005462F1" w:rsidP="005462F1"/>
    <w:p w:rsidR="004E5EDB" w:rsidRDefault="00E12344" w:rsidP="005462F1">
      <w:pPr>
        <w:pStyle w:val="Ttulo2"/>
      </w:pPr>
      <w:bookmarkStart w:id="1057" w:name="_Toc277602462"/>
      <w:r>
        <w:lastRenderedPageBreak/>
        <w:t>1</w:t>
      </w:r>
      <w:r w:rsidR="004E5EDB">
        <w:t>.</w:t>
      </w:r>
      <w:r w:rsidR="005462F1">
        <w:t>2</w:t>
      </w:r>
      <w:r w:rsidR="004E5EDB">
        <w:t xml:space="preserve"> Análisis</w:t>
      </w:r>
      <w:r w:rsidR="009E2C2F">
        <w:t xml:space="preserve"> de Requerimientos</w:t>
      </w:r>
      <w:bookmarkEnd w:id="1033"/>
      <w:bookmarkEnd w:id="1034"/>
      <w:bookmarkEnd w:id="1057"/>
    </w:p>
    <w:p w:rsidR="001E13AB" w:rsidRDefault="009E2C2F" w:rsidP="009E2C2F">
      <w:r>
        <w:tab/>
        <w:t xml:space="preserve">El proceso de análisis de requerimientos juega un rol fundamental en el ciclo de vida del desarrollo de software. Una mala o incorrecta incepción e identificación de los problemas que el software en cuestión debe resolver guiará de forma inevitable al fracaso del mismo. Aún así cuando el software no presenta errores funcionales ni operacionales pero no hace lo que el usuario final realmente necesita, debido un pobre proceso de levantamiento de requerimientos, entonces habrá un desperdicio de recursos puesto que el sistema a fin no es funcional. </w:t>
      </w:r>
    </w:p>
    <w:p w:rsidR="009E2C2F" w:rsidRDefault="009E2C2F" w:rsidP="009E2C2F">
      <w:r>
        <w:t>Durante esta etapa de incepción resulta indispensable contar con el apoyo de los interesados y de usuarios expertos en el negocio, los cuales brinden las pautas y las recomendaciones que el software debe incluir con el objetivo de resolver el problema presentado.</w:t>
      </w:r>
    </w:p>
    <w:p w:rsidR="009E2C2F" w:rsidRDefault="009E2C2F" w:rsidP="009E2C2F">
      <w:r>
        <w:tab/>
        <w:t xml:space="preserve">Esposito &amp; </w:t>
      </w:r>
      <w:proofErr w:type="spellStart"/>
      <w:r>
        <w:t>Saltarello</w:t>
      </w:r>
      <w:proofErr w:type="spellEnd"/>
      <w:r>
        <w:t xml:space="preserve"> (2009) refiriéndose a los requerim</w:t>
      </w:r>
      <w:ins w:id="1058" w:author="Laica" w:date="2014-11-23T20:34:00Z">
        <w:r w:rsidR="002B74D4">
          <w:t>i</w:t>
        </w:r>
      </w:ins>
      <w:r>
        <w:t>e</w:t>
      </w:r>
      <w:del w:id="1059" w:author="Laica" w:date="2014-11-23T20:34:00Z">
        <w:r w:rsidDel="002B74D4">
          <w:delText>i</w:delText>
        </w:r>
      </w:del>
      <w:r>
        <w:t>ntos del software aseveran que</w:t>
      </w:r>
      <w:r w:rsidR="001F4EAF">
        <w:t>:</w:t>
      </w:r>
    </w:p>
    <w:p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rsidR="00E12344" w:rsidRDefault="00E12344" w:rsidP="009E2C2F">
      <w:pPr>
        <w:spacing w:line="360" w:lineRule="auto"/>
      </w:pPr>
    </w:p>
    <w:p w:rsidR="007A5F03" w:rsidRDefault="007A5F03" w:rsidP="007A5F03">
      <w:pPr>
        <w:pStyle w:val="Ttulo2"/>
      </w:pPr>
      <w:bookmarkStart w:id="1060" w:name="_Toc277169336"/>
      <w:bookmarkStart w:id="1061" w:name="_Toc277170790"/>
      <w:bookmarkStart w:id="1062" w:name="_Toc277602463"/>
      <w:r>
        <w:lastRenderedPageBreak/>
        <w:t>4.2.4 Identificación de vulnerabilidades</w:t>
      </w:r>
      <w:bookmarkEnd w:id="1060"/>
      <w:bookmarkEnd w:id="1061"/>
      <w:bookmarkEnd w:id="1062"/>
    </w:p>
    <w:p w:rsidR="001E13AB" w:rsidRDefault="007A5F03" w:rsidP="007A5F03">
      <w:r>
        <w:tab/>
        <w:t xml:space="preserve">Según estudios recientes del Instituto </w:t>
      </w:r>
      <w:proofErr w:type="spellStart"/>
      <w:r>
        <w:t>Ponemon</w:t>
      </w:r>
      <w:proofErr w:type="spellEnd"/>
      <w:r>
        <w:t xml:space="preserve">,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w:t>
      </w:r>
    </w:p>
    <w:p w:rsidR="007A5F03" w:rsidRDefault="007A5F03" w:rsidP="007A5F03">
      <w:r>
        <w:t>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rsidR="007A5F03" w:rsidRPr="00806503" w:rsidRDefault="007A5F03" w:rsidP="007A5F03">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w:t>
      </w:r>
      <w:r>
        <w:lastRenderedPageBreak/>
        <w:t>modelos de negocios de las empresas. Es necesario por lo tanto un análisis y un acercamiento a tales vulnerabilidades las cuales marcan una hoja de ruta en el momento de brindar un mecanismo de mitigación eficiente.</w:t>
      </w:r>
    </w:p>
    <w:p w:rsidR="00522D96" w:rsidDel="00E77A2A" w:rsidRDefault="00522D96" w:rsidP="007A5F03">
      <w:pPr>
        <w:pStyle w:val="Ttulo3"/>
        <w:rPr>
          <w:del w:id="1063" w:author="Laica" w:date="2014-11-23T20:35:00Z"/>
        </w:rPr>
      </w:pPr>
      <w:bookmarkStart w:id="1064" w:name="_Toc277170791"/>
    </w:p>
    <w:p w:rsidR="007A5F03" w:rsidRPr="00DB2A10" w:rsidRDefault="007A5F03" w:rsidP="007A5F03">
      <w:pPr>
        <w:pStyle w:val="Ttulo3"/>
        <w:rPr>
          <w:b/>
        </w:rPr>
      </w:pPr>
      <w:bookmarkStart w:id="1065" w:name="_Toc277602464"/>
      <w:r w:rsidRPr="00DB2A10">
        <w:rPr>
          <w:b/>
        </w:rPr>
        <w:t>4.2.4.1 El Proyecto OWASP Top 10</w:t>
      </w:r>
      <w:bookmarkEnd w:id="1064"/>
      <w:bookmarkEnd w:id="1065"/>
    </w:p>
    <w:p w:rsidR="007A5F03" w:rsidRDefault="007A5F03" w:rsidP="007A5F03">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w:t>
      </w:r>
      <w:r w:rsidR="001E13AB">
        <w:t xml:space="preserve">más </w:t>
      </w:r>
      <w:r>
        <w:t>causa están provocando.</w:t>
      </w:r>
    </w:p>
    <w:p w:rsidR="007A5F03" w:rsidRDefault="007A5F03" w:rsidP="007A5F03">
      <w:r>
        <w:tab/>
        <w:t>Dentro de las guías y materiales elaborados por la comunidad figura la guía agnóstica denominada OWASP Top 10, la cual es definida por OWASP (2013) como:</w:t>
      </w:r>
    </w:p>
    <w:p w:rsidR="007A5F03" w:rsidRDefault="007A5F03" w:rsidP="007A5F03">
      <w:pPr>
        <w:spacing w:line="360" w:lineRule="auto"/>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lastRenderedPageBreak/>
        <w:tab/>
      </w:r>
      <w:r w:rsidRPr="008B091E">
        <w:rPr>
          <w:lang w:val="es-ES"/>
        </w:rPr>
        <w:t xml:space="preserve">primera vez en 2003, con actualizaciones menores en 2004 y 2007. La </w:t>
      </w:r>
      <w:r>
        <w:rPr>
          <w:lang w:val="es-ES"/>
        </w:rPr>
        <w:tab/>
      </w:r>
      <w:r w:rsidRPr="008B091E">
        <w:rPr>
          <w:lang w:val="es-ES"/>
        </w:rPr>
        <w:t xml:space="preserve">versión 2010 fue renovada para dar prioridad al riesgo, no sólo a la </w:t>
      </w:r>
      <w:r>
        <w:rPr>
          <w:lang w:val="es-ES"/>
        </w:rPr>
        <w:tab/>
        <w:t>incidencia</w:t>
      </w:r>
      <w:r w:rsidRPr="008B091E">
        <w:rPr>
          <w:lang w:val="es-ES"/>
        </w:rPr>
        <w:t xml:space="preserve">. La edición 2013 sigue el mismo enfoque. </w:t>
      </w:r>
      <w:r>
        <w:rPr>
          <w:lang w:val="es-ES"/>
        </w:rPr>
        <w:t>(p.2).</w:t>
      </w:r>
    </w:p>
    <w:p w:rsidR="007A5F03" w:rsidRDefault="007A5F03" w:rsidP="007A5F03">
      <w:r>
        <w:tab/>
        <w:t>La guía del OWASP Top 10 es ampliamente utilizada en la creación de herramientas, estándares, manuales y componentes entre otros mucho otras ideas innovadoras.</w:t>
      </w:r>
    </w:p>
    <w:p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rsidR="007A5F03" w:rsidRPr="005B30BE" w:rsidRDefault="007A5F03" w:rsidP="007A5F03">
      <w:pPr>
        <w:pStyle w:val="Epgrafe"/>
        <w:jc w:val="center"/>
        <w:rPr>
          <w:color w:val="auto"/>
          <w:sz w:val="24"/>
          <w:szCs w:val="24"/>
        </w:rPr>
      </w:pPr>
      <w:bookmarkStart w:id="1066" w:name="_Toc277170792"/>
      <w:bookmarkStart w:id="1067" w:name="_Toc277602555"/>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26</w:t>
      </w:r>
      <w:r w:rsidR="001216AC" w:rsidRPr="005B30BE">
        <w:rPr>
          <w:color w:val="auto"/>
          <w:sz w:val="24"/>
          <w:szCs w:val="24"/>
        </w:rPr>
        <w:fldChar w:fldCharType="end"/>
      </w:r>
      <w:r w:rsidRPr="005B30BE">
        <w:rPr>
          <w:color w:val="auto"/>
          <w:sz w:val="24"/>
          <w:szCs w:val="24"/>
        </w:rPr>
        <w:t xml:space="preserve"> Modelo de riesgos</w:t>
      </w:r>
      <w:bookmarkEnd w:id="1066"/>
      <w:bookmarkEnd w:id="1067"/>
    </w:p>
    <w:p w:rsidR="007A5F03" w:rsidRDefault="007A5F03" w:rsidP="007A5F03">
      <w:r>
        <w:rPr>
          <w:noProof/>
          <w:lang w:val="en-US"/>
        </w:rPr>
        <w:drawing>
          <wp:inline distT="0" distB="0" distL="0" distR="0">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864995"/>
                    </a:xfrm>
                    <a:prstGeom prst="rect">
                      <a:avLst/>
                    </a:prstGeom>
                  </pic:spPr>
                </pic:pic>
              </a:graphicData>
            </a:graphic>
          </wp:inline>
        </w:drawing>
      </w:r>
    </w:p>
    <w:p w:rsidR="007A5F03" w:rsidRPr="00DB2A10" w:rsidRDefault="007A5F03" w:rsidP="007A5F03">
      <w:pPr>
        <w:jc w:val="center"/>
        <w:rPr>
          <w:b/>
        </w:rPr>
      </w:pPr>
      <w:r w:rsidRPr="00DB2A10">
        <w:rPr>
          <w:b/>
        </w:rPr>
        <w:t>Fuente: OWASP Top 10 2013 Español</w:t>
      </w:r>
    </w:p>
    <w:p w:rsidR="00E12344" w:rsidRPr="006E0C1D" w:rsidRDefault="00E12344" w:rsidP="009E2C2F">
      <w:pPr>
        <w:spacing w:line="360" w:lineRule="auto"/>
      </w:pPr>
    </w:p>
    <w:p w:rsidR="005462F1" w:rsidRDefault="005462F1" w:rsidP="00E12344">
      <w:pPr>
        <w:pStyle w:val="Ttulo3"/>
        <w:rPr>
          <w:b/>
        </w:rPr>
      </w:pPr>
      <w:bookmarkStart w:id="1068" w:name="_Toc277169325"/>
      <w:bookmarkStart w:id="1069" w:name="_Toc277170755"/>
    </w:p>
    <w:p w:rsidR="007B5787" w:rsidRPr="007B5787" w:rsidRDefault="007B5787" w:rsidP="007B5787"/>
    <w:p w:rsidR="004E5EDB" w:rsidRDefault="001E0BB8" w:rsidP="001E0BB8">
      <w:pPr>
        <w:pStyle w:val="Ttulo2"/>
      </w:pPr>
      <w:bookmarkStart w:id="1070" w:name="_Toc277169332"/>
      <w:bookmarkStart w:id="1071" w:name="_Toc277170776"/>
      <w:bookmarkStart w:id="1072" w:name="_Toc277602465"/>
      <w:bookmarkEnd w:id="1068"/>
      <w:bookmarkEnd w:id="1069"/>
      <w:r>
        <w:lastRenderedPageBreak/>
        <w:t>1</w:t>
      </w:r>
      <w:r w:rsidR="004E5EDB">
        <w:t>.</w:t>
      </w:r>
      <w:r>
        <w:t>3</w:t>
      </w:r>
      <w:r w:rsidR="004E5EDB">
        <w:t xml:space="preserve"> Diseño de la solución</w:t>
      </w:r>
      <w:bookmarkEnd w:id="1070"/>
      <w:bookmarkEnd w:id="1071"/>
      <w:bookmarkEnd w:id="1072"/>
    </w:p>
    <w:p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rsidR="004E5EDB" w:rsidRDefault="004E5EDB" w:rsidP="004E5EDB">
      <w:proofErr w:type="spellStart"/>
      <w:r>
        <w:t>Espostito</w:t>
      </w:r>
      <w:proofErr w:type="spellEnd"/>
      <w:r>
        <w:t xml:space="preserve"> &amp; </w:t>
      </w:r>
      <w:proofErr w:type="spellStart"/>
      <w:r>
        <w:t>Saltarello</w:t>
      </w:r>
      <w:proofErr w:type="spellEnd"/>
      <w:r>
        <w:t xml:space="preserve"> (2009) indican que:</w:t>
      </w:r>
    </w:p>
    <w:p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rsidR="004E5EDB" w:rsidRDefault="004E5EDB" w:rsidP="004E5EDB">
      <w:r>
        <w:t xml:space="preserve">Tal como se puede apreciar, el punto de vista de los autores refleja la importancia de aplicar el arte del diseño a la industria del software, lo cual permite que se creen aplicaciones que no solamente resuelven una </w:t>
      </w:r>
      <w:r>
        <w:lastRenderedPageBreak/>
        <w:t>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rsidR="007B5787" w:rsidRPr="00E12344" w:rsidRDefault="007B5787" w:rsidP="007B5787">
      <w:pPr>
        <w:pStyle w:val="Ttulo3"/>
        <w:rPr>
          <w:b/>
        </w:rPr>
      </w:pPr>
      <w:bookmarkStart w:id="1073" w:name="_Toc277602466"/>
      <w:r w:rsidRPr="00E12344">
        <w:rPr>
          <w:b/>
        </w:rPr>
        <w:t>1.</w:t>
      </w:r>
      <w:r>
        <w:rPr>
          <w:b/>
        </w:rPr>
        <w:t>3</w:t>
      </w:r>
      <w:r w:rsidRPr="00E12344">
        <w:rPr>
          <w:b/>
        </w:rPr>
        <w:t>.1 UML</w:t>
      </w:r>
      <w:bookmarkEnd w:id="1073"/>
    </w:p>
    <w:p w:rsidR="007B5787" w:rsidRDefault="007B5787" w:rsidP="007B5787">
      <w:r>
        <w:tab/>
        <w:t>UML, por sus siglas en inglés, es el acrónimo de Lenguaje de Modelado Unificado un lenguaje gráfico de propósito general el cual se ha convertido en un estándar en el momento de modelar un sistema.</w:t>
      </w:r>
    </w:p>
    <w:p w:rsidR="007B5787" w:rsidRDefault="007B5787" w:rsidP="007B5787">
      <w:r>
        <w:tab/>
        <w:t xml:space="preserve">Esposito &amp; </w:t>
      </w:r>
      <w:proofErr w:type="spellStart"/>
      <w:r>
        <w:t>Saltarello</w:t>
      </w:r>
      <w:proofErr w:type="spellEnd"/>
      <w:r>
        <w:t xml:space="preserve"> (2009) afirman que:</w:t>
      </w:r>
    </w:p>
    <w:p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tab/>
        <w:t xml:space="preserve">lenguaje de modelado de propósito general, también provee </w:t>
      </w:r>
      <w:r>
        <w:tab/>
        <w:t>herramientas para personalizar a un dominio específico. (p. 31).</w:t>
      </w:r>
    </w:p>
    <w:p w:rsidR="007B5787" w:rsidRDefault="007B5787" w:rsidP="007B5787">
      <w:pPr>
        <w:spacing w:line="360" w:lineRule="auto"/>
      </w:pPr>
    </w:p>
    <w:p w:rsidR="007B5787" w:rsidRDefault="007B5787" w:rsidP="007B5787">
      <w:pPr>
        <w:spacing w:line="360" w:lineRule="auto"/>
      </w:pPr>
      <w:r>
        <w:tab/>
        <w:t>En esta investigación se hará uso de las herramientas proporcionadas por UML entre las que figuran los casos de uso y diagramas de clases.</w:t>
      </w:r>
    </w:p>
    <w:p w:rsidR="007B5787" w:rsidRDefault="007B5787" w:rsidP="007B5787">
      <w:pPr>
        <w:spacing w:line="360" w:lineRule="auto"/>
      </w:pPr>
    </w:p>
    <w:p w:rsidR="007B5787" w:rsidRPr="009E2C2F" w:rsidRDefault="007B5787" w:rsidP="007B5787">
      <w:pPr>
        <w:spacing w:line="360" w:lineRule="auto"/>
      </w:pPr>
    </w:p>
    <w:p w:rsidR="007B5787" w:rsidRPr="00E12344" w:rsidRDefault="007B5787" w:rsidP="007B5787">
      <w:pPr>
        <w:pStyle w:val="Ttulo3"/>
        <w:rPr>
          <w:b/>
        </w:rPr>
      </w:pPr>
      <w:bookmarkStart w:id="1074" w:name="_Toc277169326"/>
      <w:bookmarkStart w:id="1075" w:name="_Toc277170756"/>
      <w:bookmarkStart w:id="1076" w:name="_Toc277602467"/>
      <w:r w:rsidRPr="00E12344">
        <w:rPr>
          <w:b/>
        </w:rPr>
        <w:lastRenderedPageBreak/>
        <w:t>1.</w:t>
      </w:r>
      <w:r>
        <w:rPr>
          <w:b/>
        </w:rPr>
        <w:t>3</w:t>
      </w:r>
      <w:r w:rsidRPr="00E12344">
        <w:rPr>
          <w:b/>
        </w:rPr>
        <w:t>.2 Casos de uso</w:t>
      </w:r>
      <w:bookmarkEnd w:id="1074"/>
      <w:bookmarkEnd w:id="1075"/>
      <w:bookmarkEnd w:id="1076"/>
    </w:p>
    <w:p w:rsidR="007B5787" w:rsidRDefault="007B5787" w:rsidP="007B5787">
      <w:r>
        <w:tab/>
        <w:t xml:space="preserve">En esta sección se detallan los casos de uso de la extensión de seguridad para Visual Studio .NET y la relación entre los componentes del prototipo. Según afirman Esposito &amp; </w:t>
      </w:r>
      <w:proofErr w:type="spellStart"/>
      <w:r>
        <w:t>Saltarello</w:t>
      </w:r>
      <w:proofErr w:type="spellEnd"/>
      <w:r>
        <w:t xml:space="preserve"> (2009) “… un caso de uso es una interacción entre el sistema y uno de sus actores. Un caso de uso muestra lo que cada actor hace.” (p. 43).</w:t>
      </w:r>
    </w:p>
    <w:p w:rsidR="007B5787" w:rsidRDefault="007B5787" w:rsidP="007B5787">
      <w:pPr>
        <w:pStyle w:val="Ttulo3"/>
      </w:pPr>
      <w:bookmarkStart w:id="1077" w:name="_Toc277170757"/>
      <w:bookmarkStart w:id="1078" w:name="_Toc277602468"/>
      <w:r>
        <w:t>1.3.2.1 Creación de un proyecto nuevo o selección de uno existente</w:t>
      </w:r>
      <w:bookmarkEnd w:id="1077"/>
      <w:bookmarkEnd w:id="1078"/>
    </w:p>
    <w:p w:rsidR="007B5787" w:rsidRPr="00474826" w:rsidRDefault="007B5787" w:rsidP="007B5787">
      <w:pPr>
        <w:pStyle w:val="Epgrafe"/>
        <w:keepNext/>
        <w:jc w:val="center"/>
        <w:rPr>
          <w:color w:val="auto"/>
          <w:sz w:val="24"/>
          <w:szCs w:val="24"/>
        </w:rPr>
      </w:pPr>
      <w:bookmarkStart w:id="1079" w:name="_Toc277602556"/>
      <w:r w:rsidRPr="00474826">
        <w:rPr>
          <w:color w:val="auto"/>
          <w:sz w:val="24"/>
          <w:szCs w:val="24"/>
        </w:rPr>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Pr>
          <w:noProof/>
          <w:color w:val="auto"/>
          <w:sz w:val="24"/>
          <w:szCs w:val="24"/>
        </w:rPr>
        <w:t>27</w:t>
      </w:r>
      <w:r w:rsidR="001216AC" w:rsidRPr="00474826">
        <w:rPr>
          <w:color w:val="auto"/>
          <w:sz w:val="24"/>
          <w:szCs w:val="24"/>
        </w:rPr>
        <w:fldChar w:fldCharType="end"/>
      </w:r>
      <w:r w:rsidRPr="00474826">
        <w:rPr>
          <w:color w:val="auto"/>
          <w:sz w:val="24"/>
          <w:szCs w:val="24"/>
        </w:rPr>
        <w:t xml:space="preserve"> Caso de uso 1 - Creación o selección de un proyecto</w:t>
      </w:r>
      <w:bookmarkEnd w:id="1079"/>
    </w:p>
    <w:p w:rsidR="007B5787" w:rsidRDefault="007B5787" w:rsidP="007B5787">
      <w:r>
        <w:rPr>
          <w:noProof/>
          <w:lang w:val="en-US"/>
        </w:rPr>
        <w:drawing>
          <wp:inline distT="0" distB="0" distL="0" distR="0">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37205"/>
                    </a:xfrm>
                    <a:prstGeom prst="rect">
                      <a:avLst/>
                    </a:prstGeom>
                  </pic:spPr>
                </pic:pic>
              </a:graphicData>
            </a:graphic>
          </wp:inline>
        </w:drawing>
      </w:r>
    </w:p>
    <w:p w:rsidR="007B5787" w:rsidRDefault="007B5787" w:rsidP="007B5787">
      <w:pPr>
        <w:pStyle w:val="Ttulo4"/>
        <w:jc w:val="center"/>
      </w:pPr>
      <w:bookmarkStart w:id="1080" w:name="_Toc277170760"/>
      <w:r>
        <w:t>Fuente: Propia</w:t>
      </w:r>
      <w:bookmarkEnd w:id="1080"/>
    </w:p>
    <w:p w:rsidR="004B6297" w:rsidRPr="004B6297" w:rsidRDefault="004B6297" w:rsidP="004B6297">
      <w:pPr>
        <w:pStyle w:val="Epgrafe"/>
        <w:keepNext/>
        <w:jc w:val="center"/>
        <w:rPr>
          <w:color w:val="auto"/>
          <w:sz w:val="24"/>
          <w:szCs w:val="24"/>
        </w:rPr>
      </w:pPr>
      <w:bookmarkStart w:id="1081" w:name="_Toc277602506"/>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3D5270">
        <w:rPr>
          <w:noProof/>
          <w:color w:val="auto"/>
          <w:sz w:val="24"/>
          <w:szCs w:val="24"/>
        </w:rPr>
        <w:t>5</w:t>
      </w:r>
      <w:r w:rsidR="001216AC" w:rsidRPr="004B6297">
        <w:rPr>
          <w:color w:val="auto"/>
          <w:sz w:val="24"/>
          <w:szCs w:val="24"/>
        </w:rPr>
        <w:fldChar w:fldCharType="end"/>
      </w:r>
      <w:r w:rsidRPr="004B6297">
        <w:rPr>
          <w:color w:val="auto"/>
          <w:sz w:val="24"/>
          <w:szCs w:val="24"/>
        </w:rPr>
        <w:t xml:space="preserve"> Creación o selección de un proyecto existente.</w:t>
      </w:r>
      <w:bookmarkEnd w:id="108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6"/>
        <w:gridCol w:w="4880"/>
      </w:tblGrid>
      <w:tr w:rsidR="007B5787" w:rsidTr="003D2EBC">
        <w:trPr>
          <w:cantSplit/>
        </w:trPr>
        <w:tc>
          <w:tcPr>
            <w:tcW w:w="2859" w:type="dxa"/>
          </w:tcPr>
          <w:p w:rsidR="007B5787" w:rsidRDefault="007B5787" w:rsidP="003D2EBC">
            <w:pPr>
              <w:rPr>
                <w:rFonts w:cs="Arial"/>
                <w:b/>
                <w:bCs/>
                <w:sz w:val="22"/>
              </w:rPr>
            </w:pPr>
            <w:r>
              <w:rPr>
                <w:rFonts w:cs="Arial"/>
                <w:b/>
                <w:bCs/>
                <w:sz w:val="22"/>
              </w:rPr>
              <w:t>CU:01</w:t>
            </w:r>
          </w:p>
        </w:tc>
        <w:tc>
          <w:tcPr>
            <w:tcW w:w="5666" w:type="dxa"/>
            <w:gridSpan w:val="2"/>
          </w:tcPr>
          <w:p w:rsidR="007B5787" w:rsidRDefault="007B5787" w:rsidP="003D2EBC">
            <w:pPr>
              <w:rPr>
                <w:rFonts w:cs="Arial"/>
                <w:sz w:val="22"/>
              </w:rPr>
            </w:pPr>
            <w:r>
              <w:rPr>
                <w:rFonts w:cs="Arial"/>
                <w:sz w:val="22"/>
              </w:rPr>
              <w:t>Inicio de un proyecto nuevo o existente en Visual Studio</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usuario (desarrollador de software en el lenguaje C#)</w:t>
            </w:r>
            <w:proofErr w:type="gramStart"/>
            <w:r>
              <w:rPr>
                <w:rFonts w:cs="Arial"/>
                <w:sz w:val="22"/>
              </w:rPr>
              <w:t>,ejecuta</w:t>
            </w:r>
            <w:proofErr w:type="gramEnd"/>
            <w:r>
              <w:rPr>
                <w:rFonts w:cs="Arial"/>
                <w:sz w:val="22"/>
              </w:rPr>
              <w:t xml:space="preserve"> una instancia nueva del IDE de Visual Studio, el cual muestra una pantalla inicial donde el usuario podrá seleccionar un proyecto (aplicación) existente o crear un nuevo proyecto.</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6" w:type="dxa"/>
          </w:tcPr>
          <w:p w:rsidR="007B5787" w:rsidRDefault="007B5787" w:rsidP="003D2EBC">
            <w:pPr>
              <w:rPr>
                <w:rFonts w:cs="Arial"/>
                <w:b/>
                <w:bCs/>
                <w:sz w:val="22"/>
              </w:rPr>
            </w:pPr>
            <w:r>
              <w:rPr>
                <w:rFonts w:cs="Arial"/>
                <w:b/>
                <w:bCs/>
                <w:sz w:val="22"/>
              </w:rPr>
              <w:t>Paso</w:t>
            </w:r>
          </w:p>
        </w:tc>
        <w:tc>
          <w:tcPr>
            <w:tcW w:w="4880"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spacing w:line="360" w:lineRule="auto"/>
              <w:jc w:val="center"/>
              <w:rPr>
                <w:rFonts w:cs="Arial"/>
                <w:sz w:val="22"/>
              </w:rPr>
            </w:pPr>
            <w:r>
              <w:rPr>
                <w:rFonts w:cs="Arial"/>
                <w:sz w:val="22"/>
              </w:rPr>
              <w:t>1</w:t>
            </w:r>
          </w:p>
        </w:tc>
        <w:tc>
          <w:tcPr>
            <w:tcW w:w="4880" w:type="dxa"/>
          </w:tcPr>
          <w:p w:rsidR="007B5787" w:rsidRDefault="007B5787" w:rsidP="003D2EBC">
            <w:pPr>
              <w:spacing w:line="360" w:lineRule="auto"/>
              <w:rPr>
                <w:rFonts w:cs="Arial"/>
                <w:sz w:val="22"/>
              </w:rPr>
            </w:pPr>
            <w:r>
              <w:rPr>
                <w:rFonts w:cs="Arial"/>
                <w:sz w:val="22"/>
              </w:rPr>
              <w:t>El desarrollador inicia una instancia de Visual Studio .NET</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2</w:t>
            </w:r>
          </w:p>
        </w:tc>
        <w:tc>
          <w:tcPr>
            <w:tcW w:w="4880" w:type="dxa"/>
          </w:tcPr>
          <w:p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3</w:t>
            </w:r>
          </w:p>
        </w:tc>
        <w:tc>
          <w:tcPr>
            <w:tcW w:w="4880" w:type="dxa"/>
          </w:tcPr>
          <w:p w:rsidR="007B5787" w:rsidRDefault="007B5787" w:rsidP="003D2EBC">
            <w:pPr>
              <w:spacing w:line="360" w:lineRule="auto"/>
              <w:rPr>
                <w:rFonts w:cs="Arial"/>
                <w:sz w:val="22"/>
              </w:rPr>
            </w:pPr>
            <w:r>
              <w:rPr>
                <w:rFonts w:cs="Arial"/>
                <w:sz w:val="22"/>
              </w:rPr>
              <w:t>El desarrollador selecciona un proyecto Web (desarrollado en C#) existente o crea un proyecto nuevo.</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4</w:t>
            </w:r>
          </w:p>
        </w:tc>
        <w:tc>
          <w:tcPr>
            <w:tcW w:w="4880" w:type="dxa"/>
          </w:tcPr>
          <w:p w:rsidR="007B5787" w:rsidRDefault="007B5787" w:rsidP="003D2EBC">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rPr>
                <w:rFonts w:cs="Arial"/>
                <w:sz w:val="22"/>
              </w:rPr>
            </w:pPr>
            <w:r>
              <w:rPr>
                <w:rFonts w:cs="Arial"/>
                <w:sz w:val="22"/>
              </w:rPr>
              <w:t>Análisis de código fuente es ejecutado.</w:t>
            </w:r>
          </w:p>
          <w:p w:rsidR="007B5787" w:rsidRDefault="007B5787" w:rsidP="003D2EBC">
            <w:pPr>
              <w:rPr>
                <w:rFonts w:cs="Arial"/>
                <w:sz w:val="22"/>
              </w:rPr>
            </w:pPr>
          </w:p>
          <w:p w:rsidR="007B5787" w:rsidRDefault="007B5787" w:rsidP="003D2EBC">
            <w:pPr>
              <w:rPr>
                <w:rFonts w:cs="Arial"/>
                <w:sz w:val="22"/>
              </w:rPr>
            </w:pPr>
          </w:p>
        </w:tc>
      </w:tr>
      <w:tr w:rsidR="007B5787" w:rsidTr="003D2EBC">
        <w:trPr>
          <w:cantSplit/>
        </w:trPr>
        <w:tc>
          <w:tcPr>
            <w:tcW w:w="2859" w:type="dxa"/>
            <w:vMerge w:val="restart"/>
          </w:tcPr>
          <w:p w:rsidR="007B5787" w:rsidRDefault="007B5787" w:rsidP="003D2EBC">
            <w:r w:rsidRPr="009557A7">
              <w:rPr>
                <w:rFonts w:cs="Arial"/>
                <w:b/>
                <w:bCs/>
                <w:sz w:val="22"/>
              </w:rPr>
              <w:t>Excepciones</w:t>
            </w:r>
          </w:p>
        </w:tc>
        <w:tc>
          <w:tcPr>
            <w:tcW w:w="786" w:type="dxa"/>
          </w:tcPr>
          <w:p w:rsidR="007B5787" w:rsidRDefault="007B5787" w:rsidP="003D2EBC">
            <w:pPr>
              <w:jc w:val="center"/>
              <w:rPr>
                <w:rFonts w:cs="Arial"/>
                <w:b/>
                <w:bCs/>
                <w:sz w:val="22"/>
              </w:rPr>
            </w:pPr>
            <w:r>
              <w:rPr>
                <w:rFonts w:cs="Arial"/>
                <w:b/>
                <w:bCs/>
                <w:sz w:val="22"/>
              </w:rPr>
              <w:t>Paso</w:t>
            </w:r>
          </w:p>
        </w:tc>
        <w:tc>
          <w:tcPr>
            <w:tcW w:w="4880"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1</w:t>
            </w:r>
          </w:p>
        </w:tc>
        <w:tc>
          <w:tcPr>
            <w:tcW w:w="4880" w:type="dxa"/>
          </w:tcPr>
          <w:p w:rsidR="007B5787" w:rsidRDefault="007B5787" w:rsidP="003D2EBC">
            <w:pPr>
              <w:spacing w:line="360" w:lineRule="auto"/>
              <w:rPr>
                <w:rFonts w:cs="Arial"/>
                <w:sz w:val="22"/>
              </w:rPr>
            </w:pPr>
            <w:r>
              <w:rPr>
                <w:rFonts w:cs="Arial"/>
                <w:sz w:val="22"/>
              </w:rPr>
              <w:t>La computadora del desarrollador no cuenta con los requisitos mínimos de software y hardware necesarios para instalar Visual Studio .NET.</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2</w:t>
            </w:r>
          </w:p>
        </w:tc>
        <w:tc>
          <w:tcPr>
            <w:tcW w:w="4880" w:type="dxa"/>
          </w:tcPr>
          <w:p w:rsidR="007B5787" w:rsidRDefault="007B5787" w:rsidP="003D2EBC">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rsidR="007B5787" w:rsidRDefault="007B5787" w:rsidP="003D2EBC">
            <w:pPr>
              <w:spacing w:line="360" w:lineRule="auto"/>
              <w:rPr>
                <w:rFonts w:cs="Arial"/>
                <w:sz w:val="22"/>
              </w:rPr>
            </w:pP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6" w:type="dxa"/>
          </w:tcPr>
          <w:p w:rsidR="007B5787" w:rsidRDefault="007B5787" w:rsidP="003D2EBC">
            <w:pPr>
              <w:rPr>
                <w:rFonts w:cs="Arial"/>
                <w:b/>
                <w:bCs/>
                <w:sz w:val="22"/>
              </w:rPr>
            </w:pPr>
            <w:r>
              <w:rPr>
                <w:rFonts w:cs="Arial"/>
                <w:b/>
                <w:bCs/>
                <w:sz w:val="22"/>
              </w:rPr>
              <w:t>Paso</w:t>
            </w:r>
          </w:p>
        </w:tc>
        <w:tc>
          <w:tcPr>
            <w:tcW w:w="4880"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6" w:type="dxa"/>
          </w:tcPr>
          <w:p w:rsidR="007B5787" w:rsidRDefault="007B5787" w:rsidP="003D2EBC">
            <w:pPr>
              <w:jc w:val="center"/>
              <w:rPr>
                <w:rFonts w:cs="Arial"/>
                <w:sz w:val="22"/>
              </w:rPr>
            </w:pPr>
            <w:r>
              <w:rPr>
                <w:rFonts w:cs="Arial"/>
                <w:sz w:val="22"/>
              </w:rPr>
              <w:t>1</w:t>
            </w:r>
          </w:p>
        </w:tc>
        <w:tc>
          <w:tcPr>
            <w:tcW w:w="4880" w:type="dxa"/>
          </w:tcPr>
          <w:p w:rsidR="007B5787" w:rsidRDefault="007B5787" w:rsidP="003D2EBC">
            <w:pPr>
              <w:spacing w:line="360" w:lineRule="auto"/>
              <w:rPr>
                <w:rFonts w:cs="Arial"/>
                <w:sz w:val="22"/>
              </w:rPr>
            </w:pPr>
            <w:r>
              <w:rPr>
                <w:rFonts w:cs="Arial"/>
                <w:sz w:val="22"/>
              </w:rPr>
              <w:t>De 1 a 3 minutos dependiendo de las características de software y hardware de la computadora del desarrollador.</w:t>
            </w:r>
          </w:p>
        </w:tc>
      </w:tr>
      <w:tr w:rsidR="007B5787" w:rsidTr="003D2EBC">
        <w:trPr>
          <w:cantSplit/>
        </w:trPr>
        <w:tc>
          <w:tcPr>
            <w:tcW w:w="2859" w:type="dxa"/>
          </w:tcPr>
          <w:p w:rsidR="007B5787" w:rsidRDefault="007B5787" w:rsidP="003D2EBC">
            <w:pPr>
              <w:rPr>
                <w:rFonts w:cs="Arial"/>
                <w:b/>
                <w:bCs/>
                <w:sz w:val="22"/>
              </w:rPr>
            </w:pPr>
            <w:r>
              <w:rPr>
                <w:rFonts w:cs="Arial"/>
                <w:b/>
                <w:bCs/>
                <w:sz w:val="22"/>
              </w:rPr>
              <w:t>Frecuencia esperada</w:t>
            </w:r>
          </w:p>
        </w:tc>
        <w:tc>
          <w:tcPr>
            <w:tcW w:w="5666" w:type="dxa"/>
            <w:gridSpan w:val="2"/>
          </w:tcPr>
          <w:p w:rsidR="007B5787" w:rsidRDefault="007B5787" w:rsidP="003D2EBC">
            <w:pPr>
              <w:rPr>
                <w:rFonts w:cs="Arial"/>
                <w:sz w:val="22"/>
              </w:rPr>
            </w:pPr>
            <w:r>
              <w:rPr>
                <w:rFonts w:cs="Arial"/>
                <w:sz w:val="22"/>
              </w:rPr>
              <w:t>&lt;nº de veces&gt; veces / &lt;unidad de tiempo&gt;</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1E13AB">
            <w:pPr>
              <w:rPr>
                <w:rFonts w:cs="Arial"/>
                <w:sz w:val="22"/>
              </w:rPr>
            </w:pPr>
            <w:r>
              <w:rPr>
                <w:rFonts w:cs="Arial"/>
                <w:sz w:val="22"/>
              </w:rPr>
              <w:t>Inmediatamente.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Pr="00D5539B" w:rsidRDefault="007B5787" w:rsidP="007B5787">
      <w:pPr>
        <w:pStyle w:val="Ttulo3"/>
        <w:jc w:val="center"/>
        <w:rPr>
          <w:b/>
        </w:rPr>
      </w:pPr>
      <w:bookmarkStart w:id="1082" w:name="_Toc277170762"/>
      <w:bookmarkStart w:id="1083" w:name="_Toc277602469"/>
      <w:r w:rsidRPr="00D5539B">
        <w:rPr>
          <w:b/>
        </w:rPr>
        <w:t>Fuente: Propia</w:t>
      </w:r>
      <w:bookmarkEnd w:id="1082"/>
      <w:bookmarkEnd w:id="1083"/>
    </w:p>
    <w:p w:rsidR="007B5787" w:rsidRDefault="007B5787" w:rsidP="007B5787">
      <w:pPr>
        <w:pStyle w:val="Ttulo3"/>
      </w:pPr>
      <w:bookmarkStart w:id="1084" w:name="_Toc277170763"/>
      <w:bookmarkStart w:id="1085" w:name="_Toc277602470"/>
      <w:r>
        <w:t>1.3.2.2 Compilación como servicio</w:t>
      </w:r>
      <w:bookmarkEnd w:id="1084"/>
      <w:bookmarkEnd w:id="1085"/>
    </w:p>
    <w:p w:rsidR="007B5787" w:rsidRDefault="007B5787" w:rsidP="007B5787">
      <w:r>
        <w:tab/>
        <w:t xml:space="preserve">Este caso de uso muestra el proceso de compilación del código fuente por medio de la plataforma Roslyn, donde se tiene mayor control sobre el proceso de compilación. El enfoque que proporciona la plataforma de compilación Roslyn se le denomina de forma genérica bajo el nombre de compilación como servicio, y tiene como función primordial habilitar al desarrollador a poder extender de cierta forma el proceso de compilación, esto </w:t>
      </w:r>
      <w:r>
        <w:lastRenderedPageBreak/>
        <w:t xml:space="preserve">por medio de la implementación de reglas específicas o incluso cambios en el código fuente (denominado </w:t>
      </w:r>
      <w:proofErr w:type="spellStart"/>
      <w:r>
        <w:t>refactoring</w:t>
      </w:r>
      <w:proofErr w:type="spellEnd"/>
      <w:r>
        <w:t>).</w:t>
      </w:r>
    </w:p>
    <w:p w:rsidR="007B5787" w:rsidRPr="00474826" w:rsidRDefault="007B5787" w:rsidP="007B5787">
      <w:pPr>
        <w:pStyle w:val="Epgrafe"/>
        <w:keepNext/>
        <w:jc w:val="center"/>
        <w:rPr>
          <w:color w:val="auto"/>
          <w:sz w:val="24"/>
          <w:szCs w:val="24"/>
        </w:rPr>
      </w:pPr>
      <w:bookmarkStart w:id="1086" w:name="_Toc277602557"/>
      <w:r w:rsidRPr="00474826">
        <w:rPr>
          <w:color w:val="auto"/>
          <w:sz w:val="24"/>
          <w:szCs w:val="24"/>
        </w:rPr>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Pr>
          <w:noProof/>
          <w:color w:val="auto"/>
          <w:sz w:val="24"/>
          <w:szCs w:val="24"/>
        </w:rPr>
        <w:t>28</w:t>
      </w:r>
      <w:r w:rsidR="001216AC" w:rsidRPr="00474826">
        <w:rPr>
          <w:color w:val="auto"/>
          <w:sz w:val="24"/>
          <w:szCs w:val="24"/>
        </w:rPr>
        <w:fldChar w:fldCharType="end"/>
      </w:r>
      <w:r w:rsidRPr="00474826">
        <w:rPr>
          <w:color w:val="auto"/>
          <w:sz w:val="24"/>
          <w:szCs w:val="24"/>
        </w:rPr>
        <w:t xml:space="preserve"> Caso de Uso 2 - Compilación como servicio</w:t>
      </w:r>
      <w:bookmarkEnd w:id="1086"/>
    </w:p>
    <w:p w:rsidR="007B5787" w:rsidRDefault="007B5787" w:rsidP="007B5787">
      <w:r>
        <w:rPr>
          <w:noProof/>
          <w:lang w:val="en-US"/>
        </w:rPr>
        <w:drawing>
          <wp:inline distT="0" distB="0" distL="0" distR="0">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847645"/>
                    </a:xfrm>
                    <a:prstGeom prst="rect">
                      <a:avLst/>
                    </a:prstGeom>
                  </pic:spPr>
                </pic:pic>
              </a:graphicData>
            </a:graphic>
          </wp:inline>
        </w:drawing>
      </w:r>
    </w:p>
    <w:p w:rsidR="007B5787" w:rsidRDefault="007B5787" w:rsidP="00FD322D">
      <w:pPr>
        <w:pStyle w:val="Ttulo4"/>
        <w:jc w:val="center"/>
      </w:pPr>
      <w:bookmarkStart w:id="1087" w:name="_Toc277170766"/>
      <w:r w:rsidRPr="00A74AEC">
        <w:t>Fuente: Propia</w:t>
      </w:r>
      <w:bookmarkStart w:id="1088" w:name="_Toc277170767"/>
      <w:bookmarkEnd w:id="1087"/>
    </w:p>
    <w:p w:rsidR="003D5270" w:rsidRPr="003D5270" w:rsidRDefault="003D5270" w:rsidP="003D5270">
      <w:pPr>
        <w:pStyle w:val="Epgrafe"/>
        <w:keepNext/>
        <w:jc w:val="center"/>
        <w:rPr>
          <w:color w:val="auto"/>
          <w:sz w:val="24"/>
          <w:szCs w:val="24"/>
        </w:rPr>
      </w:pPr>
      <w:bookmarkStart w:id="1089" w:name="_Toc277602507"/>
      <w:bookmarkEnd w:id="1088"/>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6</w:t>
      </w:r>
      <w:r w:rsidR="001216AC" w:rsidRPr="003D5270">
        <w:rPr>
          <w:color w:val="auto"/>
          <w:sz w:val="24"/>
          <w:szCs w:val="24"/>
        </w:rPr>
        <w:fldChar w:fldCharType="end"/>
      </w:r>
      <w:r w:rsidRPr="003D5270">
        <w:rPr>
          <w:color w:val="auto"/>
          <w:sz w:val="24"/>
          <w:szCs w:val="24"/>
        </w:rPr>
        <w:t xml:space="preserve"> Compilación del código fuente como servicio.</w:t>
      </w:r>
      <w:bookmarkEnd w:id="108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8"/>
        <w:gridCol w:w="785"/>
        <w:gridCol w:w="4882"/>
      </w:tblGrid>
      <w:tr w:rsidR="007B5787" w:rsidTr="003D2EBC">
        <w:trPr>
          <w:cantSplit/>
        </w:trPr>
        <w:tc>
          <w:tcPr>
            <w:tcW w:w="2858" w:type="dxa"/>
          </w:tcPr>
          <w:p w:rsidR="007B5787" w:rsidRDefault="007B5787" w:rsidP="003D2EBC">
            <w:pPr>
              <w:rPr>
                <w:rFonts w:cs="Arial"/>
                <w:b/>
                <w:bCs/>
                <w:sz w:val="22"/>
              </w:rPr>
            </w:pPr>
            <w:r>
              <w:rPr>
                <w:rFonts w:cs="Arial"/>
                <w:b/>
                <w:bCs/>
                <w:sz w:val="22"/>
              </w:rPr>
              <w:t>CU:02</w:t>
            </w:r>
          </w:p>
        </w:tc>
        <w:tc>
          <w:tcPr>
            <w:tcW w:w="5667" w:type="dxa"/>
            <w:gridSpan w:val="2"/>
          </w:tcPr>
          <w:p w:rsidR="007B5787" w:rsidRDefault="007B5787" w:rsidP="003D2EBC">
            <w:pPr>
              <w:rPr>
                <w:rFonts w:cs="Arial"/>
                <w:sz w:val="22"/>
              </w:rPr>
            </w:pPr>
            <w:r>
              <w:rPr>
                <w:rFonts w:cs="Arial"/>
                <w:sz w:val="22"/>
              </w:rPr>
              <w:t>Compilación del código fuente como servicio</w:t>
            </w:r>
          </w:p>
        </w:tc>
      </w:tr>
      <w:tr w:rsidR="007B5787" w:rsidTr="003D2EBC">
        <w:trPr>
          <w:cantSplit/>
        </w:trPr>
        <w:tc>
          <w:tcPr>
            <w:tcW w:w="2858" w:type="dxa"/>
          </w:tcPr>
          <w:p w:rsidR="007B5787" w:rsidRDefault="007B5787" w:rsidP="003D2EBC">
            <w:pPr>
              <w:rPr>
                <w:rFonts w:cs="Arial"/>
                <w:b/>
                <w:bCs/>
                <w:sz w:val="22"/>
              </w:rPr>
            </w:pPr>
            <w:r>
              <w:rPr>
                <w:rFonts w:cs="Arial"/>
                <w:b/>
                <w:bCs/>
                <w:sz w:val="22"/>
              </w:rPr>
              <w:t>Versión</w:t>
            </w:r>
          </w:p>
        </w:tc>
        <w:tc>
          <w:tcPr>
            <w:tcW w:w="5667"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8" w:type="dxa"/>
          </w:tcPr>
          <w:p w:rsidR="007B5787" w:rsidRDefault="007B5787" w:rsidP="003D2EBC">
            <w:pPr>
              <w:rPr>
                <w:rFonts w:cs="Arial"/>
                <w:b/>
                <w:bCs/>
                <w:sz w:val="22"/>
              </w:rPr>
            </w:pPr>
            <w:r>
              <w:rPr>
                <w:rFonts w:cs="Arial"/>
                <w:b/>
                <w:bCs/>
                <w:sz w:val="22"/>
              </w:rPr>
              <w:t>Autores</w:t>
            </w:r>
          </w:p>
        </w:tc>
        <w:tc>
          <w:tcPr>
            <w:tcW w:w="5667"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8" w:type="dxa"/>
          </w:tcPr>
          <w:p w:rsidR="007B5787" w:rsidRDefault="007B5787" w:rsidP="003D2EBC">
            <w:pPr>
              <w:rPr>
                <w:rFonts w:cs="Arial"/>
                <w:b/>
                <w:bCs/>
                <w:sz w:val="22"/>
              </w:rPr>
            </w:pPr>
            <w:r>
              <w:rPr>
                <w:rFonts w:cs="Arial"/>
                <w:b/>
                <w:bCs/>
                <w:sz w:val="22"/>
              </w:rPr>
              <w:t>Fuentes</w:t>
            </w:r>
          </w:p>
        </w:tc>
        <w:tc>
          <w:tcPr>
            <w:tcW w:w="5667" w:type="dxa"/>
            <w:gridSpan w:val="2"/>
          </w:tcPr>
          <w:p w:rsidR="007B5787" w:rsidRDefault="007B5787" w:rsidP="003D2EBC">
            <w:pPr>
              <w:rPr>
                <w:rFonts w:cs="Arial"/>
                <w:sz w:val="22"/>
              </w:rPr>
            </w:pPr>
          </w:p>
        </w:tc>
      </w:tr>
      <w:tr w:rsidR="007B5787" w:rsidTr="003D2EBC">
        <w:trPr>
          <w:cantSplit/>
        </w:trPr>
        <w:tc>
          <w:tcPr>
            <w:tcW w:w="2858" w:type="dxa"/>
          </w:tcPr>
          <w:p w:rsidR="007B5787" w:rsidRDefault="007B5787" w:rsidP="003D2EBC">
            <w:pPr>
              <w:rPr>
                <w:rFonts w:cs="Arial"/>
                <w:b/>
                <w:bCs/>
                <w:sz w:val="22"/>
              </w:rPr>
            </w:pPr>
            <w:r>
              <w:rPr>
                <w:rFonts w:cs="Arial"/>
                <w:b/>
                <w:bCs/>
                <w:sz w:val="22"/>
              </w:rPr>
              <w:lastRenderedPageBreak/>
              <w:t>Objetivos asociados</w:t>
            </w:r>
          </w:p>
        </w:tc>
        <w:tc>
          <w:tcPr>
            <w:tcW w:w="5667" w:type="dxa"/>
            <w:gridSpan w:val="2"/>
          </w:tcPr>
          <w:p w:rsidR="007B5787" w:rsidRDefault="007B5787" w:rsidP="003D2EBC">
            <w:pPr>
              <w:rPr>
                <w:rFonts w:cs="Arial"/>
                <w:sz w:val="22"/>
              </w:rPr>
            </w:pPr>
          </w:p>
        </w:tc>
      </w:tr>
      <w:tr w:rsidR="007B5787" w:rsidTr="003D2EBC">
        <w:trPr>
          <w:cantSplit/>
        </w:trPr>
        <w:tc>
          <w:tcPr>
            <w:tcW w:w="2858" w:type="dxa"/>
          </w:tcPr>
          <w:p w:rsidR="007B5787" w:rsidRDefault="007B5787" w:rsidP="003D2EBC">
            <w:pPr>
              <w:rPr>
                <w:rFonts w:cs="Arial"/>
                <w:b/>
                <w:bCs/>
                <w:sz w:val="22"/>
              </w:rPr>
            </w:pPr>
            <w:r>
              <w:rPr>
                <w:rFonts w:cs="Arial"/>
                <w:b/>
                <w:bCs/>
                <w:sz w:val="22"/>
              </w:rPr>
              <w:t>Descripción</w:t>
            </w:r>
          </w:p>
        </w:tc>
        <w:tc>
          <w:tcPr>
            <w:tcW w:w="5667" w:type="dxa"/>
            <w:gridSpan w:val="2"/>
          </w:tcPr>
          <w:p w:rsidR="007B5787" w:rsidRDefault="007B5787" w:rsidP="003D2EBC">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Roslyn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rsidTr="003D2EBC">
        <w:trPr>
          <w:cantSplit/>
        </w:trPr>
        <w:tc>
          <w:tcPr>
            <w:tcW w:w="2858" w:type="dxa"/>
          </w:tcPr>
          <w:p w:rsidR="007B5787" w:rsidRDefault="007B5787" w:rsidP="003D2EBC">
            <w:pPr>
              <w:rPr>
                <w:rFonts w:cs="Arial"/>
                <w:b/>
                <w:bCs/>
                <w:sz w:val="22"/>
              </w:rPr>
            </w:pPr>
            <w:r>
              <w:rPr>
                <w:rFonts w:cs="Arial"/>
                <w:b/>
                <w:bCs/>
                <w:sz w:val="22"/>
              </w:rPr>
              <w:t>Precondición</w:t>
            </w:r>
          </w:p>
        </w:tc>
        <w:tc>
          <w:tcPr>
            <w:tcW w:w="5667" w:type="dxa"/>
            <w:gridSpan w:val="2"/>
          </w:tcPr>
          <w:p w:rsidR="007B5787" w:rsidRDefault="007B5787" w:rsidP="003D2EBC">
            <w:pPr>
              <w:rPr>
                <w:rFonts w:cs="Arial"/>
                <w:sz w:val="22"/>
              </w:rPr>
            </w:pPr>
            <w:r>
              <w:rPr>
                <w:rFonts w:cs="Arial"/>
                <w:sz w:val="22"/>
              </w:rPr>
              <w:t>UC:01</w:t>
            </w:r>
          </w:p>
        </w:tc>
      </w:tr>
      <w:tr w:rsidR="007B5787" w:rsidTr="003D2EBC">
        <w:trPr>
          <w:cantSplit/>
        </w:trPr>
        <w:tc>
          <w:tcPr>
            <w:tcW w:w="2858"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2"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2" w:type="dxa"/>
          </w:tcPr>
          <w:p w:rsidR="007B5787" w:rsidRDefault="007B5787" w:rsidP="003D2EBC">
            <w:pPr>
              <w:spacing w:line="360" w:lineRule="auto"/>
              <w:rPr>
                <w:rFonts w:cs="Arial"/>
                <w:sz w:val="22"/>
              </w:rPr>
            </w:pPr>
            <w:r>
              <w:rPr>
                <w:rFonts w:cs="Arial"/>
                <w:sz w:val="22"/>
              </w:rPr>
              <w:t>El desarrollador de software inicia un proyecto Web basado en el lenguaje de programación C#.</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2" w:type="dxa"/>
          </w:tcPr>
          <w:p w:rsidR="007B5787" w:rsidRDefault="007B5787" w:rsidP="003D2EBC">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2" w:type="dxa"/>
          </w:tcPr>
          <w:p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2" w:type="dxa"/>
          </w:tcPr>
          <w:p w:rsidR="007B5787" w:rsidRDefault="007B5787" w:rsidP="003D2EBC">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2" w:type="dxa"/>
          </w:tcPr>
          <w:p w:rsidR="007B5787" w:rsidRDefault="007B5787" w:rsidP="003D2EBC">
            <w:pPr>
              <w:spacing w:line="360" w:lineRule="auto"/>
              <w:rPr>
                <w:rFonts w:cs="Arial"/>
                <w:sz w:val="22"/>
              </w:rPr>
            </w:pPr>
            <w:r>
              <w:rPr>
                <w:rFonts w:cs="Arial"/>
                <w:sz w:val="22"/>
              </w:rPr>
              <w:t>El desarrollador  observa la retroalimentación proporcionada por la herramienta y procede aceptar o rechazar la sugerencia brindada por el plugin con el objetivo de tener código fuente más seguro.</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2" w:type="dxa"/>
          </w:tcPr>
          <w:p w:rsidR="007B5787" w:rsidRDefault="007B5787" w:rsidP="003D2EBC">
            <w:pPr>
              <w:spacing w:line="360" w:lineRule="auto"/>
              <w:rPr>
                <w:rFonts w:cs="Arial"/>
                <w:sz w:val="22"/>
              </w:rPr>
            </w:pPr>
            <w:r>
              <w:rPr>
                <w:rFonts w:cs="Arial"/>
                <w:sz w:val="22"/>
              </w:rPr>
              <w:t xml:space="preserve">El plugin de Visual Studio realiza el </w:t>
            </w:r>
            <w:proofErr w:type="spellStart"/>
            <w:r>
              <w:rPr>
                <w:rFonts w:cs="Arial"/>
                <w:sz w:val="22"/>
              </w:rPr>
              <w:t>refactoring</w:t>
            </w:r>
            <w:proofErr w:type="spellEnd"/>
            <w:r>
              <w:rPr>
                <w:rFonts w:cs="Arial"/>
                <w:sz w:val="22"/>
              </w:rPr>
              <w:t xml:space="preserve"> del código fuente con el propósito de resolver el problema de seguridad encontrado en el código fuente.</w:t>
            </w:r>
          </w:p>
        </w:tc>
      </w:tr>
      <w:tr w:rsidR="007B5787" w:rsidTr="003D2EBC">
        <w:trPr>
          <w:cantSplit/>
        </w:trPr>
        <w:tc>
          <w:tcPr>
            <w:tcW w:w="2858" w:type="dxa"/>
          </w:tcPr>
          <w:p w:rsidR="007B5787" w:rsidRDefault="007B5787" w:rsidP="003D2EBC">
            <w:pPr>
              <w:rPr>
                <w:rFonts w:cs="Arial"/>
                <w:b/>
                <w:bCs/>
                <w:sz w:val="22"/>
              </w:rPr>
            </w:pPr>
            <w:proofErr w:type="spellStart"/>
            <w:r>
              <w:rPr>
                <w:rFonts w:cs="Arial"/>
                <w:b/>
                <w:bCs/>
                <w:sz w:val="22"/>
              </w:rPr>
              <w:t>Postcondición</w:t>
            </w:r>
            <w:proofErr w:type="spellEnd"/>
          </w:p>
        </w:tc>
        <w:tc>
          <w:tcPr>
            <w:tcW w:w="5667" w:type="dxa"/>
            <w:gridSpan w:val="2"/>
          </w:tcPr>
          <w:p w:rsidR="007B5787" w:rsidRDefault="007B5787" w:rsidP="003D2EBC">
            <w:pPr>
              <w:rPr>
                <w:rFonts w:cs="Arial"/>
                <w:sz w:val="22"/>
              </w:rPr>
            </w:pPr>
          </w:p>
        </w:tc>
      </w:tr>
      <w:tr w:rsidR="007B5787" w:rsidTr="003D2EBC">
        <w:trPr>
          <w:cantSplit/>
        </w:trPr>
        <w:tc>
          <w:tcPr>
            <w:tcW w:w="2858" w:type="dxa"/>
            <w:vMerge w:val="restart"/>
          </w:tcPr>
          <w:p w:rsidR="007B5787" w:rsidRDefault="007B5787" w:rsidP="003D2EBC">
            <w:bookmarkStart w:id="1090" w:name="_Toc277169327"/>
            <w:bookmarkStart w:id="1091" w:name="_Toc277170768"/>
            <w:r w:rsidRPr="00764293">
              <w:rPr>
                <w:rFonts w:cs="Arial"/>
                <w:b/>
                <w:bCs/>
                <w:sz w:val="22"/>
              </w:rPr>
              <w:t>Excepciones</w:t>
            </w:r>
            <w:bookmarkEnd w:id="1090"/>
            <w:bookmarkEnd w:id="1091"/>
          </w:p>
        </w:tc>
        <w:tc>
          <w:tcPr>
            <w:tcW w:w="785" w:type="dxa"/>
          </w:tcPr>
          <w:p w:rsidR="007B5787" w:rsidRDefault="007B5787" w:rsidP="003D2EBC">
            <w:pPr>
              <w:jc w:val="center"/>
              <w:rPr>
                <w:rFonts w:cs="Arial"/>
                <w:b/>
                <w:bCs/>
                <w:sz w:val="22"/>
              </w:rPr>
            </w:pPr>
            <w:r>
              <w:rPr>
                <w:rFonts w:cs="Arial"/>
                <w:b/>
                <w:bCs/>
                <w:sz w:val="22"/>
              </w:rPr>
              <w:t>Paso</w:t>
            </w:r>
          </w:p>
        </w:tc>
        <w:tc>
          <w:tcPr>
            <w:tcW w:w="4882"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2" w:type="dxa"/>
          </w:tcPr>
          <w:p w:rsidR="007B5787" w:rsidRDefault="007B5787" w:rsidP="003D2EBC">
            <w:pPr>
              <w:spacing w:line="360" w:lineRule="auto"/>
              <w:rPr>
                <w:rFonts w:cs="Arial"/>
                <w:sz w:val="22"/>
              </w:rPr>
            </w:pPr>
            <w:r>
              <w:rPr>
                <w:rFonts w:cs="Arial"/>
                <w:sz w:val="22"/>
              </w:rPr>
              <w:t>El desarrollador omite las recomendaciones proporcionadas por el plugin de seguridad, las cuales tienen un propósito informativo, y de esta forma no permite que la extensión de seguridad haga el cambio respectivo en el código fuente.</w:t>
            </w:r>
          </w:p>
        </w:tc>
      </w:tr>
      <w:tr w:rsidR="007B5787" w:rsidTr="003D2EBC">
        <w:trPr>
          <w:cantSplit/>
        </w:trPr>
        <w:tc>
          <w:tcPr>
            <w:tcW w:w="2858"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2" w:type="dxa"/>
          </w:tcPr>
          <w:p w:rsidR="007B5787" w:rsidRDefault="007B5787" w:rsidP="003D2EBC">
            <w:pPr>
              <w:spacing w:line="360" w:lineRule="auto"/>
              <w:rPr>
                <w:rFonts w:cs="Arial"/>
                <w:sz w:val="22"/>
              </w:rPr>
            </w:pPr>
            <w:r>
              <w:rPr>
                <w:rFonts w:cs="Arial"/>
                <w:sz w:val="22"/>
              </w:rPr>
              <w:t>La aplicación no contiene código fuente vulnerable por lo que el plugin no muestra información al respecto, ya que el diagnóstico implementado no ha sido capas de encontrar patrones de código fuente con vulnerabilidades conocidas.</w:t>
            </w:r>
          </w:p>
        </w:tc>
      </w:tr>
      <w:tr w:rsidR="007B5787" w:rsidTr="003D2EBC">
        <w:tc>
          <w:tcPr>
            <w:tcW w:w="2858"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2" w:type="dxa"/>
          </w:tcPr>
          <w:p w:rsidR="007B5787" w:rsidRDefault="007B5787" w:rsidP="003D2EBC">
            <w:pPr>
              <w:rPr>
                <w:rFonts w:cs="Arial"/>
                <w:b/>
                <w:bCs/>
                <w:sz w:val="22"/>
              </w:rPr>
            </w:pPr>
            <w:r>
              <w:rPr>
                <w:rFonts w:cs="Arial"/>
                <w:b/>
                <w:bCs/>
                <w:sz w:val="22"/>
              </w:rPr>
              <w:t>Cota de tiempo</w:t>
            </w:r>
          </w:p>
        </w:tc>
      </w:tr>
      <w:tr w:rsidR="007B5787" w:rsidTr="003D2EBC">
        <w:tc>
          <w:tcPr>
            <w:tcW w:w="2858"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2" w:type="dxa"/>
          </w:tcPr>
          <w:p w:rsidR="007B5787" w:rsidRDefault="007B5787" w:rsidP="003D2EBC">
            <w:pPr>
              <w:rPr>
                <w:rFonts w:cs="Arial"/>
                <w:sz w:val="22"/>
              </w:rPr>
            </w:pPr>
            <w:r>
              <w:rPr>
                <w:rFonts w:cs="Arial"/>
                <w:sz w:val="22"/>
              </w:rPr>
              <w:t>3 segundos</w:t>
            </w:r>
          </w:p>
        </w:tc>
      </w:tr>
      <w:tr w:rsidR="007B5787" w:rsidTr="003D2EBC">
        <w:trPr>
          <w:cantSplit/>
        </w:trPr>
        <w:tc>
          <w:tcPr>
            <w:tcW w:w="2858" w:type="dxa"/>
          </w:tcPr>
          <w:p w:rsidR="007B5787" w:rsidRDefault="007B5787" w:rsidP="003D2EBC">
            <w:pPr>
              <w:rPr>
                <w:rFonts w:cs="Arial"/>
                <w:b/>
                <w:bCs/>
                <w:sz w:val="22"/>
              </w:rPr>
            </w:pPr>
            <w:r>
              <w:rPr>
                <w:rFonts w:cs="Arial"/>
                <w:b/>
                <w:bCs/>
                <w:sz w:val="22"/>
              </w:rPr>
              <w:t>Frecuencia esperada</w:t>
            </w:r>
          </w:p>
        </w:tc>
        <w:tc>
          <w:tcPr>
            <w:tcW w:w="5667" w:type="dxa"/>
            <w:gridSpan w:val="2"/>
          </w:tcPr>
          <w:p w:rsidR="007B5787" w:rsidRDefault="007B5787" w:rsidP="003D2EBC">
            <w:pPr>
              <w:rPr>
                <w:rFonts w:cs="Arial"/>
                <w:sz w:val="22"/>
              </w:rPr>
            </w:pPr>
            <w:r>
              <w:rPr>
                <w:rFonts w:cs="Arial"/>
                <w:sz w:val="22"/>
              </w:rPr>
              <w:t>Múltiples ocasiones.</w:t>
            </w:r>
          </w:p>
        </w:tc>
      </w:tr>
      <w:tr w:rsidR="007B5787" w:rsidTr="003D2EBC">
        <w:trPr>
          <w:cantSplit/>
        </w:trPr>
        <w:tc>
          <w:tcPr>
            <w:tcW w:w="2858" w:type="dxa"/>
          </w:tcPr>
          <w:p w:rsidR="007B5787" w:rsidRDefault="007B5787" w:rsidP="003D2EBC">
            <w:pPr>
              <w:rPr>
                <w:rFonts w:cs="Arial"/>
                <w:b/>
                <w:bCs/>
                <w:sz w:val="22"/>
              </w:rPr>
            </w:pPr>
            <w:r>
              <w:rPr>
                <w:rFonts w:cs="Arial"/>
                <w:b/>
                <w:bCs/>
                <w:sz w:val="22"/>
              </w:rPr>
              <w:t>Importancia</w:t>
            </w:r>
          </w:p>
        </w:tc>
        <w:tc>
          <w:tcPr>
            <w:tcW w:w="5667"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8" w:type="dxa"/>
          </w:tcPr>
          <w:p w:rsidR="007B5787" w:rsidRDefault="007B5787" w:rsidP="003D2EBC">
            <w:pPr>
              <w:rPr>
                <w:rFonts w:cs="Arial"/>
                <w:b/>
                <w:bCs/>
                <w:sz w:val="22"/>
              </w:rPr>
            </w:pPr>
            <w:r>
              <w:rPr>
                <w:rFonts w:cs="Arial"/>
                <w:b/>
                <w:bCs/>
                <w:sz w:val="22"/>
              </w:rPr>
              <w:t>Urgencia</w:t>
            </w:r>
          </w:p>
        </w:tc>
        <w:tc>
          <w:tcPr>
            <w:tcW w:w="5667" w:type="dxa"/>
            <w:gridSpan w:val="2"/>
          </w:tcPr>
          <w:p w:rsidR="007B5787" w:rsidRDefault="007B5787" w:rsidP="003D2EBC">
            <w:pPr>
              <w:rPr>
                <w:rFonts w:cs="Arial"/>
                <w:sz w:val="22"/>
              </w:rPr>
            </w:pPr>
            <w:r>
              <w:rPr>
                <w:rFonts w:cs="Arial"/>
                <w:sz w:val="22"/>
              </w:rPr>
              <w:t>Inmediatamente</w:t>
            </w:r>
          </w:p>
        </w:tc>
      </w:tr>
      <w:tr w:rsidR="007B5787" w:rsidTr="003D2EBC">
        <w:trPr>
          <w:cantSplit/>
          <w:trHeight w:val="225"/>
        </w:trPr>
        <w:tc>
          <w:tcPr>
            <w:tcW w:w="2858" w:type="dxa"/>
          </w:tcPr>
          <w:p w:rsidR="007B5787" w:rsidRDefault="007B5787" w:rsidP="003D2EBC">
            <w:pPr>
              <w:rPr>
                <w:rFonts w:cs="Arial"/>
                <w:b/>
                <w:bCs/>
                <w:sz w:val="22"/>
              </w:rPr>
            </w:pPr>
            <w:r>
              <w:rPr>
                <w:rFonts w:cs="Arial"/>
                <w:b/>
                <w:bCs/>
                <w:sz w:val="22"/>
              </w:rPr>
              <w:t>Comentarios</w:t>
            </w:r>
          </w:p>
        </w:tc>
        <w:tc>
          <w:tcPr>
            <w:tcW w:w="5667" w:type="dxa"/>
            <w:gridSpan w:val="2"/>
          </w:tcPr>
          <w:p w:rsidR="007B5787" w:rsidRDefault="007B5787" w:rsidP="003D2EBC">
            <w:pPr>
              <w:rPr>
                <w:rFonts w:cs="Arial"/>
                <w:sz w:val="22"/>
              </w:rPr>
            </w:pPr>
          </w:p>
        </w:tc>
      </w:tr>
    </w:tbl>
    <w:p w:rsidR="007B5787" w:rsidRPr="00A74AEC" w:rsidRDefault="007B5787" w:rsidP="007B5787">
      <w:pPr>
        <w:pStyle w:val="Ttulo4"/>
        <w:jc w:val="center"/>
      </w:pPr>
      <w:bookmarkStart w:id="1092" w:name="_Toc277170769"/>
      <w:r w:rsidRPr="00A74AEC">
        <w:lastRenderedPageBreak/>
        <w:t>Fuente: Propia</w:t>
      </w:r>
      <w:bookmarkEnd w:id="1092"/>
    </w:p>
    <w:p w:rsidR="007B5787" w:rsidRPr="00474826" w:rsidRDefault="007B5787" w:rsidP="007B5787"/>
    <w:p w:rsidR="007B5787" w:rsidRDefault="007B5787" w:rsidP="007B5787">
      <w:r>
        <w:t>1.3.2.3 Módulo Vulnerabilidades de Inyección de SQL</w:t>
      </w:r>
    </w:p>
    <w:p w:rsidR="007B5787" w:rsidRDefault="007B5787" w:rsidP="007B5787">
      <w:r>
        <w:tab/>
        <w:t>En el presente caso de uso se demuestra el módulo de detección de vulnerabilidades de Inyección de SQL, donde las herramientas de diagnóstico implementadas en el plugin de Visual Studio harán el análisis estático de código fuente y le permitirán al desarrollador cambiar el código fuente para mitigar el riesgo de que tal vulnerabilidad se materialice.</w:t>
      </w:r>
    </w:p>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7B5787" w:rsidRPr="00474826" w:rsidRDefault="007B5787" w:rsidP="007B5787">
      <w:pPr>
        <w:pStyle w:val="Epgrafe"/>
        <w:keepNext/>
        <w:jc w:val="center"/>
        <w:rPr>
          <w:color w:val="auto"/>
          <w:sz w:val="24"/>
          <w:szCs w:val="24"/>
        </w:rPr>
      </w:pPr>
      <w:bookmarkStart w:id="1093" w:name="_Toc277602558"/>
      <w:r w:rsidRPr="00474826">
        <w:rPr>
          <w:color w:val="auto"/>
          <w:sz w:val="24"/>
          <w:szCs w:val="24"/>
        </w:rPr>
        <w:lastRenderedPageBreak/>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Pr>
          <w:noProof/>
          <w:color w:val="auto"/>
          <w:sz w:val="24"/>
          <w:szCs w:val="24"/>
        </w:rPr>
        <w:t>29</w:t>
      </w:r>
      <w:r w:rsidR="001216AC" w:rsidRPr="00474826">
        <w:rPr>
          <w:color w:val="auto"/>
          <w:sz w:val="24"/>
          <w:szCs w:val="24"/>
        </w:rPr>
        <w:fldChar w:fldCharType="end"/>
      </w:r>
      <w:r w:rsidRPr="00474826">
        <w:rPr>
          <w:color w:val="auto"/>
          <w:sz w:val="24"/>
          <w:szCs w:val="24"/>
        </w:rPr>
        <w:t xml:space="preserve"> Módulo de vulnerabilidades de Inyección de SQL</w:t>
      </w:r>
      <w:bookmarkEnd w:id="1093"/>
    </w:p>
    <w:p w:rsidR="007B5787" w:rsidRDefault="007B5787" w:rsidP="007B5787">
      <w:r>
        <w:rPr>
          <w:noProof/>
          <w:lang w:val="en-US"/>
        </w:rPr>
        <w:drawing>
          <wp:inline distT="0" distB="0" distL="0" distR="0">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282353"/>
                    </a:xfrm>
                    <a:prstGeom prst="rect">
                      <a:avLst/>
                    </a:prstGeom>
                  </pic:spPr>
                </pic:pic>
              </a:graphicData>
            </a:graphic>
          </wp:inline>
        </w:drawing>
      </w:r>
    </w:p>
    <w:p w:rsidR="007B5787" w:rsidRPr="00A6371E" w:rsidRDefault="007B5787" w:rsidP="007B5787">
      <w:pPr>
        <w:pStyle w:val="Ttulo4"/>
        <w:jc w:val="center"/>
      </w:pPr>
      <w:bookmarkStart w:id="1094" w:name="_Toc277170771"/>
      <w:r w:rsidRPr="00A6371E">
        <w:t>Fuente: Propia</w:t>
      </w:r>
      <w:bookmarkEnd w:id="1094"/>
    </w:p>
    <w:p w:rsidR="007B5787" w:rsidRPr="00474826" w:rsidRDefault="007B5787" w:rsidP="007B5787"/>
    <w:p w:rsidR="003D5270" w:rsidRPr="003D5270" w:rsidRDefault="003D5270" w:rsidP="003D5270">
      <w:pPr>
        <w:pStyle w:val="Epgrafe"/>
        <w:keepNext/>
        <w:jc w:val="center"/>
        <w:rPr>
          <w:color w:val="auto"/>
          <w:sz w:val="24"/>
          <w:szCs w:val="24"/>
        </w:rPr>
      </w:pPr>
      <w:bookmarkStart w:id="1095" w:name="_Toc277602508"/>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7</w:t>
      </w:r>
      <w:r w:rsidR="001216AC" w:rsidRPr="003D5270">
        <w:rPr>
          <w:color w:val="auto"/>
          <w:sz w:val="24"/>
          <w:szCs w:val="24"/>
        </w:rPr>
        <w:fldChar w:fldCharType="end"/>
      </w:r>
      <w:r w:rsidRPr="003D5270">
        <w:rPr>
          <w:color w:val="auto"/>
          <w:sz w:val="24"/>
          <w:szCs w:val="24"/>
        </w:rPr>
        <w:t xml:space="preserve"> Módulo de vulnerabilidades de Inyección de SQL.</w:t>
      </w:r>
      <w:bookmarkEnd w:id="109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CU:03</w:t>
            </w:r>
          </w:p>
        </w:tc>
        <w:tc>
          <w:tcPr>
            <w:tcW w:w="5666" w:type="dxa"/>
            <w:gridSpan w:val="2"/>
          </w:tcPr>
          <w:p w:rsidR="007B5787" w:rsidRDefault="007B5787" w:rsidP="003D2EBC">
            <w:pPr>
              <w:rPr>
                <w:rFonts w:cs="Arial"/>
                <w:sz w:val="22"/>
              </w:rPr>
            </w:pPr>
            <w:r>
              <w:rPr>
                <w:rFonts w:cs="Arial"/>
                <w:sz w:val="22"/>
              </w:rPr>
              <w:t>Módulo de vulnerabilidades de inyección de SQL.</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realiza un diagnóstico del código fuente buscando vulnerabilidades de inyección de SQL, identificando consultas de SQL dinámicas y datos no confiables provenientes de </w:t>
            </w:r>
            <w:proofErr w:type="gramStart"/>
            <w:r>
              <w:rPr>
                <w:rFonts w:cs="Arial"/>
                <w:sz w:val="22"/>
              </w:rPr>
              <w:t>formularios ,</w:t>
            </w:r>
            <w:proofErr w:type="gramEnd"/>
            <w:r>
              <w:rPr>
                <w:rFonts w:cs="Arial"/>
                <w:sz w:val="22"/>
              </w:rPr>
              <w:t xml:space="preserve"> cabeceras HTTP, cookies.</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rsidTr="003D2EBC">
        <w:trPr>
          <w:cantSplit/>
        </w:trPr>
        <w:tc>
          <w:tcPr>
            <w:tcW w:w="2859" w:type="dxa"/>
            <w:vMerge w:val="restart"/>
          </w:tcPr>
          <w:p w:rsidR="007B5787" w:rsidRDefault="007B5787" w:rsidP="003D2EBC">
            <w:bookmarkStart w:id="1096" w:name="_Toc277169328"/>
            <w:bookmarkStart w:id="1097" w:name="_Toc277170772"/>
            <w:r w:rsidRPr="00764293">
              <w:rPr>
                <w:rFonts w:cs="Arial"/>
                <w:b/>
                <w:bCs/>
                <w:sz w:val="22"/>
              </w:rPr>
              <w:t>Excepciones</w:t>
            </w:r>
            <w:bookmarkEnd w:id="1096"/>
            <w:bookmarkEnd w:id="1097"/>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rPr>
                <w:rFonts w:cs="Arial"/>
                <w:sz w:val="22"/>
              </w:rPr>
            </w:pP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t>Frecuencia esperada</w:t>
            </w:r>
          </w:p>
        </w:tc>
        <w:tc>
          <w:tcPr>
            <w:tcW w:w="5666" w:type="dxa"/>
            <w:gridSpan w:val="2"/>
          </w:tcPr>
          <w:p w:rsidR="007B5787" w:rsidRDefault="007B5787" w:rsidP="003D2EBC">
            <w:pPr>
              <w:rPr>
                <w:rFonts w:cs="Arial"/>
                <w:sz w:val="22"/>
              </w:rPr>
            </w:pPr>
            <w:r>
              <w:rPr>
                <w:rFonts w:cs="Arial"/>
                <w:sz w:val="22"/>
              </w:rPr>
              <w:t>Frecuente. Se ejecuta durante todo el desarrollo.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Default="003D5270" w:rsidP="003D5270">
      <w:pPr>
        <w:pStyle w:val="Ttulo4"/>
        <w:jc w:val="center"/>
      </w:pPr>
      <w:r>
        <w:t>Fuente: Propia</w:t>
      </w:r>
    </w:p>
    <w:p w:rsidR="007B5787" w:rsidRDefault="007B5787" w:rsidP="007B5787"/>
    <w:p w:rsidR="007B5787" w:rsidRDefault="007B5787" w:rsidP="007B5787"/>
    <w:p w:rsidR="007B5787" w:rsidRDefault="007B5787" w:rsidP="007B5787"/>
    <w:p w:rsidR="007B5787" w:rsidRDefault="007B5787" w:rsidP="007B5787"/>
    <w:p w:rsidR="007B5787" w:rsidRDefault="007B5787" w:rsidP="007B5787"/>
    <w:p w:rsidR="00522D96" w:rsidRPr="00EA1ABB" w:rsidRDefault="00522D96" w:rsidP="007B5787"/>
    <w:p w:rsidR="007B5787" w:rsidRDefault="007B5787" w:rsidP="007B5787">
      <w:r>
        <w:lastRenderedPageBreak/>
        <w:t>1.3.2.4 Módulo de vulnerabilidades de Secuencia de Sitios Cruzados (XSS).</w:t>
      </w:r>
    </w:p>
    <w:p w:rsidR="007B5787" w:rsidRPr="0070490A" w:rsidRDefault="007B5787" w:rsidP="007B5787">
      <w:pPr>
        <w:pStyle w:val="Epgrafe"/>
        <w:keepNext/>
        <w:jc w:val="center"/>
        <w:rPr>
          <w:color w:val="auto"/>
          <w:sz w:val="24"/>
          <w:szCs w:val="24"/>
        </w:rPr>
      </w:pPr>
      <w:bookmarkStart w:id="1098" w:name="_Toc277602559"/>
      <w:r w:rsidRPr="0070490A">
        <w:rPr>
          <w:color w:val="auto"/>
          <w:sz w:val="24"/>
          <w:szCs w:val="24"/>
        </w:rPr>
        <w:t xml:space="preserve">Figura </w:t>
      </w:r>
      <w:r w:rsidR="001216AC" w:rsidRPr="0070490A">
        <w:rPr>
          <w:color w:val="auto"/>
          <w:sz w:val="24"/>
          <w:szCs w:val="24"/>
        </w:rPr>
        <w:fldChar w:fldCharType="begin"/>
      </w:r>
      <w:r w:rsidRPr="0070490A">
        <w:rPr>
          <w:color w:val="auto"/>
          <w:sz w:val="24"/>
          <w:szCs w:val="24"/>
        </w:rPr>
        <w:instrText xml:space="preserve"> SEQ Figura \* ARABIC </w:instrText>
      </w:r>
      <w:r w:rsidR="001216AC" w:rsidRPr="0070490A">
        <w:rPr>
          <w:color w:val="auto"/>
          <w:sz w:val="24"/>
          <w:szCs w:val="24"/>
        </w:rPr>
        <w:fldChar w:fldCharType="separate"/>
      </w:r>
      <w:r>
        <w:rPr>
          <w:noProof/>
          <w:color w:val="auto"/>
          <w:sz w:val="24"/>
          <w:szCs w:val="24"/>
        </w:rPr>
        <w:t>30</w:t>
      </w:r>
      <w:r w:rsidR="001216AC" w:rsidRPr="0070490A">
        <w:rPr>
          <w:color w:val="auto"/>
          <w:sz w:val="24"/>
          <w:szCs w:val="24"/>
        </w:rPr>
        <w:fldChar w:fldCharType="end"/>
      </w:r>
      <w:r w:rsidRPr="0070490A">
        <w:rPr>
          <w:color w:val="auto"/>
          <w:sz w:val="24"/>
          <w:szCs w:val="24"/>
        </w:rPr>
        <w:t xml:space="preserve"> Vulnerabilidades de Secuencia de Sitios Cruzados (XSS)</w:t>
      </w:r>
      <w:bookmarkEnd w:id="1098"/>
    </w:p>
    <w:p w:rsidR="007B5787" w:rsidRDefault="007B5787" w:rsidP="007B5787">
      <w:r>
        <w:rPr>
          <w:noProof/>
          <w:lang w:val="en-US"/>
        </w:rPr>
        <w:drawing>
          <wp:inline distT="0" distB="0" distL="0" distR="0">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727450"/>
                    </a:xfrm>
                    <a:prstGeom prst="rect">
                      <a:avLst/>
                    </a:prstGeom>
                  </pic:spPr>
                </pic:pic>
              </a:graphicData>
            </a:graphic>
          </wp:inline>
        </w:drawing>
      </w:r>
    </w:p>
    <w:p w:rsidR="007B5787" w:rsidRDefault="007B5787" w:rsidP="007B5787">
      <w:pPr>
        <w:pStyle w:val="Ttulo4"/>
        <w:jc w:val="center"/>
      </w:pPr>
      <w:r>
        <w:t>Fuente: Propia</w:t>
      </w:r>
    </w:p>
    <w:p w:rsidR="003D5270" w:rsidRPr="003D5270" w:rsidRDefault="003D5270" w:rsidP="003D5270">
      <w:pPr>
        <w:pStyle w:val="Epgrafe"/>
        <w:keepNext/>
        <w:jc w:val="center"/>
        <w:rPr>
          <w:color w:val="auto"/>
          <w:sz w:val="24"/>
          <w:szCs w:val="24"/>
        </w:rPr>
      </w:pPr>
      <w:bookmarkStart w:id="1099" w:name="_Toc277602509"/>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8</w:t>
      </w:r>
      <w:r w:rsidR="001216AC" w:rsidRPr="003D5270">
        <w:rPr>
          <w:color w:val="auto"/>
          <w:sz w:val="24"/>
          <w:szCs w:val="24"/>
        </w:rPr>
        <w:fldChar w:fldCharType="end"/>
      </w:r>
      <w:r w:rsidRPr="003D5270">
        <w:rPr>
          <w:color w:val="auto"/>
          <w:sz w:val="24"/>
          <w:szCs w:val="24"/>
        </w:rPr>
        <w:t xml:space="preserve"> Módulo de vulnerabilidades de XSS.</w:t>
      </w:r>
      <w:bookmarkEnd w:id="109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CU:04</w:t>
            </w:r>
          </w:p>
        </w:tc>
        <w:tc>
          <w:tcPr>
            <w:tcW w:w="5666" w:type="dxa"/>
            <w:gridSpan w:val="2"/>
          </w:tcPr>
          <w:p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El plugin realiza un diagnóstico del código fuente buscando vulnerabilidades Secuencias de comandos en sitios cruzados (XSS) al analizar detalladamente datos no confiables que puedan generar un comportamiento inadecuado en la aplicación.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rsidTr="003D2EBC">
        <w:trPr>
          <w:cantSplit/>
        </w:trPr>
        <w:tc>
          <w:tcPr>
            <w:tcW w:w="2859" w:type="dxa"/>
            <w:vMerge w:val="restart"/>
          </w:tcPr>
          <w:p w:rsidR="007B5787" w:rsidRDefault="007B5787" w:rsidP="003D2EBC">
            <w:bookmarkStart w:id="1100" w:name="_Toc277169329"/>
            <w:bookmarkStart w:id="1101" w:name="_Toc277170773"/>
            <w:r w:rsidRPr="00764293">
              <w:rPr>
                <w:rFonts w:cs="Arial"/>
                <w:b/>
                <w:bCs/>
                <w:sz w:val="22"/>
              </w:rPr>
              <w:t>Excepciones</w:t>
            </w:r>
            <w:bookmarkEnd w:id="1100"/>
            <w:bookmarkEnd w:id="1101"/>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Frecuencia esperada</w:t>
            </w:r>
          </w:p>
        </w:tc>
        <w:tc>
          <w:tcPr>
            <w:tcW w:w="5666" w:type="dxa"/>
            <w:gridSpan w:val="2"/>
          </w:tcPr>
          <w:p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Default="003D5270" w:rsidP="003D5270">
      <w:pPr>
        <w:pStyle w:val="Ttulo4"/>
        <w:jc w:val="center"/>
      </w:pPr>
      <w:r>
        <w:t>Fuente: Propia</w:t>
      </w:r>
    </w:p>
    <w:p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rsidR="007B5787" w:rsidRDefault="007B5787" w:rsidP="007B5787">
      <w:pPr>
        <w:spacing w:line="240" w:lineRule="auto"/>
      </w:pPr>
    </w:p>
    <w:p w:rsidR="007B5787" w:rsidRPr="00201112" w:rsidRDefault="007B5787" w:rsidP="007B5787">
      <w:pPr>
        <w:pStyle w:val="Epgrafe"/>
        <w:keepNext/>
        <w:jc w:val="center"/>
        <w:rPr>
          <w:color w:val="auto"/>
          <w:sz w:val="24"/>
          <w:szCs w:val="24"/>
        </w:rPr>
      </w:pPr>
      <w:bookmarkStart w:id="1102" w:name="_Toc277602560"/>
      <w:r w:rsidRPr="00201112">
        <w:rPr>
          <w:color w:val="auto"/>
          <w:sz w:val="24"/>
          <w:szCs w:val="24"/>
        </w:rPr>
        <w:lastRenderedPageBreak/>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Pr>
          <w:noProof/>
          <w:color w:val="auto"/>
          <w:sz w:val="24"/>
          <w:szCs w:val="24"/>
        </w:rPr>
        <w:t>31</w:t>
      </w:r>
      <w:r w:rsidR="001216AC" w:rsidRPr="00201112">
        <w:rPr>
          <w:color w:val="auto"/>
          <w:sz w:val="24"/>
          <w:szCs w:val="24"/>
        </w:rPr>
        <w:fldChar w:fldCharType="end"/>
      </w:r>
      <w:r w:rsidRPr="00201112">
        <w:rPr>
          <w:color w:val="auto"/>
          <w:sz w:val="24"/>
          <w:szCs w:val="24"/>
        </w:rPr>
        <w:t xml:space="preserve"> Pérdida de autenticación y gestión de sesiones</w:t>
      </w:r>
      <w:bookmarkEnd w:id="1102"/>
    </w:p>
    <w:p w:rsidR="007B5787" w:rsidRDefault="007B5787" w:rsidP="007B5787">
      <w:pPr>
        <w:spacing w:line="240" w:lineRule="auto"/>
      </w:pPr>
      <w:r>
        <w:rPr>
          <w:noProof/>
          <w:lang w:val="en-US"/>
        </w:rPr>
        <w:drawing>
          <wp:inline distT="0" distB="0" distL="0" distR="0">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034915"/>
                    </a:xfrm>
                    <a:prstGeom prst="rect">
                      <a:avLst/>
                    </a:prstGeom>
                  </pic:spPr>
                </pic:pic>
              </a:graphicData>
            </a:graphic>
          </wp:inline>
        </w:drawing>
      </w:r>
    </w:p>
    <w:p w:rsidR="007B5787" w:rsidRDefault="007B5787" w:rsidP="007B5787">
      <w:pPr>
        <w:pStyle w:val="Ttulo4"/>
        <w:jc w:val="center"/>
      </w:pPr>
      <w:r>
        <w:t>Fuente: Propia</w:t>
      </w:r>
    </w:p>
    <w:p w:rsidR="007B5787" w:rsidRDefault="007B5787" w:rsidP="007B5787">
      <w:pPr>
        <w:spacing w:line="240" w:lineRule="auto"/>
      </w:pPr>
    </w:p>
    <w:p w:rsidR="003D5270" w:rsidRPr="003D5270" w:rsidRDefault="003D5270" w:rsidP="003D5270">
      <w:pPr>
        <w:pStyle w:val="Epgrafe"/>
        <w:keepNext/>
        <w:jc w:val="center"/>
        <w:rPr>
          <w:color w:val="auto"/>
          <w:sz w:val="24"/>
          <w:szCs w:val="24"/>
        </w:rPr>
      </w:pPr>
      <w:bookmarkStart w:id="1103" w:name="_Toc277602510"/>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9</w:t>
      </w:r>
      <w:r w:rsidR="001216AC" w:rsidRPr="003D5270">
        <w:rPr>
          <w:color w:val="auto"/>
          <w:sz w:val="24"/>
          <w:szCs w:val="24"/>
        </w:rPr>
        <w:fldChar w:fldCharType="end"/>
      </w:r>
      <w:r w:rsidRPr="003D5270">
        <w:rPr>
          <w:color w:val="auto"/>
          <w:sz w:val="24"/>
          <w:szCs w:val="24"/>
        </w:rPr>
        <w:t xml:space="preserve"> Vulnerabilidades de Pérdida de autenticación y gestión de sesiones</w:t>
      </w:r>
      <w:bookmarkEnd w:id="1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CU:05</w:t>
            </w:r>
          </w:p>
        </w:tc>
        <w:tc>
          <w:tcPr>
            <w:tcW w:w="5666" w:type="dxa"/>
            <w:gridSpan w:val="2"/>
          </w:tcPr>
          <w:p w:rsidR="007B5787" w:rsidRDefault="007B5787" w:rsidP="003D2EBC">
            <w:pPr>
              <w:spacing w:line="240" w:lineRule="auto"/>
              <w:rPr>
                <w:rFonts w:cs="Arial"/>
                <w:sz w:val="22"/>
              </w:rPr>
            </w:pPr>
            <w:r>
              <w:t xml:space="preserve">Módulo de vulnerabilidades de </w:t>
            </w:r>
            <w:r>
              <w:rPr>
                <w:rFonts w:cs="Arial"/>
                <w:lang w:val="es-ES"/>
              </w:rPr>
              <w:t>Pérdida de autenticación y gestión de sesiones.</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rsidTr="003D2EBC">
        <w:trPr>
          <w:cantSplit/>
        </w:trPr>
        <w:tc>
          <w:tcPr>
            <w:tcW w:w="2859" w:type="dxa"/>
            <w:vMerge w:val="restart"/>
          </w:tcPr>
          <w:p w:rsidR="007B5787" w:rsidRDefault="007B5787" w:rsidP="003D2EBC">
            <w:bookmarkStart w:id="1104" w:name="_Toc277169330"/>
            <w:bookmarkStart w:id="1105" w:name="_Toc277170774"/>
            <w:r w:rsidRPr="00764293">
              <w:rPr>
                <w:rFonts w:cs="Arial"/>
                <w:b/>
                <w:bCs/>
                <w:sz w:val="22"/>
              </w:rPr>
              <w:t>Excepciones</w:t>
            </w:r>
            <w:bookmarkEnd w:id="1104"/>
            <w:bookmarkEnd w:id="1105"/>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Frecuencia esperada</w:t>
            </w:r>
          </w:p>
        </w:tc>
        <w:tc>
          <w:tcPr>
            <w:tcW w:w="5666" w:type="dxa"/>
            <w:gridSpan w:val="2"/>
          </w:tcPr>
          <w:p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Default="007B5787" w:rsidP="007B5787">
      <w:pPr>
        <w:spacing w:line="240" w:lineRule="auto"/>
      </w:pPr>
    </w:p>
    <w:p w:rsidR="007B5787" w:rsidRDefault="003D5270" w:rsidP="003D5270">
      <w:pPr>
        <w:pStyle w:val="Ttulo4"/>
        <w:jc w:val="center"/>
      </w:pPr>
      <w:r>
        <w:t>Fuente: Propia</w:t>
      </w: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p>
    <w:p w:rsidR="007B5787" w:rsidRDefault="007B5787" w:rsidP="007B5787">
      <w:pPr>
        <w:spacing w:line="240" w:lineRule="auto"/>
      </w:pPr>
      <w:r>
        <w:t>1.</w:t>
      </w:r>
      <w:r w:rsidR="003D2EBC">
        <w:t>3</w:t>
      </w:r>
      <w:r>
        <w:t>.2.6 Módulo de vulnerabilidades de Configuración Incorrecta de Seguridad.</w:t>
      </w:r>
    </w:p>
    <w:p w:rsidR="007B5787" w:rsidRDefault="007B5787" w:rsidP="007B5787">
      <w:pPr>
        <w:spacing w:line="240" w:lineRule="auto"/>
      </w:pPr>
    </w:p>
    <w:p w:rsidR="007B5787" w:rsidRPr="00201112" w:rsidRDefault="007B5787" w:rsidP="007B5787">
      <w:pPr>
        <w:pStyle w:val="Epgrafe"/>
        <w:keepNext/>
        <w:jc w:val="center"/>
        <w:rPr>
          <w:color w:val="auto"/>
          <w:sz w:val="24"/>
          <w:szCs w:val="24"/>
        </w:rPr>
      </w:pPr>
      <w:bookmarkStart w:id="1106" w:name="_Toc277602561"/>
      <w:r w:rsidRPr="00201112">
        <w:rPr>
          <w:color w:val="auto"/>
          <w:sz w:val="24"/>
          <w:szCs w:val="24"/>
        </w:rPr>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Pr>
          <w:noProof/>
          <w:color w:val="auto"/>
          <w:sz w:val="24"/>
          <w:szCs w:val="24"/>
        </w:rPr>
        <w:t>32</w:t>
      </w:r>
      <w:r w:rsidR="001216AC" w:rsidRPr="00201112">
        <w:rPr>
          <w:color w:val="auto"/>
          <w:sz w:val="24"/>
          <w:szCs w:val="24"/>
        </w:rPr>
        <w:fldChar w:fldCharType="end"/>
      </w:r>
      <w:r w:rsidRPr="00201112">
        <w:rPr>
          <w:color w:val="auto"/>
          <w:sz w:val="24"/>
          <w:szCs w:val="24"/>
        </w:rPr>
        <w:t xml:space="preserve"> Caso de Uso Configuración Incorrecta de Seguridad</w:t>
      </w:r>
      <w:bookmarkEnd w:id="1106"/>
    </w:p>
    <w:p w:rsidR="007B5787" w:rsidRDefault="007B5787" w:rsidP="007B5787">
      <w:pPr>
        <w:spacing w:line="240" w:lineRule="auto"/>
      </w:pPr>
      <w:r>
        <w:rPr>
          <w:noProof/>
          <w:lang w:val="en-US"/>
        </w:rPr>
        <w:drawing>
          <wp:inline distT="0" distB="0" distL="0" distR="0">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052695"/>
                    </a:xfrm>
                    <a:prstGeom prst="rect">
                      <a:avLst/>
                    </a:prstGeom>
                  </pic:spPr>
                </pic:pic>
              </a:graphicData>
            </a:graphic>
          </wp:inline>
        </w:drawing>
      </w:r>
    </w:p>
    <w:p w:rsidR="007B5787" w:rsidRDefault="007B5787" w:rsidP="007B5787">
      <w:pPr>
        <w:pStyle w:val="Ttulo4"/>
        <w:jc w:val="center"/>
      </w:pPr>
      <w:r>
        <w:t>Fuente: Propia</w:t>
      </w:r>
    </w:p>
    <w:p w:rsidR="007B5787" w:rsidRDefault="007B5787" w:rsidP="007B5787">
      <w:pPr>
        <w:spacing w:line="240" w:lineRule="auto"/>
      </w:pPr>
    </w:p>
    <w:p w:rsidR="003D5270" w:rsidRPr="003D5270" w:rsidRDefault="003D5270" w:rsidP="003D5270">
      <w:pPr>
        <w:pStyle w:val="Epgrafe"/>
        <w:keepNext/>
        <w:jc w:val="center"/>
        <w:rPr>
          <w:color w:val="auto"/>
          <w:sz w:val="24"/>
          <w:szCs w:val="24"/>
        </w:rPr>
      </w:pPr>
      <w:bookmarkStart w:id="1107" w:name="_Toc277602511"/>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Pr="003D5270">
        <w:rPr>
          <w:noProof/>
          <w:color w:val="auto"/>
          <w:sz w:val="24"/>
          <w:szCs w:val="24"/>
        </w:rPr>
        <w:t>10</w:t>
      </w:r>
      <w:r w:rsidR="001216AC" w:rsidRPr="003D5270">
        <w:rPr>
          <w:color w:val="auto"/>
          <w:sz w:val="24"/>
          <w:szCs w:val="24"/>
        </w:rPr>
        <w:fldChar w:fldCharType="end"/>
      </w:r>
      <w:r w:rsidRPr="003D5270">
        <w:rPr>
          <w:color w:val="auto"/>
          <w:sz w:val="24"/>
          <w:szCs w:val="24"/>
        </w:rPr>
        <w:t xml:space="preserve"> Configuración Incorrecta de Seguridad</w:t>
      </w:r>
      <w:bookmarkEnd w:id="110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2859"/>
        <w:gridCol w:w="785"/>
        <w:gridCol w:w="4881"/>
      </w:tblGrid>
      <w:tr w:rsidR="007B5787" w:rsidTr="003D2EBC">
        <w:trPr>
          <w:cantSplit/>
        </w:trPr>
        <w:tc>
          <w:tcPr>
            <w:tcW w:w="2859" w:type="dxa"/>
          </w:tcPr>
          <w:p w:rsidR="007B5787" w:rsidRDefault="007B5787" w:rsidP="003D2EBC">
            <w:pPr>
              <w:rPr>
                <w:rFonts w:cs="Arial"/>
                <w:b/>
                <w:bCs/>
                <w:sz w:val="22"/>
              </w:rPr>
            </w:pPr>
            <w:r>
              <w:rPr>
                <w:rFonts w:cs="Arial"/>
                <w:b/>
                <w:bCs/>
                <w:sz w:val="22"/>
              </w:rPr>
              <w:t>CU:06</w:t>
            </w:r>
          </w:p>
        </w:tc>
        <w:tc>
          <w:tcPr>
            <w:tcW w:w="5666" w:type="dxa"/>
            <w:gridSpan w:val="2"/>
          </w:tcPr>
          <w:p w:rsidR="007B5787" w:rsidRDefault="007B5787" w:rsidP="003D2EBC">
            <w:pPr>
              <w:spacing w:line="240" w:lineRule="auto"/>
              <w:rPr>
                <w:rFonts w:cs="Arial"/>
                <w:sz w:val="22"/>
              </w:rPr>
            </w:pPr>
            <w:r>
              <w:t>Módulo de vulnerabilidades de Configuración Incorrecta de Seguridad.</w:t>
            </w:r>
          </w:p>
        </w:tc>
      </w:tr>
      <w:tr w:rsidR="007B5787" w:rsidTr="003D2EBC">
        <w:trPr>
          <w:cantSplit/>
        </w:trPr>
        <w:tc>
          <w:tcPr>
            <w:tcW w:w="2859" w:type="dxa"/>
          </w:tcPr>
          <w:p w:rsidR="007B5787" w:rsidRDefault="007B5787" w:rsidP="003D2EBC">
            <w:pPr>
              <w:rPr>
                <w:rFonts w:cs="Arial"/>
                <w:b/>
                <w:bCs/>
                <w:sz w:val="22"/>
              </w:rPr>
            </w:pPr>
            <w:r>
              <w:rPr>
                <w:rFonts w:cs="Arial"/>
                <w:b/>
                <w:bCs/>
                <w:sz w:val="22"/>
              </w:rPr>
              <w:t>Versión</w:t>
            </w:r>
          </w:p>
        </w:tc>
        <w:tc>
          <w:tcPr>
            <w:tcW w:w="5666" w:type="dxa"/>
            <w:gridSpan w:val="2"/>
          </w:tcPr>
          <w:p w:rsidR="007B5787" w:rsidRDefault="007B5787" w:rsidP="003D2EBC">
            <w:pPr>
              <w:rPr>
                <w:rFonts w:cs="Arial"/>
                <w:sz w:val="22"/>
              </w:rPr>
            </w:pPr>
            <w:r>
              <w:rPr>
                <w:rFonts w:cs="Arial"/>
                <w:sz w:val="22"/>
              </w:rPr>
              <w:t>Versión 1.  Viernes 24 de Octubre de 2014</w:t>
            </w:r>
          </w:p>
        </w:tc>
      </w:tr>
      <w:tr w:rsidR="007B5787" w:rsidTr="003D2EBC">
        <w:trPr>
          <w:cantSplit/>
        </w:trPr>
        <w:tc>
          <w:tcPr>
            <w:tcW w:w="2859" w:type="dxa"/>
          </w:tcPr>
          <w:p w:rsidR="007B5787" w:rsidRDefault="007B5787" w:rsidP="003D2EBC">
            <w:pPr>
              <w:rPr>
                <w:rFonts w:cs="Arial"/>
                <w:b/>
                <w:bCs/>
                <w:sz w:val="22"/>
              </w:rPr>
            </w:pPr>
            <w:r>
              <w:rPr>
                <w:rFonts w:cs="Arial"/>
                <w:b/>
                <w:bCs/>
                <w:sz w:val="22"/>
              </w:rPr>
              <w:t>Autores</w:t>
            </w:r>
          </w:p>
        </w:tc>
        <w:tc>
          <w:tcPr>
            <w:tcW w:w="5666" w:type="dxa"/>
            <w:gridSpan w:val="2"/>
          </w:tcPr>
          <w:p w:rsidR="007B5787" w:rsidRDefault="007B5787" w:rsidP="003D2EBC">
            <w:pPr>
              <w:rPr>
                <w:rFonts w:cs="Arial"/>
                <w:sz w:val="22"/>
              </w:rPr>
            </w:pPr>
            <w:r>
              <w:rPr>
                <w:rFonts w:cs="Arial"/>
                <w:sz w:val="22"/>
              </w:rPr>
              <w:t>Michael Hidalgo Fallas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Fuentes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Objetivos asociados</w:t>
            </w:r>
          </w:p>
        </w:tc>
        <w:tc>
          <w:tcPr>
            <w:tcW w:w="5666" w:type="dxa"/>
            <w:gridSpan w:val="2"/>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r>
              <w:rPr>
                <w:rFonts w:cs="Arial"/>
                <w:b/>
                <w:bCs/>
                <w:sz w:val="22"/>
              </w:rPr>
              <w:t>Descripción</w:t>
            </w:r>
          </w:p>
        </w:tc>
        <w:tc>
          <w:tcPr>
            <w:tcW w:w="5666" w:type="dxa"/>
            <w:gridSpan w:val="2"/>
          </w:tcPr>
          <w:p w:rsidR="007B5787" w:rsidRDefault="007B5787" w:rsidP="003D2EBC">
            <w:pPr>
              <w:spacing w:line="360" w:lineRule="auto"/>
              <w:rPr>
                <w:rFonts w:cs="Arial"/>
                <w:sz w:val="22"/>
              </w:rPr>
            </w:pPr>
            <w:r>
              <w:rPr>
                <w:rFonts w:cs="Arial"/>
                <w:sz w:val="22"/>
              </w:rPr>
              <w:t>Este caso de uso inicia cuando el desarrollador está escribiendo el código fuente de la aplicación, y en tiempo de compilación el plugin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rsidTr="003D2EBC">
        <w:trPr>
          <w:cantSplit/>
        </w:trPr>
        <w:tc>
          <w:tcPr>
            <w:tcW w:w="2859" w:type="dxa"/>
          </w:tcPr>
          <w:p w:rsidR="007B5787" w:rsidRDefault="007B5787" w:rsidP="003D2EBC">
            <w:pPr>
              <w:rPr>
                <w:rFonts w:cs="Arial"/>
                <w:b/>
                <w:bCs/>
                <w:sz w:val="22"/>
              </w:rPr>
            </w:pPr>
            <w:r>
              <w:rPr>
                <w:rFonts w:cs="Arial"/>
                <w:b/>
                <w:bCs/>
                <w:sz w:val="22"/>
              </w:rPr>
              <w:t>Precondición</w:t>
            </w:r>
          </w:p>
        </w:tc>
        <w:tc>
          <w:tcPr>
            <w:tcW w:w="5666" w:type="dxa"/>
            <w:gridSpan w:val="2"/>
          </w:tcPr>
          <w:p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rsidTr="003D2EBC">
        <w:trPr>
          <w:cantSplit/>
        </w:trPr>
        <w:tc>
          <w:tcPr>
            <w:tcW w:w="2859" w:type="dxa"/>
            <w:vMerge w:val="restart"/>
          </w:tcPr>
          <w:p w:rsidR="007B5787" w:rsidRDefault="007B5787" w:rsidP="003D2EBC">
            <w:pPr>
              <w:rPr>
                <w:rFonts w:cs="Arial"/>
                <w:b/>
                <w:bCs/>
                <w:sz w:val="22"/>
              </w:rPr>
            </w:pPr>
            <w:r>
              <w:rPr>
                <w:rFonts w:cs="Arial"/>
                <w:b/>
                <w:bCs/>
                <w:sz w:val="22"/>
              </w:rPr>
              <w:t>Secuencia</w:t>
            </w:r>
          </w:p>
          <w:p w:rsidR="007B5787" w:rsidRDefault="007B5787" w:rsidP="003D2EBC">
            <w:pPr>
              <w:rPr>
                <w:rFonts w:cs="Arial"/>
                <w:b/>
                <w:bCs/>
                <w:sz w:val="22"/>
              </w:rPr>
            </w:pPr>
            <w:r>
              <w:rPr>
                <w:rFonts w:cs="Arial"/>
                <w:b/>
                <w:bCs/>
                <w:sz w:val="22"/>
              </w:rPr>
              <w:t>Normal</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El desarrollador escribe el código fuente.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A medida que el código fuente es escrito, el plugin desarrollado realiza la compilación en tiempo real.</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4</w:t>
            </w:r>
          </w:p>
        </w:tc>
        <w:tc>
          <w:tcPr>
            <w:tcW w:w="4881" w:type="dxa"/>
          </w:tcPr>
          <w:p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5</w:t>
            </w:r>
          </w:p>
        </w:tc>
        <w:tc>
          <w:tcPr>
            <w:tcW w:w="4881" w:type="dxa"/>
          </w:tcPr>
          <w:p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6</w:t>
            </w:r>
          </w:p>
        </w:tc>
        <w:tc>
          <w:tcPr>
            <w:tcW w:w="4881" w:type="dxa"/>
          </w:tcPr>
          <w:p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n</w:t>
            </w:r>
          </w:p>
        </w:tc>
        <w:tc>
          <w:tcPr>
            <w:tcW w:w="4881" w:type="dxa"/>
          </w:tcPr>
          <w:p w:rsidR="007B5787" w:rsidRDefault="007B5787" w:rsidP="003D2EBC">
            <w:pPr>
              <w:rPr>
                <w:rFonts w:cs="Arial"/>
                <w:sz w:val="22"/>
              </w:rPr>
            </w:pPr>
          </w:p>
        </w:tc>
      </w:tr>
      <w:tr w:rsidR="007B5787" w:rsidTr="003D2EBC">
        <w:trPr>
          <w:cantSplit/>
        </w:trPr>
        <w:tc>
          <w:tcPr>
            <w:tcW w:w="2859" w:type="dxa"/>
          </w:tcPr>
          <w:p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rsidTr="003D2EBC">
        <w:trPr>
          <w:cantSplit/>
        </w:trPr>
        <w:tc>
          <w:tcPr>
            <w:tcW w:w="2859" w:type="dxa"/>
            <w:vMerge w:val="restart"/>
          </w:tcPr>
          <w:p w:rsidR="007B5787" w:rsidRDefault="007B5787" w:rsidP="003D2EBC">
            <w:bookmarkStart w:id="1108" w:name="_Toc277169331"/>
            <w:bookmarkStart w:id="1109" w:name="_Toc277170775"/>
            <w:r w:rsidRPr="00764293">
              <w:rPr>
                <w:rFonts w:cs="Arial"/>
                <w:b/>
                <w:bCs/>
                <w:sz w:val="22"/>
              </w:rPr>
              <w:t>Excepciones</w:t>
            </w:r>
            <w:bookmarkEnd w:id="1108"/>
            <w:bookmarkEnd w:id="1109"/>
          </w:p>
        </w:tc>
        <w:tc>
          <w:tcPr>
            <w:tcW w:w="785" w:type="dxa"/>
          </w:tcPr>
          <w:p w:rsidR="007B5787" w:rsidRDefault="007B5787" w:rsidP="003D2EBC">
            <w:pPr>
              <w:jc w:val="cente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Acción</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spacing w:line="360" w:lineRule="auto"/>
              <w:rPr>
                <w:rFonts w:cs="Arial"/>
                <w:sz w:val="22"/>
              </w:rPr>
            </w:pPr>
            <w:r>
              <w:rPr>
                <w:rFonts w:cs="Arial"/>
                <w:sz w:val="22"/>
              </w:rPr>
              <w:t>El plugin de Visual Studio .NET no encuentra vulnerabilidades en el código fuente.</w:t>
            </w:r>
          </w:p>
          <w:p w:rsidR="007B5787" w:rsidRDefault="007B5787" w:rsidP="003D2EBC">
            <w:pPr>
              <w:spacing w:line="360" w:lineRule="auto"/>
              <w:rPr>
                <w:rFonts w:cs="Arial"/>
                <w:sz w:val="22"/>
              </w:rPr>
            </w:pP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2</w:t>
            </w:r>
          </w:p>
        </w:tc>
        <w:tc>
          <w:tcPr>
            <w:tcW w:w="4881" w:type="dxa"/>
          </w:tcPr>
          <w:p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rsidTr="003D2EBC">
        <w:trPr>
          <w:cantSplit/>
        </w:trPr>
        <w:tc>
          <w:tcPr>
            <w:tcW w:w="2859" w:type="dxa"/>
            <w:vMerge/>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3</w:t>
            </w:r>
          </w:p>
        </w:tc>
        <w:tc>
          <w:tcPr>
            <w:tcW w:w="4881" w:type="dxa"/>
          </w:tcPr>
          <w:p w:rsidR="007B5787" w:rsidRDefault="007B5787" w:rsidP="003D2EBC">
            <w:pPr>
              <w:spacing w:line="360" w:lineRule="auto"/>
              <w:rPr>
                <w:rFonts w:cs="Arial"/>
                <w:sz w:val="22"/>
              </w:rPr>
            </w:pPr>
            <w:r>
              <w:rPr>
                <w:rFonts w:cs="Arial"/>
                <w:sz w:val="22"/>
              </w:rPr>
              <w:t xml:space="preserve">El plugin de Visual Studio .NET para realizar análisis estático de código fuente no se encuentra </w:t>
            </w:r>
            <w:proofErr w:type="gramStart"/>
            <w:r>
              <w:rPr>
                <w:rFonts w:cs="Arial"/>
                <w:sz w:val="22"/>
              </w:rPr>
              <w:t>instalado</w:t>
            </w:r>
            <w:proofErr w:type="gramEnd"/>
            <w:r>
              <w:rPr>
                <w:rFonts w:cs="Arial"/>
                <w:sz w:val="22"/>
              </w:rPr>
              <w:t xml:space="preserve"> en la máquina del desarrollador.</w:t>
            </w:r>
          </w:p>
        </w:tc>
      </w:tr>
      <w:tr w:rsidR="007B5787" w:rsidTr="003D2EBC">
        <w:tc>
          <w:tcPr>
            <w:tcW w:w="2859" w:type="dxa"/>
          </w:tcPr>
          <w:p w:rsidR="007B5787" w:rsidRDefault="007B5787" w:rsidP="003D2EBC">
            <w:pPr>
              <w:rPr>
                <w:rFonts w:cs="Arial"/>
                <w:b/>
                <w:bCs/>
                <w:sz w:val="22"/>
              </w:rPr>
            </w:pPr>
            <w:r>
              <w:rPr>
                <w:rFonts w:cs="Arial"/>
                <w:b/>
                <w:bCs/>
                <w:sz w:val="22"/>
              </w:rPr>
              <w:t>Rendimiento</w:t>
            </w:r>
          </w:p>
        </w:tc>
        <w:tc>
          <w:tcPr>
            <w:tcW w:w="785" w:type="dxa"/>
          </w:tcPr>
          <w:p w:rsidR="007B5787" w:rsidRDefault="007B5787" w:rsidP="003D2EBC">
            <w:pPr>
              <w:rPr>
                <w:rFonts w:cs="Arial"/>
                <w:b/>
                <w:bCs/>
                <w:sz w:val="22"/>
              </w:rPr>
            </w:pPr>
            <w:r>
              <w:rPr>
                <w:rFonts w:cs="Arial"/>
                <w:b/>
                <w:bCs/>
                <w:sz w:val="22"/>
              </w:rPr>
              <w:t>Paso</w:t>
            </w:r>
          </w:p>
        </w:tc>
        <w:tc>
          <w:tcPr>
            <w:tcW w:w="4881" w:type="dxa"/>
          </w:tcPr>
          <w:p w:rsidR="007B5787" w:rsidRDefault="007B5787" w:rsidP="003D2EBC">
            <w:pPr>
              <w:rPr>
                <w:rFonts w:cs="Arial"/>
                <w:b/>
                <w:bCs/>
                <w:sz w:val="22"/>
              </w:rPr>
            </w:pPr>
            <w:r>
              <w:rPr>
                <w:rFonts w:cs="Arial"/>
                <w:b/>
                <w:bCs/>
                <w:sz w:val="22"/>
              </w:rPr>
              <w:t>Cota de tiempo</w:t>
            </w:r>
          </w:p>
        </w:tc>
      </w:tr>
      <w:tr w:rsidR="007B5787" w:rsidTr="003D2EBC">
        <w:tc>
          <w:tcPr>
            <w:tcW w:w="2859" w:type="dxa"/>
          </w:tcPr>
          <w:p w:rsidR="007B5787" w:rsidRDefault="007B5787" w:rsidP="003D2EBC">
            <w:pPr>
              <w:rPr>
                <w:rFonts w:cs="Arial"/>
                <w:b/>
                <w:bCs/>
                <w:sz w:val="22"/>
              </w:rPr>
            </w:pPr>
          </w:p>
        </w:tc>
        <w:tc>
          <w:tcPr>
            <w:tcW w:w="785" w:type="dxa"/>
          </w:tcPr>
          <w:p w:rsidR="007B5787" w:rsidRDefault="007B5787" w:rsidP="003D2EBC">
            <w:pPr>
              <w:jc w:val="center"/>
              <w:rPr>
                <w:rFonts w:cs="Arial"/>
                <w:sz w:val="22"/>
              </w:rPr>
            </w:pPr>
            <w:r>
              <w:rPr>
                <w:rFonts w:cs="Arial"/>
                <w:sz w:val="22"/>
              </w:rPr>
              <w:t>1</w:t>
            </w:r>
          </w:p>
        </w:tc>
        <w:tc>
          <w:tcPr>
            <w:tcW w:w="4881" w:type="dxa"/>
          </w:tcPr>
          <w:p w:rsidR="007B5787" w:rsidRDefault="007B5787" w:rsidP="003D2EBC">
            <w:pPr>
              <w:rPr>
                <w:rFonts w:cs="Arial"/>
                <w:sz w:val="22"/>
              </w:rPr>
            </w:pPr>
            <w:r>
              <w:rPr>
                <w:rFonts w:cs="Arial"/>
                <w:sz w:val="22"/>
              </w:rPr>
              <w:t>3 segundos</w:t>
            </w:r>
          </w:p>
        </w:tc>
      </w:tr>
      <w:tr w:rsidR="007B5787" w:rsidTr="003D2EBC">
        <w:trPr>
          <w:cantSplit/>
        </w:trPr>
        <w:tc>
          <w:tcPr>
            <w:tcW w:w="2859" w:type="dxa"/>
          </w:tcPr>
          <w:p w:rsidR="007B5787" w:rsidRDefault="007B5787" w:rsidP="003D2EBC">
            <w:pPr>
              <w:rPr>
                <w:rFonts w:cs="Arial"/>
                <w:b/>
                <w:bCs/>
                <w:sz w:val="22"/>
              </w:rPr>
            </w:pPr>
            <w:r>
              <w:rPr>
                <w:rFonts w:cs="Arial"/>
                <w:b/>
                <w:bCs/>
                <w:sz w:val="22"/>
              </w:rPr>
              <w:lastRenderedPageBreak/>
              <w:t>Frecuencia esperada</w:t>
            </w:r>
          </w:p>
        </w:tc>
        <w:tc>
          <w:tcPr>
            <w:tcW w:w="5666" w:type="dxa"/>
            <w:gridSpan w:val="2"/>
          </w:tcPr>
          <w:p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rsidTr="003D2EBC">
        <w:trPr>
          <w:cantSplit/>
        </w:trPr>
        <w:tc>
          <w:tcPr>
            <w:tcW w:w="2859" w:type="dxa"/>
          </w:tcPr>
          <w:p w:rsidR="007B5787" w:rsidRDefault="007B5787" w:rsidP="003D2EBC">
            <w:pPr>
              <w:rPr>
                <w:rFonts w:cs="Arial"/>
                <w:b/>
                <w:bCs/>
                <w:sz w:val="22"/>
              </w:rPr>
            </w:pPr>
            <w:r>
              <w:rPr>
                <w:rFonts w:cs="Arial"/>
                <w:b/>
                <w:bCs/>
                <w:sz w:val="22"/>
              </w:rPr>
              <w:t>Importancia</w:t>
            </w:r>
          </w:p>
        </w:tc>
        <w:tc>
          <w:tcPr>
            <w:tcW w:w="5666" w:type="dxa"/>
            <w:gridSpan w:val="2"/>
          </w:tcPr>
          <w:p w:rsidR="007B5787" w:rsidRDefault="007B5787" w:rsidP="003D2EBC">
            <w:pPr>
              <w:rPr>
                <w:rFonts w:cs="Arial"/>
                <w:sz w:val="22"/>
              </w:rPr>
            </w:pPr>
            <w:r>
              <w:rPr>
                <w:rFonts w:cs="Arial"/>
                <w:sz w:val="22"/>
              </w:rPr>
              <w:t>Importante.</w:t>
            </w:r>
          </w:p>
        </w:tc>
      </w:tr>
      <w:tr w:rsidR="007B5787" w:rsidTr="003D2EBC">
        <w:trPr>
          <w:cantSplit/>
        </w:trPr>
        <w:tc>
          <w:tcPr>
            <w:tcW w:w="2859" w:type="dxa"/>
          </w:tcPr>
          <w:p w:rsidR="007B5787" w:rsidRDefault="007B5787" w:rsidP="003D2EBC">
            <w:pPr>
              <w:rPr>
                <w:rFonts w:cs="Arial"/>
                <w:b/>
                <w:bCs/>
                <w:sz w:val="22"/>
              </w:rPr>
            </w:pPr>
            <w:r>
              <w:rPr>
                <w:rFonts w:cs="Arial"/>
                <w:b/>
                <w:bCs/>
                <w:sz w:val="22"/>
              </w:rPr>
              <w:t>Urgencia</w:t>
            </w:r>
          </w:p>
        </w:tc>
        <w:tc>
          <w:tcPr>
            <w:tcW w:w="5666" w:type="dxa"/>
            <w:gridSpan w:val="2"/>
          </w:tcPr>
          <w:p w:rsidR="007B5787" w:rsidRDefault="007B5787" w:rsidP="003D2EBC">
            <w:pPr>
              <w:rPr>
                <w:rFonts w:cs="Arial"/>
                <w:sz w:val="22"/>
              </w:rPr>
            </w:pPr>
            <w:r>
              <w:rPr>
                <w:rFonts w:cs="Arial"/>
                <w:sz w:val="22"/>
              </w:rPr>
              <w:t>Urgente.</w:t>
            </w:r>
          </w:p>
        </w:tc>
      </w:tr>
      <w:tr w:rsidR="007B5787" w:rsidTr="003D2EBC">
        <w:trPr>
          <w:cantSplit/>
        </w:trPr>
        <w:tc>
          <w:tcPr>
            <w:tcW w:w="2859" w:type="dxa"/>
          </w:tcPr>
          <w:p w:rsidR="007B5787" w:rsidRDefault="007B5787" w:rsidP="003D2EBC">
            <w:pPr>
              <w:rPr>
                <w:rFonts w:cs="Arial"/>
                <w:b/>
                <w:bCs/>
                <w:sz w:val="22"/>
              </w:rPr>
            </w:pPr>
            <w:r>
              <w:rPr>
                <w:rFonts w:cs="Arial"/>
                <w:b/>
                <w:bCs/>
                <w:sz w:val="22"/>
              </w:rPr>
              <w:t>Comentarios</w:t>
            </w:r>
          </w:p>
        </w:tc>
        <w:tc>
          <w:tcPr>
            <w:tcW w:w="5666" w:type="dxa"/>
            <w:gridSpan w:val="2"/>
          </w:tcPr>
          <w:p w:rsidR="007B5787" w:rsidRDefault="007B5787" w:rsidP="003D2EBC">
            <w:pPr>
              <w:rPr>
                <w:rFonts w:cs="Arial"/>
                <w:sz w:val="22"/>
              </w:rPr>
            </w:pPr>
          </w:p>
        </w:tc>
      </w:tr>
    </w:tbl>
    <w:p w:rsidR="007B5787" w:rsidRPr="00806503" w:rsidRDefault="003D5270" w:rsidP="003D5270">
      <w:pPr>
        <w:pStyle w:val="Ttulo4"/>
        <w:jc w:val="center"/>
      </w:pPr>
      <w:r>
        <w:t>Fuente: Propia</w:t>
      </w:r>
    </w:p>
    <w:p w:rsidR="007B5787" w:rsidRDefault="007B5787" w:rsidP="004E5EDB"/>
    <w:p w:rsidR="004068C1" w:rsidRPr="00165FE2" w:rsidRDefault="001E0BB8" w:rsidP="001E0BB8">
      <w:pPr>
        <w:pStyle w:val="Ttulo3"/>
        <w:rPr>
          <w:b/>
        </w:rPr>
      </w:pPr>
      <w:bookmarkStart w:id="1110" w:name="_Toc277169333"/>
      <w:bookmarkStart w:id="1111" w:name="_Toc277170777"/>
      <w:bookmarkStart w:id="1112" w:name="_Toc277602471"/>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1110"/>
      <w:bookmarkEnd w:id="1111"/>
      <w:bookmarkEnd w:id="1112"/>
    </w:p>
    <w:p w:rsidR="00FE01AF" w:rsidRDefault="00E67625" w:rsidP="004E5EDB">
      <w:r>
        <w:t xml:space="preserve">Kendall &amp; Kendall (2011) </w:t>
      </w:r>
      <w:r w:rsidR="00BF5B61">
        <w:t>refiriéndose</w:t>
      </w:r>
      <w:r>
        <w:t xml:space="preserve"> a los diagramas de clases aportan que</w:t>
      </w:r>
      <w:r w:rsidR="001F4EAF">
        <w:t>:</w:t>
      </w:r>
    </w:p>
    <w:p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rsidR="005833FD" w:rsidRDefault="005833FD" w:rsidP="005833FD">
      <w:pPr>
        <w:spacing w:line="360" w:lineRule="auto"/>
      </w:pPr>
    </w:p>
    <w:p w:rsidR="00E67625" w:rsidRDefault="00E67625" w:rsidP="005833FD">
      <w:pPr>
        <w:spacing w:line="360" w:lineRule="auto"/>
      </w:pPr>
      <w:r>
        <w:t xml:space="preserve">A su vez, Esposito &amp; </w:t>
      </w:r>
      <w:proofErr w:type="spellStart"/>
      <w:r>
        <w:t>Saltarello</w:t>
      </w:r>
      <w:proofErr w:type="spellEnd"/>
      <w:r>
        <w:t xml:space="preserve"> (2009) también aportan que</w:t>
      </w:r>
      <w:r w:rsidR="001F4EAF">
        <w:t>:</w:t>
      </w:r>
    </w:p>
    <w:p w:rsidR="005833FD" w:rsidRDefault="005833FD" w:rsidP="005833FD">
      <w:pPr>
        <w:spacing w:line="360" w:lineRule="auto"/>
      </w:pPr>
    </w:p>
    <w:p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lastRenderedPageBreak/>
        <w:tab/>
        <w:t xml:space="preserve">estructuras. Las clases son exactamente las clases (e interfaces) a ser </w:t>
      </w:r>
      <w:r w:rsidR="005833FD">
        <w:tab/>
        <w:t>implementadas por el equipo de desarrollo. (p. 47).</w:t>
      </w:r>
    </w:p>
    <w:p w:rsidR="008D21CF" w:rsidRDefault="008D21CF" w:rsidP="005833FD">
      <w:pPr>
        <w:spacing w:line="360" w:lineRule="auto"/>
      </w:pPr>
    </w:p>
    <w:p w:rsidR="00E115A9" w:rsidRDefault="008D21CF" w:rsidP="008D21CF">
      <w:r>
        <w:t>A continuación se presenta el diagrama de clases utilizado por el prototipo funcional propuesto.</w:t>
      </w:r>
    </w:p>
    <w:p w:rsidR="00201112" w:rsidRPr="00201112" w:rsidRDefault="00201112" w:rsidP="00201112">
      <w:pPr>
        <w:pStyle w:val="Epgrafe"/>
        <w:keepNext/>
        <w:jc w:val="center"/>
        <w:rPr>
          <w:color w:val="auto"/>
          <w:sz w:val="24"/>
          <w:szCs w:val="24"/>
        </w:rPr>
      </w:pPr>
      <w:bookmarkStart w:id="1113" w:name="_Toc277602562"/>
      <w:r w:rsidRPr="00201112">
        <w:rPr>
          <w:color w:val="auto"/>
          <w:sz w:val="24"/>
          <w:szCs w:val="24"/>
        </w:rPr>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sidR="00E35F55">
        <w:rPr>
          <w:noProof/>
          <w:color w:val="auto"/>
          <w:sz w:val="24"/>
          <w:szCs w:val="24"/>
        </w:rPr>
        <w:t>29</w:t>
      </w:r>
      <w:r w:rsidR="001216AC" w:rsidRPr="00201112">
        <w:rPr>
          <w:color w:val="auto"/>
          <w:sz w:val="24"/>
          <w:szCs w:val="24"/>
        </w:rPr>
        <w:fldChar w:fldCharType="end"/>
      </w:r>
      <w:r w:rsidRPr="00201112">
        <w:rPr>
          <w:color w:val="auto"/>
          <w:sz w:val="24"/>
          <w:szCs w:val="24"/>
        </w:rPr>
        <w:t xml:space="preserve"> Diagrama de clases</w:t>
      </w:r>
      <w:bookmarkEnd w:id="1113"/>
    </w:p>
    <w:p w:rsidR="008D21CF" w:rsidRDefault="00BF5B61" w:rsidP="00E115A9">
      <w:pPr>
        <w:pStyle w:val="Ttulo4"/>
        <w:jc w:val="center"/>
      </w:pPr>
      <w:r>
        <w:rPr>
          <w:noProof/>
          <w:lang w:val="en-US"/>
        </w:rPr>
        <w:drawing>
          <wp:inline distT="0" distB="0" distL="0" distR="0">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15406" cy="4325018"/>
                    </a:xfrm>
                    <a:prstGeom prst="rect">
                      <a:avLst/>
                    </a:prstGeom>
                  </pic:spPr>
                </pic:pic>
              </a:graphicData>
            </a:graphic>
          </wp:inline>
        </w:drawing>
      </w:r>
      <w:bookmarkStart w:id="1114" w:name="_Toc277170779"/>
      <w:r w:rsidRPr="00A6371E">
        <w:t>Fuente: Propia</w:t>
      </w:r>
      <w:bookmarkEnd w:id="1114"/>
    </w:p>
    <w:p w:rsidR="003D2EBC" w:rsidRDefault="003D2EBC" w:rsidP="00BF5B61"/>
    <w:p w:rsidR="003D2EBC" w:rsidRDefault="003D2EBC" w:rsidP="00BF5B61"/>
    <w:p w:rsidR="003D2EBC" w:rsidRDefault="003D2EBC" w:rsidP="00BF5B61"/>
    <w:p w:rsidR="003D2EBC" w:rsidRDefault="003D2EBC" w:rsidP="00BF5B61"/>
    <w:p w:rsidR="00E115A9" w:rsidRDefault="00BF5B61" w:rsidP="00BF5B61">
      <w:r>
        <w:lastRenderedPageBreak/>
        <w:t>En la siguiente imagen se aprecia la continuación del diagrama de clases utilizado en el desarrollo del prototipo funcional:</w:t>
      </w:r>
    </w:p>
    <w:p w:rsidR="00E115A9" w:rsidRDefault="00E115A9" w:rsidP="00BF5B61"/>
    <w:p w:rsidR="00710422" w:rsidRPr="00710422" w:rsidRDefault="00710422" w:rsidP="00710422">
      <w:pPr>
        <w:pStyle w:val="Epgrafe"/>
        <w:keepNext/>
        <w:jc w:val="center"/>
        <w:rPr>
          <w:color w:val="auto"/>
          <w:sz w:val="24"/>
          <w:szCs w:val="24"/>
        </w:rPr>
      </w:pPr>
      <w:bookmarkStart w:id="1115" w:name="_Toc277602563"/>
      <w:r w:rsidRPr="00710422">
        <w:rPr>
          <w:color w:val="auto"/>
          <w:sz w:val="24"/>
          <w:szCs w:val="24"/>
        </w:rPr>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E35F55">
        <w:rPr>
          <w:noProof/>
          <w:color w:val="auto"/>
          <w:sz w:val="24"/>
          <w:szCs w:val="24"/>
        </w:rPr>
        <w:t>30</w:t>
      </w:r>
      <w:r w:rsidR="001216AC" w:rsidRPr="00710422">
        <w:rPr>
          <w:color w:val="auto"/>
          <w:sz w:val="24"/>
          <w:szCs w:val="24"/>
        </w:rPr>
        <w:fldChar w:fldCharType="end"/>
      </w:r>
      <w:r w:rsidRPr="00710422">
        <w:rPr>
          <w:color w:val="auto"/>
          <w:sz w:val="24"/>
          <w:szCs w:val="24"/>
        </w:rPr>
        <w:t xml:space="preserve"> Diagrama de Clases continuación</w:t>
      </w:r>
      <w:bookmarkEnd w:id="1115"/>
    </w:p>
    <w:p w:rsidR="00BF5B61" w:rsidRDefault="00BF5B61" w:rsidP="00BF5B61">
      <w:r>
        <w:rPr>
          <w:noProof/>
          <w:lang w:val="en-US"/>
        </w:rPr>
        <w:drawing>
          <wp:inline distT="0" distB="0" distL="0" distR="0">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662045"/>
                    </a:xfrm>
                    <a:prstGeom prst="rect">
                      <a:avLst/>
                    </a:prstGeom>
                  </pic:spPr>
                </pic:pic>
              </a:graphicData>
            </a:graphic>
          </wp:inline>
        </w:drawing>
      </w:r>
    </w:p>
    <w:p w:rsidR="00D84322" w:rsidRPr="00913C51" w:rsidRDefault="00BF5B61" w:rsidP="003D2EBC">
      <w:pPr>
        <w:pStyle w:val="Ttulo4"/>
        <w:jc w:val="center"/>
      </w:pPr>
      <w:bookmarkStart w:id="1116" w:name="_Toc277170781"/>
      <w:r w:rsidRPr="00913C51">
        <w:t>Fuente: Propia</w:t>
      </w:r>
      <w:bookmarkEnd w:id="1116"/>
    </w:p>
    <w:p w:rsidR="00D84322" w:rsidRPr="003D2EBC" w:rsidRDefault="003D2EBC" w:rsidP="003D2EBC">
      <w:pPr>
        <w:pStyle w:val="Ttulo3"/>
        <w:rPr>
          <w:b/>
        </w:rPr>
      </w:pPr>
      <w:bookmarkStart w:id="1117" w:name="_Toc277602472"/>
      <w:r w:rsidRPr="003D2EBC">
        <w:rPr>
          <w:b/>
        </w:rPr>
        <w:t>1</w:t>
      </w:r>
      <w:r w:rsidR="00D84322" w:rsidRPr="003D2EBC">
        <w:rPr>
          <w:b/>
        </w:rPr>
        <w:t>.3</w:t>
      </w:r>
      <w:r w:rsidRPr="003D2EBC">
        <w:rPr>
          <w:b/>
        </w:rPr>
        <w:t>.4</w:t>
      </w:r>
      <w:r w:rsidR="00D84322" w:rsidRPr="003D2EBC">
        <w:rPr>
          <w:b/>
        </w:rPr>
        <w:t xml:space="preserve"> Desarrollo del Prototipo Funcional</w:t>
      </w:r>
      <w:bookmarkEnd w:id="1117"/>
    </w:p>
    <w:p w:rsidR="00552236" w:rsidRDefault="00552236" w:rsidP="00552236">
      <w:r>
        <w:tab/>
        <w:t>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software que no sean seguras.</w:t>
      </w:r>
    </w:p>
    <w:p w:rsidR="00552236" w:rsidRDefault="00552236" w:rsidP="00552236">
      <w:r>
        <w:lastRenderedPageBreak/>
        <w:tab/>
        <w:t>Así mismo se busca brindarle al desarrollador no solamente información de que existe código fuente que es vulnerable y que eventualmente permita o facilite que se de la explotación de algún riesgo, si no que además se le brinda una opción para que corrija el problema de forma automática.</w:t>
      </w:r>
    </w:p>
    <w:p w:rsidR="00552236" w:rsidRDefault="00552236" w:rsidP="00552236">
      <w:r>
        <w:tab/>
        <w:t xml:space="preserve">Utilizando la plataforma de compilación Roslyn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rsidR="00ED10BA" w:rsidRDefault="003D2EBC" w:rsidP="003D2EBC">
      <w:pPr>
        <w:pStyle w:val="Ttulo4"/>
      </w:pPr>
      <w:r>
        <w:t>1.3.4.1</w:t>
      </w:r>
      <w:r w:rsidR="00ED10BA">
        <w:t xml:space="preserve"> Instalación de la Plataforma de Compilación Roslyn</w:t>
      </w:r>
    </w:p>
    <w:p w:rsidR="00ED10BA" w:rsidRDefault="00ED10BA" w:rsidP="00ED10BA">
      <w:r>
        <w:tab/>
        <w:t>Tal como se ha indicado en secciones previas de este documento, en la investigación propuesta se utiliza un enfoque novedoso por medio de la utilización de la plataforma de compilación Roslyn.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rsidR="008F7440" w:rsidRDefault="008F7440" w:rsidP="00ED10BA">
      <w:r>
        <w:lastRenderedPageBreak/>
        <w:tab/>
        <w:t>El requisito fundamental entonces es contar con Visual Studio .NET 2013 o superior instalado en el ambiente propuesto para el desarrollo de las extensiones.</w:t>
      </w:r>
    </w:p>
    <w:p w:rsidR="00ED10BA" w:rsidRDefault="00CC1591" w:rsidP="00ED10BA">
      <w:r>
        <w:tab/>
        <w:t>A continuación se enumeran los pasos necesarios para la correcta configuración de la plataforma:</w:t>
      </w:r>
    </w:p>
    <w:p w:rsidR="00CC1591" w:rsidRDefault="00CC1591" w:rsidP="00CC1591">
      <w:pPr>
        <w:pStyle w:val="Prrafodelista"/>
        <w:numPr>
          <w:ilvl w:val="0"/>
          <w:numId w:val="40"/>
        </w:numPr>
      </w:pPr>
      <w:r>
        <w:t xml:space="preserve">Instalar el SDK (Software </w:t>
      </w:r>
      <w:proofErr w:type="spellStart"/>
      <w:r>
        <w:t>Development</w:t>
      </w:r>
      <w:proofErr w:type="spellEnd"/>
      <w:r>
        <w:t xml:space="preserve"> Kit) para Visual Studio.NET 2013. El mismo se encuentra en esta dirección para su descarga desde el sitio </w:t>
      </w:r>
      <w:hyperlink r:id="rId56" w:history="1">
        <w:r w:rsidRPr="00467EDD">
          <w:rPr>
            <w:rStyle w:val="Hipervnculo"/>
          </w:rPr>
          <w:t>http://www.microsoft.com/en-us/download/details.aspx?id=40758</w:t>
        </w:r>
      </w:hyperlink>
    </w:p>
    <w:p w:rsidR="00CC1591" w:rsidRDefault="008F7440" w:rsidP="00CC1591">
      <w:pPr>
        <w:pStyle w:val="Prrafodelista"/>
        <w:numPr>
          <w:ilvl w:val="0"/>
          <w:numId w:val="40"/>
        </w:numPr>
      </w:pPr>
      <w:r>
        <w:t>Extraer el contenido de los archivos comprimidos en una ruta específica dentro del computador.</w:t>
      </w:r>
    </w:p>
    <w:p w:rsidR="008F7440" w:rsidRDefault="008F7440" w:rsidP="00CC1591">
      <w:pPr>
        <w:pStyle w:val="Prrafodelista"/>
        <w:numPr>
          <w:ilvl w:val="0"/>
          <w:numId w:val="40"/>
        </w:numPr>
      </w:pPr>
      <w:r>
        <w:t xml:space="preserve">Instalar la extensión </w:t>
      </w:r>
      <w:proofErr w:type="spellStart"/>
      <w:r>
        <w:t>Roslyn</w:t>
      </w:r>
      <w:proofErr w:type="spellEnd"/>
      <w:r>
        <w:t xml:space="preserve"> SDK Project </w:t>
      </w:r>
      <w:proofErr w:type="spellStart"/>
      <w:r>
        <w:t>Template.vsix</w:t>
      </w:r>
      <w:proofErr w:type="spellEnd"/>
      <w:r>
        <w:t>. Esta extensión instalará seis nuevas plantillas de diseño en Visual Studio .NET.</w:t>
      </w:r>
    </w:p>
    <w:p w:rsidR="008F7440" w:rsidRDefault="008F7440" w:rsidP="00CC1591">
      <w:pPr>
        <w:pStyle w:val="Prrafodelista"/>
        <w:numPr>
          <w:ilvl w:val="0"/>
          <w:numId w:val="40"/>
        </w:numPr>
      </w:pPr>
      <w:r>
        <w:t xml:space="preserve">Instalar la extensión </w:t>
      </w:r>
      <w:proofErr w:type="spellStart"/>
      <w:r>
        <w:t>Roslyn</w:t>
      </w:r>
      <w:proofErr w:type="spellEnd"/>
      <w:r>
        <w:t xml:space="preserve"> </w:t>
      </w:r>
      <w:proofErr w:type="spellStart"/>
      <w:r>
        <w:t>Syntax</w:t>
      </w:r>
      <w:proofErr w:type="spellEnd"/>
      <w:r>
        <w:t xml:space="preserve"> </w:t>
      </w:r>
      <w:proofErr w:type="spellStart"/>
      <w:r>
        <w:t>Visualizer.vsix</w:t>
      </w:r>
      <w:proofErr w:type="spellEnd"/>
      <w:r>
        <w:t>. Esta extensión permite investigar los árboles de sintaxis de los archivos de código fuente.</w:t>
      </w:r>
    </w:p>
    <w:p w:rsidR="008F7440" w:rsidRDefault="008F7440" w:rsidP="008F7440">
      <w:pPr>
        <w:pStyle w:val="Prrafodelista"/>
        <w:numPr>
          <w:ilvl w:val="0"/>
          <w:numId w:val="40"/>
        </w:numPr>
      </w:pPr>
      <w:r>
        <w:t xml:space="preserve">Instalar el ambiente experimental denominado Visual Studio Experimental </w:t>
      </w:r>
      <w:proofErr w:type="spellStart"/>
      <w:r>
        <w:t>Hive</w:t>
      </w:r>
      <w:proofErr w:type="spellEnd"/>
      <w:r>
        <w:t>, la cual permite probar en tiempo real las extensiones que están siendo desarrolladas.</w:t>
      </w:r>
    </w:p>
    <w:p w:rsidR="008F7440" w:rsidRDefault="008F7440" w:rsidP="008F7440">
      <w:r>
        <w:tab/>
        <w:t>Una vez que se han seguido los pasos anteriores, en el momento de crear un proyecto en Visual Studio, aparecerán las nuevas plantillas para el desarrollo de las extensiones.</w:t>
      </w:r>
    </w:p>
    <w:p w:rsidR="00595D25" w:rsidRPr="00595D25" w:rsidRDefault="00595D25" w:rsidP="00595D25">
      <w:pPr>
        <w:pStyle w:val="Epgrafe"/>
        <w:keepNext/>
        <w:jc w:val="center"/>
        <w:rPr>
          <w:color w:val="auto"/>
          <w:sz w:val="24"/>
          <w:szCs w:val="24"/>
        </w:rPr>
      </w:pPr>
      <w:bookmarkStart w:id="1118" w:name="_Toc277602564"/>
      <w:r w:rsidRPr="00595D25">
        <w:rPr>
          <w:color w:val="auto"/>
          <w:sz w:val="24"/>
          <w:szCs w:val="24"/>
        </w:rPr>
        <w:lastRenderedPageBreak/>
        <w:t xml:space="preserve">Figura </w:t>
      </w:r>
      <w:r w:rsidR="001216AC" w:rsidRPr="00595D25">
        <w:rPr>
          <w:color w:val="auto"/>
          <w:sz w:val="24"/>
          <w:szCs w:val="24"/>
        </w:rPr>
        <w:fldChar w:fldCharType="begin"/>
      </w:r>
      <w:r w:rsidRPr="00595D25">
        <w:rPr>
          <w:color w:val="auto"/>
          <w:sz w:val="24"/>
          <w:szCs w:val="24"/>
        </w:rPr>
        <w:instrText xml:space="preserve"> SEQ Figura \* ARABIC </w:instrText>
      </w:r>
      <w:r w:rsidR="001216AC" w:rsidRPr="00595D25">
        <w:rPr>
          <w:color w:val="auto"/>
          <w:sz w:val="24"/>
          <w:szCs w:val="24"/>
        </w:rPr>
        <w:fldChar w:fldCharType="separate"/>
      </w:r>
      <w:r w:rsidR="00E35F55">
        <w:rPr>
          <w:noProof/>
          <w:color w:val="auto"/>
          <w:sz w:val="24"/>
          <w:szCs w:val="24"/>
        </w:rPr>
        <w:t>35</w:t>
      </w:r>
      <w:r w:rsidR="001216AC" w:rsidRPr="00595D25">
        <w:rPr>
          <w:color w:val="auto"/>
          <w:sz w:val="24"/>
          <w:szCs w:val="24"/>
        </w:rPr>
        <w:fldChar w:fldCharType="end"/>
      </w:r>
      <w:r w:rsidRPr="00595D25">
        <w:rPr>
          <w:color w:val="auto"/>
          <w:sz w:val="24"/>
          <w:szCs w:val="24"/>
        </w:rPr>
        <w:t xml:space="preserve"> Plantillas de desarrollo</w:t>
      </w:r>
      <w:bookmarkEnd w:id="1118"/>
    </w:p>
    <w:p w:rsidR="008F7440" w:rsidRDefault="00595D25" w:rsidP="008F7440">
      <w:r>
        <w:rPr>
          <w:noProof/>
          <w:lang w:val="en-US"/>
        </w:rPr>
        <w:drawing>
          <wp:inline distT="0" distB="0" distL="0" distR="0">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830955"/>
                    </a:xfrm>
                    <a:prstGeom prst="rect">
                      <a:avLst/>
                    </a:prstGeom>
                  </pic:spPr>
                </pic:pic>
              </a:graphicData>
            </a:graphic>
          </wp:inline>
        </w:drawing>
      </w:r>
    </w:p>
    <w:p w:rsidR="008F7440" w:rsidRPr="00730C7B" w:rsidRDefault="00595D25" w:rsidP="00595D25">
      <w:pPr>
        <w:pStyle w:val="Ttulo4"/>
        <w:jc w:val="center"/>
      </w:pPr>
      <w:r w:rsidRPr="00730C7B">
        <w:t>Fuente: Propia</w:t>
      </w:r>
    </w:p>
    <w:p w:rsidR="008F7440" w:rsidRDefault="00595D25" w:rsidP="008F7440">
      <w:r>
        <w:tab/>
        <w:t>Para el desarrollo de la extensión de seguridad propuesto se utiliza la plantilla denominada Diagnóstico con Solución de Código, la cual como su nombre implica, permite realizar el diagnóstico del problema a fin y luego mostrar la opción de cómo solucionar el problema.</w:t>
      </w:r>
    </w:p>
    <w:p w:rsidR="00595D25" w:rsidRDefault="00595D25" w:rsidP="008F7440">
      <w:r>
        <w:tab/>
        <w:t xml:space="preserve">Es importante recalcar que esta extensión provee una solución al problema siguiente estándares internacionales. No obstante queda a discreción el desarrollador obedecer la recomendación propuesta o implementar su propio control. Pero la identificación del problema es clave, la </w:t>
      </w:r>
      <w:r>
        <w:lastRenderedPageBreak/>
        <w:t>retroalimentación que el prototipo propone facilita que el desarrollador se de cuenta del problema o problemas en los que se está incurriendo.</w:t>
      </w:r>
    </w:p>
    <w:p w:rsidR="00245EF8" w:rsidRDefault="003D2EBC" w:rsidP="003D2EBC">
      <w:pPr>
        <w:pStyle w:val="Ttulo4"/>
      </w:pPr>
      <w:r>
        <w:t>1.3.4.2</w:t>
      </w:r>
      <w:r w:rsidR="00245EF8">
        <w:t xml:space="preserve"> Ubicación de la extensión en el modelo de desarrollo</w:t>
      </w:r>
    </w:p>
    <w:p w:rsidR="00245EF8" w:rsidRDefault="00245EF8" w:rsidP="00245EF8">
      <w:r>
        <w:tab/>
        <w:t>El componente de seguridad se instala en un ambiente de desarrollo que tenga instalada una versión de Visual Studio .NET 2012 o superior. Inmediatamente qu</w:t>
      </w:r>
      <w:r w:rsidR="00CE03C7">
        <w:t>e</w:t>
      </w:r>
      <w:r>
        <w:t xml:space="preserve"> se ha detectado que Visual Studio existe, se procede con la instalación. Nótese que una vez instalado el componente debe aparecer como parte de las extensiones de instaladas dentro del ambiente de desarrollo. </w:t>
      </w:r>
    </w:p>
    <w:p w:rsidR="00245EF8" w:rsidRDefault="00245EF8" w:rsidP="00245EF8">
      <w:r>
        <w:tab/>
        <w:t>Esto quiere decir que dentro de Visual Studio, en la barra de herramientas bajo el sub menú que reza bajo el nombre de Extensiones y Actualizaciones (</w:t>
      </w:r>
      <w:proofErr w:type="spellStart"/>
      <w:r>
        <w:t>Extension</w:t>
      </w:r>
      <w:proofErr w:type="spellEnd"/>
      <w:r>
        <w:t xml:space="preserve"> and </w:t>
      </w:r>
      <w:proofErr w:type="spellStart"/>
      <w:r>
        <w:t>Updates</w:t>
      </w:r>
      <w:proofErr w:type="spellEnd"/>
      <w:r>
        <w:t xml:space="preserve"> dependiendo del lenguaje predeterminado de Visual Studio), ahí aparece la extensión tal como se ilustra seguidamente:</w:t>
      </w:r>
    </w:p>
    <w:p w:rsidR="00245EF8" w:rsidRPr="00245EF8" w:rsidRDefault="00245EF8" w:rsidP="00245EF8">
      <w:pPr>
        <w:pStyle w:val="Epgrafe"/>
        <w:keepNext/>
        <w:jc w:val="center"/>
        <w:rPr>
          <w:color w:val="auto"/>
          <w:sz w:val="24"/>
          <w:szCs w:val="24"/>
        </w:rPr>
      </w:pPr>
      <w:bookmarkStart w:id="1119" w:name="_Toc277602565"/>
      <w:r w:rsidRPr="00245EF8">
        <w:rPr>
          <w:color w:val="auto"/>
          <w:sz w:val="24"/>
          <w:szCs w:val="24"/>
        </w:rPr>
        <w:lastRenderedPageBreak/>
        <w:t xml:space="preserve">Figura </w:t>
      </w:r>
      <w:r w:rsidR="001216AC" w:rsidRPr="00245EF8">
        <w:rPr>
          <w:color w:val="auto"/>
          <w:sz w:val="24"/>
          <w:szCs w:val="24"/>
        </w:rPr>
        <w:fldChar w:fldCharType="begin"/>
      </w:r>
      <w:r w:rsidRPr="00245EF8">
        <w:rPr>
          <w:color w:val="auto"/>
          <w:sz w:val="24"/>
          <w:szCs w:val="24"/>
        </w:rPr>
        <w:instrText xml:space="preserve"> SEQ Figura \* ARABIC </w:instrText>
      </w:r>
      <w:r w:rsidR="001216AC" w:rsidRPr="00245EF8">
        <w:rPr>
          <w:color w:val="auto"/>
          <w:sz w:val="24"/>
          <w:szCs w:val="24"/>
        </w:rPr>
        <w:fldChar w:fldCharType="separate"/>
      </w:r>
      <w:r w:rsidR="00E35F55">
        <w:rPr>
          <w:noProof/>
          <w:color w:val="auto"/>
          <w:sz w:val="24"/>
          <w:szCs w:val="24"/>
        </w:rPr>
        <w:t>36</w:t>
      </w:r>
      <w:r w:rsidR="001216AC" w:rsidRPr="00245EF8">
        <w:rPr>
          <w:color w:val="auto"/>
          <w:sz w:val="24"/>
          <w:szCs w:val="24"/>
        </w:rPr>
        <w:fldChar w:fldCharType="end"/>
      </w:r>
      <w:r w:rsidRPr="00245EF8">
        <w:rPr>
          <w:color w:val="auto"/>
          <w:sz w:val="24"/>
          <w:szCs w:val="24"/>
        </w:rPr>
        <w:t xml:space="preserve"> Barra de Herramientas</w:t>
      </w:r>
      <w:bookmarkEnd w:id="1119"/>
    </w:p>
    <w:p w:rsidR="00245EF8" w:rsidRDefault="00245EF8" w:rsidP="00245EF8">
      <w:r>
        <w:rPr>
          <w:noProof/>
          <w:lang w:val="en-US"/>
        </w:rPr>
        <w:drawing>
          <wp:inline distT="0" distB="0" distL="0" distR="0">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869565"/>
                    </a:xfrm>
                    <a:prstGeom prst="rect">
                      <a:avLst/>
                    </a:prstGeom>
                  </pic:spPr>
                </pic:pic>
              </a:graphicData>
            </a:graphic>
          </wp:inline>
        </w:drawing>
      </w:r>
    </w:p>
    <w:p w:rsidR="00245EF8" w:rsidRPr="00730C7B" w:rsidRDefault="00245EF8" w:rsidP="00245EF8">
      <w:pPr>
        <w:pStyle w:val="Ttulo4"/>
        <w:jc w:val="center"/>
      </w:pPr>
      <w:r w:rsidRPr="00730C7B">
        <w:t>Fuente: Propia</w:t>
      </w:r>
    </w:p>
    <w:p w:rsidR="00245EF8" w:rsidRDefault="00245EF8" w:rsidP="00245EF8">
      <w:r>
        <w:tab/>
        <w:t xml:space="preserve">Seguidamente aparece una ventana donde se localizan las extensiones instaladas y dentro de la lista figura el componente desarrollado, el cual lleva por nombre SecurityInnovation.SCA. La abreviatura SCA obedece a Análisis </w:t>
      </w:r>
      <w:r w:rsidR="00770E4F">
        <w:t>Es</w:t>
      </w:r>
      <w:r>
        <w:t xml:space="preserve">tático de Código por sus siglas en </w:t>
      </w:r>
      <w:r w:rsidR="00CE03C7">
        <w:t xml:space="preserve">inglés </w:t>
      </w:r>
      <w:r>
        <w:t>(</w:t>
      </w:r>
      <w:proofErr w:type="spellStart"/>
      <w:r>
        <w:t>Static</w:t>
      </w:r>
      <w:proofErr w:type="spellEnd"/>
      <w:r>
        <w:t xml:space="preserve"> </w:t>
      </w:r>
      <w:proofErr w:type="spellStart"/>
      <w:r>
        <w:t>Code</w:t>
      </w:r>
      <w:proofErr w:type="spellEnd"/>
      <w:r>
        <w:t xml:space="preserve"> </w:t>
      </w:r>
      <w:proofErr w:type="spellStart"/>
      <w:r>
        <w:t>Analysis</w:t>
      </w:r>
      <w:proofErr w:type="spellEnd"/>
      <w:r>
        <w:t>).</w:t>
      </w:r>
    </w:p>
    <w:p w:rsidR="00245EF8" w:rsidRPr="00245EF8" w:rsidRDefault="00245EF8" w:rsidP="00245EF8">
      <w:pPr>
        <w:pStyle w:val="Epgrafe"/>
        <w:keepNext/>
        <w:jc w:val="center"/>
        <w:rPr>
          <w:color w:val="auto"/>
          <w:sz w:val="24"/>
          <w:szCs w:val="24"/>
        </w:rPr>
      </w:pPr>
      <w:bookmarkStart w:id="1120" w:name="_Toc277602566"/>
      <w:r w:rsidRPr="00245EF8">
        <w:rPr>
          <w:color w:val="auto"/>
          <w:sz w:val="24"/>
          <w:szCs w:val="24"/>
        </w:rPr>
        <w:lastRenderedPageBreak/>
        <w:t xml:space="preserve">Figura </w:t>
      </w:r>
      <w:r w:rsidR="001216AC" w:rsidRPr="00245EF8">
        <w:rPr>
          <w:color w:val="auto"/>
          <w:sz w:val="24"/>
          <w:szCs w:val="24"/>
        </w:rPr>
        <w:fldChar w:fldCharType="begin"/>
      </w:r>
      <w:r w:rsidRPr="00245EF8">
        <w:rPr>
          <w:color w:val="auto"/>
          <w:sz w:val="24"/>
          <w:szCs w:val="24"/>
        </w:rPr>
        <w:instrText xml:space="preserve"> SEQ Figura \* ARABIC </w:instrText>
      </w:r>
      <w:r w:rsidR="001216AC" w:rsidRPr="00245EF8">
        <w:rPr>
          <w:color w:val="auto"/>
          <w:sz w:val="24"/>
          <w:szCs w:val="24"/>
        </w:rPr>
        <w:fldChar w:fldCharType="separate"/>
      </w:r>
      <w:r w:rsidR="00E35F55">
        <w:rPr>
          <w:noProof/>
          <w:color w:val="auto"/>
          <w:sz w:val="24"/>
          <w:szCs w:val="24"/>
        </w:rPr>
        <w:t>37</w:t>
      </w:r>
      <w:r w:rsidR="001216AC" w:rsidRPr="00245EF8">
        <w:rPr>
          <w:color w:val="auto"/>
          <w:sz w:val="24"/>
          <w:szCs w:val="24"/>
        </w:rPr>
        <w:fldChar w:fldCharType="end"/>
      </w:r>
      <w:r w:rsidRPr="00245EF8">
        <w:rPr>
          <w:color w:val="auto"/>
          <w:sz w:val="24"/>
          <w:szCs w:val="24"/>
        </w:rPr>
        <w:t xml:space="preserve"> Plugin instalado dentro de Visual Studio</w:t>
      </w:r>
      <w:bookmarkEnd w:id="1120"/>
    </w:p>
    <w:p w:rsidR="00245EF8" w:rsidRDefault="00245EF8" w:rsidP="00245EF8">
      <w:r>
        <w:rPr>
          <w:noProof/>
          <w:lang w:val="en-US"/>
        </w:rPr>
        <w:drawing>
          <wp:inline distT="0" distB="0" distL="0" distR="0">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5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004820"/>
                    </a:xfrm>
                    <a:prstGeom prst="rect">
                      <a:avLst/>
                    </a:prstGeom>
                  </pic:spPr>
                </pic:pic>
              </a:graphicData>
            </a:graphic>
          </wp:inline>
        </w:drawing>
      </w:r>
    </w:p>
    <w:p w:rsidR="00245EF8" w:rsidRPr="00770E4F" w:rsidRDefault="00245EF8" w:rsidP="00245EF8">
      <w:pPr>
        <w:pStyle w:val="Ttulo4"/>
        <w:jc w:val="center"/>
      </w:pPr>
      <w:r w:rsidRPr="00770E4F">
        <w:t>Fuente: Propia</w:t>
      </w:r>
    </w:p>
    <w:p w:rsidR="00245EF8" w:rsidRDefault="00245EF8" w:rsidP="006931CE">
      <w:r>
        <w:t xml:space="preserve"> </w:t>
      </w:r>
      <w:r>
        <w:tab/>
        <w:t xml:space="preserve">Nótese además que en esta ventana se podrá ya sea deshabilitar o desinstalar el </w:t>
      </w:r>
      <w:r w:rsidR="006931CE">
        <w:t>componente.</w:t>
      </w:r>
    </w:p>
    <w:p w:rsidR="006931CE" w:rsidRDefault="006931CE" w:rsidP="006931CE">
      <w:r>
        <w:tab/>
        <w:t>De esta forma, el desarrollador escribe el código fuente de la aplicación Web en el lenguaje de programación C#. En tiempo real el código de forma transparente es compilado y analizado por la extensión justo después de que se ha digitado el código fuente. Nótese que el desarrollador no experimentará ningún problema de desempeño durante este proceso.</w:t>
      </w:r>
    </w:p>
    <w:p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rsidR="006931CE" w:rsidRDefault="006931CE" w:rsidP="006931CE">
      <w:r>
        <w:lastRenderedPageBreak/>
        <w:tab/>
        <w:t>Como se ha indicado el proceso ocurre en tiempo real, una vez que el código fuente ha sido digitado, el análisis es ejecutado en busca de algún patrón de código fuente vulnerable.</w:t>
      </w:r>
    </w:p>
    <w:p w:rsidR="006931CE" w:rsidRDefault="006931CE" w:rsidP="006931CE">
      <w:r>
        <w:tab/>
        <w:t xml:space="preserve">Desde el punto de vista de experiencia de usuario, es decir la percepción que el desarrollador tiene de la herramienta, para él será transparente pues la </w:t>
      </w:r>
      <w:r w:rsidR="00F61BAB">
        <w:t xml:space="preserve">eficiencia </w:t>
      </w:r>
      <w:r>
        <w:t>del componente hace que no se note los procesos internos.</w:t>
      </w:r>
    </w:p>
    <w:p w:rsidR="006931CE" w:rsidRPr="00AE318E" w:rsidRDefault="006931CE" w:rsidP="006931CE">
      <w:r>
        <w:tab/>
        <w:t>Se ha utilizado el mantra característico de los mensajes de error con el objetivo de mostrar la retroalimentación al desarrollador.</w:t>
      </w:r>
    </w:p>
    <w:p w:rsidR="00AE318E" w:rsidRDefault="00AE318E" w:rsidP="00AE318E">
      <w:pPr>
        <w:pStyle w:val="Epgrafe"/>
        <w:keepNext/>
        <w:jc w:val="center"/>
        <w:rPr>
          <w:color w:val="auto"/>
          <w:sz w:val="24"/>
          <w:szCs w:val="24"/>
        </w:rPr>
      </w:pPr>
      <w:bookmarkStart w:id="1121" w:name="_Toc277602526"/>
      <w:r w:rsidRPr="00AE318E">
        <w:rPr>
          <w:color w:val="auto"/>
          <w:sz w:val="24"/>
          <w:szCs w:val="24"/>
        </w:rPr>
        <w:t xml:space="preserve">Gráfico </w:t>
      </w:r>
      <w:r w:rsidR="001216AC" w:rsidRPr="00AE318E">
        <w:rPr>
          <w:color w:val="auto"/>
          <w:sz w:val="24"/>
          <w:szCs w:val="24"/>
        </w:rPr>
        <w:fldChar w:fldCharType="begin"/>
      </w:r>
      <w:r w:rsidRPr="00AE318E">
        <w:rPr>
          <w:color w:val="auto"/>
          <w:sz w:val="24"/>
          <w:szCs w:val="24"/>
        </w:rPr>
        <w:instrText xml:space="preserve"> SEQ Gráfico \* ARABIC </w:instrText>
      </w:r>
      <w:r w:rsidR="001216AC" w:rsidRPr="00AE318E">
        <w:rPr>
          <w:color w:val="auto"/>
          <w:sz w:val="24"/>
          <w:szCs w:val="24"/>
        </w:rPr>
        <w:fldChar w:fldCharType="separate"/>
      </w:r>
      <w:r w:rsidR="00011963">
        <w:rPr>
          <w:noProof/>
          <w:color w:val="auto"/>
          <w:sz w:val="24"/>
          <w:szCs w:val="24"/>
        </w:rPr>
        <w:t>2</w:t>
      </w:r>
      <w:r w:rsidR="001216AC" w:rsidRPr="00AE318E">
        <w:rPr>
          <w:color w:val="auto"/>
          <w:sz w:val="24"/>
          <w:szCs w:val="24"/>
        </w:rPr>
        <w:fldChar w:fldCharType="end"/>
      </w:r>
      <w:r w:rsidRPr="00AE318E">
        <w:rPr>
          <w:color w:val="auto"/>
          <w:sz w:val="24"/>
          <w:szCs w:val="24"/>
        </w:rPr>
        <w:t xml:space="preserve"> Ubicación de la extensión de seguridad</w:t>
      </w:r>
      <w:bookmarkEnd w:id="1121"/>
    </w:p>
    <w:p w:rsidR="00AE318E" w:rsidRPr="00AE318E" w:rsidRDefault="00AE318E" w:rsidP="00AE318E"/>
    <w:p w:rsidR="008F7440" w:rsidRPr="00ED10BA" w:rsidRDefault="00AE318E" w:rsidP="00AE318E">
      <w:pPr>
        <w:jc w:val="center"/>
      </w:pPr>
      <w:r>
        <w:rPr>
          <w:noProof/>
          <w:lang w:val="en-US"/>
        </w:rPr>
        <w:drawing>
          <wp:inline distT="0" distB="0" distL="0" distR="0">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0" r:lo="rId61" r:qs="rId62" r:cs="rId63"/>
              </a:graphicData>
            </a:graphic>
          </wp:inline>
        </w:drawing>
      </w:r>
      <w:r w:rsidRPr="00E00E5C">
        <w:rPr>
          <w:b/>
        </w:rPr>
        <w:t>Fuente: Propia</w:t>
      </w:r>
    </w:p>
    <w:p w:rsidR="00AE318E" w:rsidRDefault="00AE318E" w:rsidP="00AE318E">
      <w:r>
        <w:tab/>
      </w:r>
    </w:p>
    <w:p w:rsidR="00AE318E" w:rsidRDefault="00AE318E" w:rsidP="00AE318E">
      <w:r>
        <w:lastRenderedPageBreak/>
        <w:tab/>
        <w:t>Tal como se ilustra existe una relación estrecha entre el componente dentro del ambiente de desarrollo. Para el usuario desarrollador la instalación del componente es trivial en términos de que ya existe asimilación con las extensiones en un ambiente tan fácil de acoplarse como lo es Visual Studio.</w:t>
      </w:r>
    </w:p>
    <w:p w:rsidR="00AE318E" w:rsidRDefault="00AE318E" w:rsidP="00AE318E">
      <w:r>
        <w:tab/>
        <w:t>En el sentido directo se busca tomar ventaja de las características extensibles del ambiente de desarrollo y del IDE de Visual Studio.</w:t>
      </w:r>
    </w:p>
    <w:p w:rsidR="00AE318E" w:rsidRDefault="008E3AEB" w:rsidP="008E3AEB">
      <w:pPr>
        <w:pStyle w:val="Ttulo4"/>
      </w:pPr>
      <w:r>
        <w:t xml:space="preserve">1.3.4.3 </w:t>
      </w:r>
      <w:r w:rsidR="00AE318E">
        <w:t>Identificación de código fuente vulnerable</w:t>
      </w:r>
    </w:p>
    <w:p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Siguiendo las mejores practicas propuestas por estos estándares es que se ha logrado desarrollar reglas de diagnostico a fin de poder encontrar código fuente vulnerable en las aplicaciones de internet que se desarrollan en la actualidad.</w:t>
      </w:r>
    </w:p>
    <w:p w:rsidR="0098778B" w:rsidRDefault="00F36223" w:rsidP="00AE318E">
      <w:r>
        <w:tab/>
        <w:t>Cada regla de seguridad implementada consta de dos secciones</w:t>
      </w:r>
      <w:del w:id="1122" w:author="Laica" w:date="2014-11-23T20:36:00Z">
        <w:r w:rsidDel="00E77A2A">
          <w:delText xml:space="preserve"> </w:delText>
        </w:r>
      </w:del>
      <w:r>
        <w:t>: del diagnóstico del código fuente y la solución respectiva al problema.</w:t>
      </w:r>
      <w:r w:rsidR="0098778B">
        <w:t xml:space="preserve"> En el siguiente segmento de código fuente se aprecia como se ha programado una regla de seguridad para identificar un uso incorrecto de los mensajes de error.</w:t>
      </w:r>
    </w:p>
    <w:p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rsidR="00ED4C64" w:rsidRPr="00D84322" w:rsidRDefault="008E3AEB" w:rsidP="00640DA3">
      <w:pPr>
        <w:pStyle w:val="Ttulo4"/>
      </w:pPr>
      <w:r>
        <w:t xml:space="preserve">1.3.4.4 </w:t>
      </w:r>
      <w:r w:rsidR="00ED4C64" w:rsidRPr="00D84322">
        <w:t>Anatomía de un ataque de Inyección de SQL</w:t>
      </w:r>
    </w:p>
    <w:p w:rsidR="00ED4C64" w:rsidRDefault="00ED4C64" w:rsidP="00ED4C64">
      <w:r>
        <w:tab/>
        <w:t>Los ataques de Inyección de SQL buscan poder explotar un sitio Web vulnerable el cual 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rsidR="00ED4C64" w:rsidRDefault="00ED4C64" w:rsidP="00ED4C64">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claro está si no existen los roles y permisos que lo prevengan.</w:t>
      </w:r>
    </w:p>
    <w:p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software. De igual forma, la gran cantidad de información disponible en Internet, misma que no es siempre confiable, guía a que eventualmente se tome como referencia código fuente </w:t>
      </w:r>
      <w:r>
        <w:lastRenderedPageBreak/>
        <w:t>que es vulnerable y se introduzca en la organización, trasladando de esta manera el riesgo.</w:t>
      </w:r>
    </w:p>
    <w:p w:rsidR="00ED4C64" w:rsidRDefault="00ED4C64" w:rsidP="00ED4C64">
      <w:r>
        <w:tab/>
        <w:t xml:space="preserve">En la imagen siguiente se puede observar el flujo de trabajo y el vector de ataque de una inyección de SQL. Se puede observar el agente de amenaza, el vector de ataque, las debilidades y el impacto para el negocio e impactos técnicos. </w:t>
      </w:r>
    </w:p>
    <w:p w:rsidR="00ED4C64" w:rsidRDefault="00ED4C64" w:rsidP="00ED4C64">
      <w:r>
        <w:tab/>
        <w:t>Es importante recalcar que este enfoque está basado en riesgos, lo cual permite que se analicen y se tomen medidas para poder mitigarlo.</w:t>
      </w:r>
    </w:p>
    <w:p w:rsidR="00ED4C64" w:rsidRDefault="00ED4C64" w:rsidP="00ED4C64">
      <w:pPr>
        <w:spacing w:line="360" w:lineRule="auto"/>
      </w:pPr>
    </w:p>
    <w:p w:rsidR="00ED4C64" w:rsidRPr="00710422" w:rsidRDefault="00ED4C64" w:rsidP="00ED4C64">
      <w:pPr>
        <w:pStyle w:val="Epgrafe"/>
        <w:keepNext/>
        <w:jc w:val="center"/>
        <w:rPr>
          <w:color w:val="auto"/>
          <w:sz w:val="24"/>
          <w:szCs w:val="24"/>
        </w:rPr>
      </w:pPr>
      <w:bookmarkStart w:id="1123" w:name="_Toc277602567"/>
      <w:r w:rsidRPr="00710422">
        <w:rPr>
          <w:color w:val="auto"/>
          <w:sz w:val="24"/>
          <w:szCs w:val="24"/>
        </w:rPr>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E35F55">
        <w:rPr>
          <w:noProof/>
          <w:color w:val="auto"/>
          <w:sz w:val="24"/>
          <w:szCs w:val="24"/>
        </w:rPr>
        <w:t>38</w:t>
      </w:r>
      <w:r w:rsidR="001216AC" w:rsidRPr="00710422">
        <w:rPr>
          <w:color w:val="auto"/>
          <w:sz w:val="24"/>
          <w:szCs w:val="24"/>
        </w:rPr>
        <w:fldChar w:fldCharType="end"/>
      </w:r>
      <w:r w:rsidRPr="00710422">
        <w:rPr>
          <w:color w:val="auto"/>
          <w:sz w:val="24"/>
          <w:szCs w:val="24"/>
        </w:rPr>
        <w:t xml:space="preserve"> Inyección de SQL Modelo de Riesgo</w:t>
      </w:r>
      <w:bookmarkEnd w:id="1123"/>
    </w:p>
    <w:p w:rsidR="00ED4C64" w:rsidRDefault="00ED4C64" w:rsidP="00ED4C64">
      <w:r>
        <w:rPr>
          <w:noProof/>
          <w:lang w:val="en-US"/>
        </w:rPr>
        <w:drawing>
          <wp:inline distT="0" distB="0" distL="0" distR="0">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783157" cy="3016760"/>
                    </a:xfrm>
                    <a:prstGeom prst="rect">
                      <a:avLst/>
                    </a:prstGeom>
                  </pic:spPr>
                </pic:pic>
              </a:graphicData>
            </a:graphic>
          </wp:inline>
        </w:drawing>
      </w:r>
    </w:p>
    <w:p w:rsidR="00ED4C64" w:rsidRPr="00E00E5C" w:rsidRDefault="00ED4C64" w:rsidP="00ED4C64">
      <w:pPr>
        <w:pStyle w:val="Ttulo4"/>
        <w:jc w:val="center"/>
      </w:pPr>
      <w:bookmarkStart w:id="1124" w:name="_Toc277170794"/>
      <w:r w:rsidRPr="00E00E5C">
        <w:t>Fuente: OWASP 2013 Español</w:t>
      </w:r>
      <w:bookmarkEnd w:id="1124"/>
    </w:p>
    <w:p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rsidR="00ED4C64" w:rsidRDefault="00ED4C64" w:rsidP="00ED4C64">
      <w:r>
        <w:tab/>
        <w:t>Tal como se puede apreciar en la siguiente ilustración, el atacante utiliza la misma aplicación Web para inyectar comandos, es decir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rsidR="00ED4C64" w:rsidRDefault="00ED4C64" w:rsidP="00ED4C64">
      <w:r>
        <w:tab/>
        <w:t xml:space="preserve"> En el flujo normal de eventos el usuario de la aplicación ingresa los credenciales (compuestos por un usuario y una contraseña). Sin embargo en un vector de ataque en lugar de ingresar el nombre del usuario, el atacante en este caso, ingresa el texto ‘ OR 1=1; DROP TABLE STUDENTS</w:t>
      </w:r>
      <w:proofErr w:type="gramStart"/>
      <w:r>
        <w:t>;,</w:t>
      </w:r>
      <w:proofErr w:type="gramEnd"/>
      <w:r>
        <w:t xml:space="preserve"> generando que el motor de base de datos interprete de forma asertiva los datos de entrada y provocar un efecto de lado en el servidor, es decir eliminar el objeto en el motor transaccional.</w:t>
      </w:r>
    </w:p>
    <w:p w:rsidR="00ED4C64" w:rsidRPr="00710422" w:rsidRDefault="00ED4C64" w:rsidP="00ED4C64">
      <w:pPr>
        <w:pStyle w:val="Epgrafe"/>
        <w:keepNext/>
        <w:jc w:val="center"/>
        <w:rPr>
          <w:color w:val="auto"/>
          <w:sz w:val="24"/>
          <w:szCs w:val="24"/>
        </w:rPr>
      </w:pPr>
      <w:bookmarkStart w:id="1125" w:name="_Toc277602568"/>
      <w:r w:rsidRPr="00710422">
        <w:rPr>
          <w:color w:val="auto"/>
          <w:sz w:val="24"/>
          <w:szCs w:val="24"/>
        </w:rPr>
        <w:lastRenderedPageBreak/>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E35F55">
        <w:rPr>
          <w:noProof/>
          <w:color w:val="auto"/>
          <w:sz w:val="24"/>
          <w:szCs w:val="24"/>
        </w:rPr>
        <w:t>39</w:t>
      </w:r>
      <w:r w:rsidR="001216AC" w:rsidRPr="00710422">
        <w:rPr>
          <w:color w:val="auto"/>
          <w:sz w:val="24"/>
          <w:szCs w:val="24"/>
        </w:rPr>
        <w:fldChar w:fldCharType="end"/>
      </w:r>
      <w:r w:rsidRPr="00710422">
        <w:rPr>
          <w:color w:val="auto"/>
          <w:sz w:val="24"/>
          <w:szCs w:val="24"/>
        </w:rPr>
        <w:t xml:space="preserve"> Inyección de SQL en un formulario HTML</w:t>
      </w:r>
      <w:bookmarkEnd w:id="1125"/>
    </w:p>
    <w:p w:rsidR="00ED4C64" w:rsidRDefault="00ED4C64" w:rsidP="00ED4C64">
      <w:r>
        <w:rPr>
          <w:noProof/>
          <w:lang w:val="en-US"/>
        </w:rPr>
        <w:drawing>
          <wp:inline distT="0" distB="0" distL="0" distR="0">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426335"/>
                    </a:xfrm>
                    <a:prstGeom prst="rect">
                      <a:avLst/>
                    </a:prstGeom>
                  </pic:spPr>
                </pic:pic>
              </a:graphicData>
            </a:graphic>
          </wp:inline>
        </w:drawing>
      </w:r>
    </w:p>
    <w:p w:rsidR="00ED4C64" w:rsidRPr="007F39CC" w:rsidRDefault="00ED4C64" w:rsidP="00ED4C64">
      <w:pPr>
        <w:pStyle w:val="Ttulo4"/>
        <w:jc w:val="center"/>
      </w:pPr>
      <w:bookmarkStart w:id="1126" w:name="_Toc277170796"/>
      <w:r w:rsidRPr="007F39CC">
        <w:t>Fuente: Propia</w:t>
      </w:r>
      <w:bookmarkEnd w:id="1126"/>
    </w:p>
    <w:p w:rsidR="00ED4C64" w:rsidRDefault="00ED4C64" w:rsidP="00ED4C64">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w:t>
      </w:r>
      <w:r>
        <w:tab/>
        <w:t xml:space="preserve">Nótese como el comando de borrado de la tabla o </w:t>
      </w:r>
      <w:proofErr w:type="spellStart"/>
      <w:r>
        <w:t>Drop</w:t>
      </w:r>
      <w:proofErr w:type="spellEnd"/>
      <w:r>
        <w:t xml:space="preserve">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rsidR="00ED4C64" w:rsidRDefault="00ED4C64" w:rsidP="00ED4C64">
      <w:r>
        <w:tab/>
        <w:t xml:space="preserve">Es importante entonces explicar porqué ocurre una vulnerabilidad de este tipo y que factores guían a que se materialice. En principio 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rsidR="00ED4C64" w:rsidRDefault="00ED4C64" w:rsidP="00ED4C64">
      <w:r>
        <w:tab/>
        <w:t xml:space="preserve"> En la medida en que los datos mencionados se van concatenando para crear una búsqueda en el motor de base de datos relacional, existe la posibilidad de que el usuario malicioso, consiente de que la aplicación se comporta según lo estipulado, ingrese en lugar de un rango de fechas un texto que es perfectamente válido como sintaxis de la base de datos. Debido a la naturaleza de la aplicación todos los datos concatenados se envían al intérprete de comandos y éste evalúa en términos de sintaxis y semántica que la consulta sea válida y posteriormente se ejecuta causando alguna modificación o solamente mostrando la información solicitada.</w:t>
      </w:r>
    </w:p>
    <w:p w:rsidR="00ED4C64" w:rsidRDefault="00ED4C64" w:rsidP="00ED4C64">
      <w:r>
        <w:tab/>
        <w:t>Desde la perspectiva del código fuente, en la siguiente imagen se ilustra un problema de inyección:</w:t>
      </w:r>
    </w:p>
    <w:p w:rsidR="00D84322" w:rsidRPr="00D84322" w:rsidRDefault="00ED4C64" w:rsidP="00D84322">
      <w:pPr>
        <w:pStyle w:val="Epgrafe"/>
        <w:keepNext/>
        <w:jc w:val="center"/>
        <w:rPr>
          <w:color w:val="auto"/>
          <w:sz w:val="24"/>
          <w:szCs w:val="24"/>
        </w:rPr>
      </w:pPr>
      <w:bookmarkStart w:id="1127" w:name="_Toc277602569"/>
      <w:r w:rsidRPr="00653E05">
        <w:rPr>
          <w:color w:val="auto"/>
          <w:sz w:val="24"/>
          <w:szCs w:val="24"/>
        </w:rPr>
        <w:t xml:space="preserve">Figura </w:t>
      </w:r>
      <w:r w:rsidR="001216AC" w:rsidRPr="00653E05">
        <w:rPr>
          <w:color w:val="auto"/>
          <w:sz w:val="24"/>
          <w:szCs w:val="24"/>
        </w:rPr>
        <w:fldChar w:fldCharType="begin"/>
      </w:r>
      <w:r w:rsidRPr="00653E05">
        <w:rPr>
          <w:color w:val="auto"/>
          <w:sz w:val="24"/>
          <w:szCs w:val="24"/>
        </w:rPr>
        <w:instrText xml:space="preserve"> SEQ Figura \* ARABIC </w:instrText>
      </w:r>
      <w:r w:rsidR="001216AC" w:rsidRPr="00653E05">
        <w:rPr>
          <w:color w:val="auto"/>
          <w:sz w:val="24"/>
          <w:szCs w:val="24"/>
        </w:rPr>
        <w:fldChar w:fldCharType="separate"/>
      </w:r>
      <w:r w:rsidR="00E35F55">
        <w:rPr>
          <w:noProof/>
          <w:color w:val="auto"/>
          <w:sz w:val="24"/>
          <w:szCs w:val="24"/>
        </w:rPr>
        <w:t>40</w:t>
      </w:r>
      <w:r w:rsidR="001216AC" w:rsidRPr="00653E05">
        <w:rPr>
          <w:color w:val="auto"/>
          <w:sz w:val="24"/>
          <w:szCs w:val="24"/>
        </w:rPr>
        <w:fldChar w:fldCharType="end"/>
      </w:r>
      <w:r w:rsidRPr="00653E05">
        <w:rPr>
          <w:color w:val="auto"/>
          <w:sz w:val="24"/>
          <w:szCs w:val="24"/>
        </w:rPr>
        <w:t xml:space="preserve"> Inyección de SQL en el código fuente</w:t>
      </w:r>
      <w:bookmarkEnd w:id="1127"/>
    </w:p>
    <w:p w:rsidR="00ED4C64" w:rsidRDefault="00ED4C64" w:rsidP="00ED4C64">
      <w:r>
        <w:rPr>
          <w:noProof/>
          <w:lang w:val="en-US"/>
        </w:rPr>
        <w:drawing>
          <wp:inline distT="0" distB="0" distL="0" distR="0">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211657" cy="1262358"/>
                    </a:xfrm>
                    <a:prstGeom prst="rect">
                      <a:avLst/>
                    </a:prstGeom>
                  </pic:spPr>
                </pic:pic>
              </a:graphicData>
            </a:graphic>
          </wp:inline>
        </w:drawing>
      </w:r>
    </w:p>
    <w:p w:rsidR="00ED4C64" w:rsidRPr="007F39CC" w:rsidRDefault="00ED4C64" w:rsidP="00ED4C64">
      <w:pPr>
        <w:pStyle w:val="Ttulo4"/>
        <w:jc w:val="center"/>
      </w:pPr>
      <w:bookmarkStart w:id="1128" w:name="_Toc277170798"/>
      <w:r w:rsidRPr="007F39CC">
        <w:t xml:space="preserve">Fuente: </w:t>
      </w:r>
      <w:hyperlink r:id="rId68" w:history="1">
        <w:r w:rsidRPr="007F39CC">
          <w:rPr>
            <w:rStyle w:val="Hipervnculo"/>
          </w:rPr>
          <w:t>http://goo.gl/v1Cx5c</w:t>
        </w:r>
        <w:bookmarkEnd w:id="1128"/>
      </w:hyperlink>
    </w:p>
    <w:p w:rsidR="007F39CC" w:rsidRDefault="00ED4C64" w:rsidP="00ED4C64">
      <w:r>
        <w:tab/>
      </w:r>
    </w:p>
    <w:p w:rsidR="00ED4C64" w:rsidRDefault="007F39CC" w:rsidP="00ED4C64">
      <w:r>
        <w:lastRenderedPageBreak/>
        <w:tab/>
      </w:r>
      <w:r w:rsidR="00ED4C64">
        <w:t xml:space="preserve">Nótese que un parámetro denominado ID es esperado, lo cual significa que una dirección como es el caso de </w:t>
      </w:r>
      <w:hyperlink r:id="rId69"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0" w:history="1">
        <w:r w:rsidR="00ED4C64" w:rsidRPr="002C4B8E">
          <w:rPr>
            <w:rStyle w:val="Hipervnculo"/>
          </w:rPr>
          <w:t>http://wxample.com?ID</w:t>
        </w:r>
      </w:hyperlink>
      <w:r w:rsidR="00ED4C64">
        <w:t>=’ OR 1=1--</w:t>
      </w:r>
      <w:proofErr w:type="gramStart"/>
      <w:r w:rsidR="00ED4C64">
        <w:t>;.</w:t>
      </w:r>
      <w:proofErr w:type="gramEnd"/>
    </w:p>
    <w:p w:rsidR="00ED4C64" w:rsidRDefault="00ED4C64" w:rsidP="00ED4C64">
      <w:r>
        <w:tab/>
        <w:t>En tal escenario el motor de base de datos mostrará en su defecto todos los productos almacenados y no necesariamente uno a como está diseñada la aplicación.</w:t>
      </w:r>
    </w:p>
    <w:p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rsidR="00ED4C64" w:rsidRPr="001E5D6B" w:rsidRDefault="00ED4C64" w:rsidP="00ED4C64">
      <w:r>
        <w:tab/>
        <w:t>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que no es validado. No obstante un error recurrente lo constituye el factor de realizar las validaciones solamente en la capa de presentación del sistema.</w:t>
      </w:r>
    </w:p>
    <w:p w:rsidR="00ED4C64" w:rsidRDefault="00ED4C64" w:rsidP="00ED4C64">
      <w:r>
        <w:tab/>
        <w:t xml:space="preserve"> Con mensajes informativos de que los datos ingresados no son válidos pero solamente creados a nivel de presentación se corre el riesgo de que el </w:t>
      </w:r>
      <w:r>
        <w:lastRenderedPageBreak/>
        <w:t>usuario malicioso evite tales validaciones y permitir a su vez que el riesgo se materialice.</w:t>
      </w:r>
    </w:p>
    <w:p w:rsidR="00640DA3" w:rsidRPr="00A22C2C" w:rsidRDefault="00ED4C64" w:rsidP="00ED4C64">
      <w:r>
        <w:tab/>
        <w:t>En síntesis la validación de datos de entrada así como la utilización de sentencias preparadas, es decir donde se define los tipos de datos de los parámetros, se puede solucionar esta vulnerabilidad.</w:t>
      </w:r>
    </w:p>
    <w:p w:rsidR="00ED4C64" w:rsidRDefault="008E3AEB" w:rsidP="008E3AEB">
      <w:pPr>
        <w:pStyle w:val="Ttulo4"/>
      </w:pPr>
      <w:r>
        <w:t xml:space="preserve">1.3.4.5 </w:t>
      </w:r>
      <w:r w:rsidR="00ED4C64">
        <w:t>Pérdida de Autenticación y Gestión de Sesiones</w:t>
      </w:r>
    </w:p>
    <w:p w:rsidR="00ED4C64" w:rsidRDefault="00ED4C64" w:rsidP="00ED4C64">
      <w:r>
        <w:tab/>
        <w:t>Las aplicaciones Web modernas a lo largo de los años han implementado manejo de autenticación y sesiones precisamente para poder implementar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rsidR="00ED4C64" w:rsidRDefault="00ED4C64" w:rsidP="00ED4C64">
      <w:r>
        <w:tab/>
        <w:t>La incidencia de estos problemas de seguridad en la industria es muy alta debido a la confianza de las organizaciones en las aplicaciones Web como un mecanismo de negocios y a la proliferación de aplicaciones inseguras.</w:t>
      </w:r>
    </w:p>
    <w:p w:rsidR="00ED4C64" w:rsidRDefault="00ED4C64" w:rsidP="00ED4C64">
      <w:r>
        <w:lastRenderedPageBreak/>
        <w:tab/>
        <w:t>En la siguiente figura se ilustra el modelo de riesgo desarrollado por la fundación OWASP a fin de comprender los vectores de ataque y el impacto para el negocio.</w:t>
      </w:r>
    </w:p>
    <w:p w:rsidR="00640DA3" w:rsidRDefault="00ED4C64" w:rsidP="00ED4C64">
      <w:r>
        <w:tab/>
        <w:t xml:space="preserve"> En tal ilustración se confirma que el impacto para la organización es alto, ya que puede comprometer información confidencial.</w:t>
      </w:r>
    </w:p>
    <w:p w:rsidR="00ED4C64" w:rsidRDefault="00ED4C64" w:rsidP="00ED4C64"/>
    <w:p w:rsidR="00ED4C64" w:rsidRPr="002F65EA" w:rsidRDefault="00ED4C64" w:rsidP="00ED4C64">
      <w:pPr>
        <w:pStyle w:val="Epgrafe"/>
        <w:keepNext/>
        <w:jc w:val="center"/>
        <w:rPr>
          <w:color w:val="auto"/>
          <w:sz w:val="24"/>
          <w:szCs w:val="24"/>
        </w:rPr>
      </w:pPr>
      <w:bookmarkStart w:id="1129" w:name="_Toc277602570"/>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41</w:t>
      </w:r>
      <w:r w:rsidR="001216AC" w:rsidRPr="002F65EA">
        <w:rPr>
          <w:color w:val="auto"/>
          <w:sz w:val="24"/>
          <w:szCs w:val="24"/>
        </w:rPr>
        <w:fldChar w:fldCharType="end"/>
      </w:r>
      <w:r w:rsidRPr="002F65EA">
        <w:rPr>
          <w:color w:val="auto"/>
          <w:sz w:val="24"/>
          <w:szCs w:val="24"/>
        </w:rPr>
        <w:t xml:space="preserve"> Pérdida de Autenticación y Gestión de Sesiones Modelo de Riesgo</w:t>
      </w:r>
      <w:bookmarkEnd w:id="1129"/>
    </w:p>
    <w:p w:rsidR="00ED4C64" w:rsidRPr="00653E05" w:rsidRDefault="00ED4C64" w:rsidP="00ED4C64"/>
    <w:p w:rsidR="00ED4C64" w:rsidRDefault="00ED4C64" w:rsidP="00ED4C64">
      <w:r>
        <w:rPr>
          <w:noProof/>
          <w:lang w:val="en-US"/>
        </w:rPr>
        <w:drawing>
          <wp:inline distT="0" distB="0" distL="0" distR="0">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578545" cy="2909359"/>
                    </a:xfrm>
                    <a:prstGeom prst="rect">
                      <a:avLst/>
                    </a:prstGeom>
                  </pic:spPr>
                </pic:pic>
              </a:graphicData>
            </a:graphic>
          </wp:inline>
        </w:drawing>
      </w:r>
    </w:p>
    <w:p w:rsidR="00ED4C64" w:rsidRPr="007F39CC" w:rsidRDefault="00ED4C64" w:rsidP="00ED4C64">
      <w:pPr>
        <w:pStyle w:val="Ttulo4"/>
        <w:jc w:val="center"/>
      </w:pPr>
      <w:bookmarkStart w:id="1130" w:name="_Toc277170800"/>
      <w:r w:rsidRPr="007F39CC">
        <w:t>Fuente: OWASP Top 10 Español</w:t>
      </w:r>
      <w:bookmarkEnd w:id="1130"/>
    </w:p>
    <w:p w:rsidR="00ED4C64" w:rsidRDefault="00ED4C64" w:rsidP="00ED4C64">
      <w:r>
        <w:tab/>
        <w:t>En el siguiente diagrama se muestra como un usuario malicioso es capaz de robar información debido a u</w:t>
      </w:r>
      <w:r w:rsidR="00CE03C7">
        <w:t>n</w:t>
      </w:r>
      <w:r>
        <w:t xml:space="preserve"> manejo incorrecto de la autenticación de la aplicación o por una gestión incorrecta de las sesiones.</w:t>
      </w:r>
    </w:p>
    <w:p w:rsidR="00ED4C64" w:rsidRDefault="00ED4C64" w:rsidP="00ED4C64">
      <w:pPr>
        <w:pStyle w:val="Ttulo3"/>
      </w:pPr>
    </w:p>
    <w:p w:rsidR="00ED4C64" w:rsidRPr="00AB08B0" w:rsidRDefault="00ED4C64" w:rsidP="00ED4C64"/>
    <w:p w:rsidR="00ED4C64" w:rsidRPr="002F65EA" w:rsidRDefault="00ED4C64" w:rsidP="00ED4C64">
      <w:pPr>
        <w:pStyle w:val="Epgrafe"/>
        <w:keepNext/>
        <w:jc w:val="center"/>
        <w:rPr>
          <w:color w:val="auto"/>
          <w:sz w:val="24"/>
          <w:szCs w:val="24"/>
        </w:rPr>
      </w:pPr>
      <w:bookmarkStart w:id="1131" w:name="_Toc277602571"/>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42</w:t>
      </w:r>
      <w:r w:rsidR="001216AC" w:rsidRPr="002F65EA">
        <w:rPr>
          <w:color w:val="auto"/>
          <w:sz w:val="24"/>
          <w:szCs w:val="24"/>
        </w:rPr>
        <w:fldChar w:fldCharType="end"/>
      </w:r>
      <w:r w:rsidRPr="002F65EA">
        <w:rPr>
          <w:color w:val="auto"/>
          <w:sz w:val="24"/>
          <w:szCs w:val="24"/>
        </w:rPr>
        <w:t xml:space="preserve"> Diagrama Pérdida de autenticación</w:t>
      </w:r>
      <w:bookmarkEnd w:id="1131"/>
    </w:p>
    <w:p w:rsidR="00ED4C64" w:rsidRDefault="00ED4C64" w:rsidP="00ED4C64">
      <w:r>
        <w:rPr>
          <w:noProof/>
          <w:lang w:val="en-US"/>
        </w:rPr>
        <w:drawing>
          <wp:inline distT="0" distB="0" distL="0" distR="0">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38830"/>
                    </a:xfrm>
                    <a:prstGeom prst="rect">
                      <a:avLst/>
                    </a:prstGeom>
                  </pic:spPr>
                </pic:pic>
              </a:graphicData>
            </a:graphic>
          </wp:inline>
        </w:drawing>
      </w:r>
    </w:p>
    <w:p w:rsidR="00ED4C64" w:rsidRPr="00F53C3D" w:rsidRDefault="00ED4C64" w:rsidP="00ED4C64">
      <w:pPr>
        <w:pStyle w:val="Ttulo4"/>
        <w:jc w:val="center"/>
      </w:pPr>
      <w:bookmarkStart w:id="1132" w:name="_Toc277170802"/>
      <w:r w:rsidRPr="00F53C3D">
        <w:t>Fuente: Propia</w:t>
      </w:r>
      <w:bookmarkEnd w:id="1132"/>
    </w:p>
    <w:p w:rsidR="00ED4C64" w:rsidRDefault="00ED4C64" w:rsidP="00ED4C64">
      <w:r>
        <w:tab/>
        <w:t xml:space="preserve">Uno de los principales problemas que acarrea el uso de sesiones en las aplicaciones Web, lo constituye el hecho de que </w:t>
      </w:r>
      <w:r w:rsidR="00CE03C7">
        <w:t xml:space="preserve">estos </w:t>
      </w:r>
      <w:r>
        <w:t>valores están definidos en forma de cookies. Un cookie es una variable que es almacenada en el navegador del cliente y que es usada por la aplicación para identificarlo y diferenciarlo de otros usuarios que hacen uso concurrente de la aplicación.</w:t>
      </w:r>
    </w:p>
    <w:p w:rsidR="00ED4C64" w:rsidRDefault="00ED4C64" w:rsidP="00ED4C6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incluso en implementaciones no tan bien diseñadas podrían incluso almacenar los niveles de acceso y permisos.</w:t>
      </w:r>
    </w:p>
    <w:p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rsidR="00ED4C64" w:rsidRDefault="00ED4C64" w:rsidP="00ED4C64">
      <w:r>
        <w:tab/>
        <w:t xml:space="preserve">En la imagen siguiente se demuestra como utilizando herramientas y lenguajes del lado del cliente se pueden alterar las variables en sesión. En el caso presentado se puede modificar el nivel de seguridad de la aplicación al alterar la variable definida bajo el nombre de </w:t>
      </w:r>
      <w:proofErr w:type="spellStart"/>
      <w:r>
        <w:t>security</w:t>
      </w:r>
      <w:proofErr w:type="spellEnd"/>
      <w:r>
        <w:t>.</w:t>
      </w:r>
    </w:p>
    <w:p w:rsidR="00ED4C64" w:rsidRDefault="00ED4C64" w:rsidP="00ED4C6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rsidR="00ED4C64" w:rsidRDefault="00ED4C64" w:rsidP="00ED4C64">
      <w:r>
        <w:tab/>
        <w:t>De igual modo si se confía plenamente en los datos almacenados en sesión para realizar transacciones que requieren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rsidR="00ED4C64" w:rsidRDefault="00ED4C64" w:rsidP="00ED4C64"/>
    <w:p w:rsidR="00ED4C64" w:rsidRPr="002F65EA" w:rsidRDefault="00ED4C64" w:rsidP="00ED4C64">
      <w:pPr>
        <w:pStyle w:val="Epgrafe"/>
        <w:keepNext/>
        <w:jc w:val="center"/>
        <w:rPr>
          <w:color w:val="auto"/>
          <w:sz w:val="24"/>
          <w:szCs w:val="24"/>
        </w:rPr>
      </w:pPr>
      <w:bookmarkStart w:id="1133" w:name="_Toc277602572"/>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43</w:t>
      </w:r>
      <w:r w:rsidR="001216AC" w:rsidRPr="002F65EA">
        <w:rPr>
          <w:color w:val="auto"/>
          <w:sz w:val="24"/>
          <w:szCs w:val="24"/>
        </w:rPr>
        <w:fldChar w:fldCharType="end"/>
      </w:r>
      <w:r w:rsidRPr="002F65EA">
        <w:rPr>
          <w:color w:val="auto"/>
          <w:sz w:val="24"/>
          <w:szCs w:val="24"/>
        </w:rPr>
        <w:t xml:space="preserve"> Manipulación de variables en sesión</w:t>
      </w:r>
      <w:bookmarkEnd w:id="1133"/>
    </w:p>
    <w:p w:rsidR="00ED4C64" w:rsidRDefault="00ED4C64" w:rsidP="00ED4C64">
      <w:r>
        <w:rPr>
          <w:noProof/>
          <w:lang w:val="en-US"/>
        </w:rPr>
        <w:drawing>
          <wp:inline distT="0" distB="0" distL="0" distR="0">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00095"/>
                    </a:xfrm>
                    <a:prstGeom prst="rect">
                      <a:avLst/>
                    </a:prstGeom>
                  </pic:spPr>
                </pic:pic>
              </a:graphicData>
            </a:graphic>
          </wp:inline>
        </w:drawing>
      </w:r>
    </w:p>
    <w:p w:rsidR="00ED4C64" w:rsidRPr="00F53C3D" w:rsidRDefault="00ED4C64" w:rsidP="00ED4C64">
      <w:pPr>
        <w:pStyle w:val="Ttulo4"/>
        <w:jc w:val="center"/>
      </w:pPr>
      <w:bookmarkStart w:id="1134" w:name="_Toc277170804"/>
      <w:r w:rsidRPr="00F53C3D">
        <w:t>Fuente: Propia</w:t>
      </w:r>
      <w:bookmarkEnd w:id="1134"/>
    </w:p>
    <w:p w:rsidR="00ED4C64" w:rsidRDefault="00ED4C64" w:rsidP="00ED4C64">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rsidR="00ED4C64" w:rsidRDefault="00ED4C64" w:rsidP="00ED4C64">
      <w:pPr>
        <w:pStyle w:val="Prrafodelista"/>
        <w:numPr>
          <w:ilvl w:val="0"/>
          <w:numId w:val="41"/>
        </w:numPr>
      </w:pPr>
      <w:proofErr w:type="spellStart"/>
      <w:r>
        <w:t>HostOnly</w:t>
      </w:r>
      <w:proofErr w:type="spellEnd"/>
      <w:r>
        <w:t>: Esta propiedad es establecida en el momento en que la variable de sesión es creada y en términos generales garantiza que tal valor va a ser compartido únicamente entre el cliente y el servidor específicos durante la negociación de contenido HTTP.</w:t>
      </w:r>
    </w:p>
    <w:p w:rsidR="00ED4C64" w:rsidRDefault="00ED4C64" w:rsidP="00ED4C64">
      <w:pPr>
        <w:pStyle w:val="Prrafodelista"/>
        <w:numPr>
          <w:ilvl w:val="0"/>
          <w:numId w:val="41"/>
        </w:numPr>
      </w:pPr>
      <w:proofErr w:type="spellStart"/>
      <w:r>
        <w:lastRenderedPageBreak/>
        <w:t>Session</w:t>
      </w:r>
      <w:proofErr w:type="spellEnd"/>
      <w:r>
        <w:t>: Indica si la variable definida es de sesión o no.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rsidR="00ED4C64" w:rsidRDefault="00ED4C64" w:rsidP="00ED4C64">
      <w:pPr>
        <w:pStyle w:val="Prrafodelista"/>
        <w:numPr>
          <w:ilvl w:val="0"/>
          <w:numId w:val="41"/>
        </w:numPr>
      </w:pPr>
      <w:proofErr w:type="spellStart"/>
      <w:r>
        <w:t>Secure</w:t>
      </w:r>
      <w:proofErr w:type="spellEnd"/>
      <w:r>
        <w:t>: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cifrado de datos en tránsito, tal variable no será transmitida.</w:t>
      </w:r>
    </w:p>
    <w:p w:rsidR="00ED4C64" w:rsidRDefault="00ED4C64" w:rsidP="00ED4C64">
      <w:pPr>
        <w:pStyle w:val="Prrafodelista"/>
        <w:numPr>
          <w:ilvl w:val="0"/>
          <w:numId w:val="41"/>
        </w:numPr>
      </w:pPr>
      <w:proofErr w:type="spellStart"/>
      <w:r>
        <w:t>HttpOnly</w:t>
      </w:r>
      <w:proofErr w:type="spellEnd"/>
      <w:r>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rsidR="00ED4C64" w:rsidRDefault="00ED4C64" w:rsidP="00ED4C64">
      <w:r>
        <w:tab/>
        <w:t xml:space="preserve">Como recomendación de seguridad, el componente desarrollado analizará las variables en sesión y verificará la existencia del atributo </w:t>
      </w:r>
      <w:proofErr w:type="spellStart"/>
      <w:r>
        <w:t>HttpOnly</w:t>
      </w:r>
      <w:proofErr w:type="spellEnd"/>
      <w:r>
        <w:t xml:space="preserve"> el cual tiene mucha relevancia en el momento de restringir que la variable pueda ser modificada y alterada por algún script o código del lado del cliente.</w:t>
      </w:r>
    </w:p>
    <w:p w:rsidR="00ED4C64" w:rsidRDefault="00ED4C64" w:rsidP="00ED4C64"/>
    <w:p w:rsidR="00ED4C64" w:rsidRDefault="00ED4C64" w:rsidP="00ED4C64"/>
    <w:p w:rsidR="00ED4C64" w:rsidRDefault="00ED4C64" w:rsidP="00ED4C64"/>
    <w:p w:rsidR="00ED4C64" w:rsidRPr="00DC7F7E" w:rsidRDefault="00640DA3" w:rsidP="00640DA3">
      <w:pPr>
        <w:pStyle w:val="Ttulo4"/>
      </w:pPr>
      <w:r>
        <w:lastRenderedPageBreak/>
        <w:t xml:space="preserve">1.3.4.7 </w:t>
      </w:r>
      <w:r w:rsidR="00ED4C64" w:rsidRPr="00DC7F7E">
        <w:t>Secuencia de Comandos en Sitios Cruzados (XSS)</w:t>
      </w:r>
    </w:p>
    <w:p w:rsidR="00ED4C64" w:rsidRDefault="00ED4C64" w:rsidP="00ED4C64">
      <w:r>
        <w:tab/>
        <w:t xml:space="preserve">Esta vulnerabilidad tiene sus raíces en las fuentes de información no confiables, es decir fuentes cuya identidad no puede ser verificada, tal es el caso en datos provenientes del usuario final. No se puede confiar en los datos proporcionados por el usuario ya que éste podría ser un atacante buscando robar información sensitiva. </w:t>
      </w:r>
    </w:p>
    <w:p w:rsidR="00ED4C64" w:rsidRDefault="00ED4C64" w:rsidP="00ED4C64">
      <w:r>
        <w:tab/>
        <w:t>En la imagen siguiente se aprecia el modelo de riesgo proporcionado por la fundación OWASP para los problemas de XSS.</w:t>
      </w:r>
    </w:p>
    <w:p w:rsidR="00ED4C64" w:rsidRPr="002F65EA" w:rsidRDefault="00ED4C64" w:rsidP="00ED4C64">
      <w:pPr>
        <w:pStyle w:val="Epgrafe"/>
        <w:keepNext/>
        <w:jc w:val="center"/>
        <w:rPr>
          <w:color w:val="auto"/>
          <w:sz w:val="24"/>
          <w:szCs w:val="24"/>
        </w:rPr>
      </w:pPr>
      <w:bookmarkStart w:id="1135" w:name="_Toc277602573"/>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44</w:t>
      </w:r>
      <w:r w:rsidR="001216AC" w:rsidRPr="002F65EA">
        <w:rPr>
          <w:color w:val="auto"/>
          <w:sz w:val="24"/>
          <w:szCs w:val="24"/>
        </w:rPr>
        <w:fldChar w:fldCharType="end"/>
      </w:r>
      <w:r w:rsidRPr="002F65EA">
        <w:rPr>
          <w:color w:val="auto"/>
          <w:sz w:val="24"/>
          <w:szCs w:val="24"/>
        </w:rPr>
        <w:t xml:space="preserve"> Secuencia de comandos en Sitios Cruzados Modelo de Riesgo</w:t>
      </w:r>
      <w:bookmarkEnd w:id="1135"/>
    </w:p>
    <w:p w:rsidR="00ED4C64" w:rsidRDefault="00ED4C64" w:rsidP="00ED4C64">
      <w:r>
        <w:rPr>
          <w:noProof/>
          <w:lang w:val="en-US"/>
        </w:rPr>
        <w:drawing>
          <wp:inline distT="0" distB="0" distL="0" distR="0">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67330"/>
                    </a:xfrm>
                    <a:prstGeom prst="rect">
                      <a:avLst/>
                    </a:prstGeom>
                  </pic:spPr>
                </pic:pic>
              </a:graphicData>
            </a:graphic>
          </wp:inline>
        </w:drawing>
      </w:r>
    </w:p>
    <w:p w:rsidR="00ED4C64" w:rsidRPr="00F53C3D" w:rsidRDefault="00ED4C64" w:rsidP="00ED4C64">
      <w:pPr>
        <w:pStyle w:val="Ttulo4"/>
        <w:jc w:val="center"/>
      </w:pPr>
      <w:bookmarkStart w:id="1136" w:name="_Toc277170806"/>
      <w:r w:rsidRPr="00F53C3D">
        <w:t>Fuente:</w:t>
      </w:r>
      <w:r w:rsidR="00F53C3D">
        <w:t xml:space="preserve"> </w:t>
      </w:r>
      <w:r w:rsidRPr="00F53C3D">
        <w:t>OWASP Top 10 Español</w:t>
      </w:r>
      <w:bookmarkEnd w:id="1136"/>
    </w:p>
    <w:p w:rsidR="00ED4C64" w:rsidRDefault="00ED4C64" w:rsidP="00ED4C64">
      <w:r>
        <w:tab/>
        <w:t>En un ataque informático de Secuencia de Comandos en Sitios Cruzados, se identifican dos modalidades del ataque las cuales son almacenad</w:t>
      </w:r>
      <w:r w:rsidR="00CE03C7">
        <w:t>as</w:t>
      </w:r>
      <w:r>
        <w:t xml:space="preserve"> y </w:t>
      </w:r>
      <w:r w:rsidR="00CE03C7">
        <w:t>reflejadas</w:t>
      </w:r>
      <w:r>
        <w:t xml:space="preserve">. Como su nombre indica un código malicioso es ingresado por el usuario malicioso, dicho código fuente se almacena en el </w:t>
      </w:r>
      <w:r>
        <w:lastRenderedPageBreak/>
        <w:t>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 el proceso utilizado por un atacante al ingresar código fuente dañino en un sitio Web confiable:</w:t>
      </w:r>
    </w:p>
    <w:p w:rsidR="00ED4C64" w:rsidRPr="002F65EA" w:rsidRDefault="00ED4C64" w:rsidP="00ED4C64">
      <w:pPr>
        <w:pStyle w:val="Epgrafe"/>
        <w:keepNext/>
        <w:jc w:val="center"/>
        <w:rPr>
          <w:color w:val="auto"/>
          <w:sz w:val="24"/>
          <w:szCs w:val="24"/>
        </w:rPr>
      </w:pPr>
      <w:bookmarkStart w:id="1137" w:name="_Toc277602574"/>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45</w:t>
      </w:r>
      <w:r w:rsidR="001216AC" w:rsidRPr="002F65EA">
        <w:rPr>
          <w:color w:val="auto"/>
          <w:sz w:val="24"/>
          <w:szCs w:val="24"/>
        </w:rPr>
        <w:fldChar w:fldCharType="end"/>
      </w:r>
      <w:r w:rsidRPr="002F65EA">
        <w:rPr>
          <w:color w:val="auto"/>
          <w:sz w:val="24"/>
          <w:szCs w:val="24"/>
        </w:rPr>
        <w:t xml:space="preserve"> Ingreso de datos no confiables</w:t>
      </w:r>
      <w:bookmarkEnd w:id="1137"/>
    </w:p>
    <w:p w:rsidR="00ED4C64" w:rsidRDefault="00ED4C64" w:rsidP="00ED4C64">
      <w:r>
        <w:rPr>
          <w:noProof/>
          <w:lang w:val="en-US"/>
        </w:rPr>
        <w:drawing>
          <wp:inline distT="0" distB="0" distL="0" distR="0">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764030"/>
                    </a:xfrm>
                    <a:prstGeom prst="rect">
                      <a:avLst/>
                    </a:prstGeom>
                  </pic:spPr>
                </pic:pic>
              </a:graphicData>
            </a:graphic>
          </wp:inline>
        </w:drawing>
      </w:r>
    </w:p>
    <w:p w:rsidR="00ED4C64" w:rsidRPr="00F53C3D" w:rsidRDefault="00ED4C64" w:rsidP="00ED4C64">
      <w:pPr>
        <w:pStyle w:val="Ttulo4"/>
        <w:jc w:val="center"/>
        <w:rPr>
          <w:rStyle w:val="Ttulo4Car"/>
          <w:b/>
        </w:rPr>
      </w:pPr>
      <w:r w:rsidRPr="00F53C3D">
        <w:rPr>
          <w:rStyle w:val="Ttulo4Car"/>
          <w:b/>
        </w:rPr>
        <w:t>Fuente: Propia</w:t>
      </w:r>
    </w:p>
    <w:p w:rsidR="00ED4C64" w:rsidRDefault="00ED4C64" w:rsidP="00ED4C64">
      <w:r>
        <w:tab/>
        <w:t xml:space="preserve">En la imagen anterior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de ganar acceso en los sistemas</w:t>
      </w:r>
      <w:proofErr w:type="gramStart"/>
      <w:r>
        <w:t>..</w:t>
      </w:r>
      <w:proofErr w:type="gramEnd"/>
    </w:p>
    <w:p w:rsidR="00ED4C64" w:rsidRDefault="00ED4C64" w:rsidP="00ED4C64">
      <w:r>
        <w:tab/>
        <w:t xml:space="preserve">Por su parte los vectores de ataque de la Secuencia de Comandos en Sitios Cruzados (XSS) tienen un trasfondo en ataques de </w:t>
      </w:r>
      <w:proofErr w:type="spellStart"/>
      <w:r>
        <w:t>phishing</w:t>
      </w:r>
      <w:proofErr w:type="spellEnd"/>
      <w:r>
        <w:t>, puesto que el atacante utiliza la misma aplicación, con el mismo dominio para presentar algún elemento controlado como es el caso de un hipervínculo o cargando un formulario para realizar el cambio de contraseñas y de esta forma robar los credenciales.</w:t>
      </w:r>
    </w:p>
    <w:p w:rsidR="00ED4C64" w:rsidRDefault="00ED4C64" w:rsidP="00ED4C64">
      <w:r>
        <w:tab/>
        <w:t xml:space="preserve"> El usuario final no tendrá sospechas del ataque pues pareciera ser que los elementos reflejados forman parte de la aplicación. En la siguiente imagen se aprecia como se podría alterar una página con un formulario arbitrario para el robo de información. El atacante en el escenario propuesto ingresa en la caja de texto un formulario previamente desarrollado en el lenguaje HTML que una vez que es interpretado por el navegador, se muestra ante el usuario final. Nótese que todo esto sucede dentro del mismo dominio de la aplicación, es decir cualquier persona supondría que el elemento desplegado o que el </w:t>
      </w:r>
      <w:r>
        <w:lastRenderedPageBreak/>
        <w:t>cambio de contraseña proviene de la misma entidad ya que parece que forma parte de la aplicación.</w:t>
      </w:r>
    </w:p>
    <w:p w:rsidR="00ED4C64" w:rsidRDefault="00ED4C64" w:rsidP="00ED4C64">
      <w:r>
        <w:tab/>
        <w:t xml:space="preserve"> En tal modelo se engaña al usuario con la intención de que éste se formule la idea que la aplicación le está ayudando a prevenir fraude al realizar el cambio de contraseña.</w:t>
      </w:r>
    </w:p>
    <w:p w:rsidR="00ED4C64" w:rsidRDefault="00ED4C64" w:rsidP="00ED4C64"/>
    <w:p w:rsidR="00ED4C64" w:rsidRPr="002F65EA" w:rsidRDefault="00ED4C64" w:rsidP="00ED4C64">
      <w:pPr>
        <w:pStyle w:val="Epgrafe"/>
        <w:keepNext/>
        <w:jc w:val="center"/>
        <w:rPr>
          <w:color w:val="auto"/>
          <w:sz w:val="24"/>
          <w:szCs w:val="24"/>
        </w:rPr>
      </w:pPr>
      <w:bookmarkStart w:id="1138" w:name="_Toc277602575"/>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46</w:t>
      </w:r>
      <w:r w:rsidR="001216AC" w:rsidRPr="002F65EA">
        <w:rPr>
          <w:color w:val="auto"/>
          <w:sz w:val="24"/>
          <w:szCs w:val="24"/>
        </w:rPr>
        <w:fldChar w:fldCharType="end"/>
      </w:r>
      <w:r w:rsidRPr="002F65EA">
        <w:rPr>
          <w:color w:val="auto"/>
          <w:sz w:val="24"/>
          <w:szCs w:val="24"/>
        </w:rPr>
        <w:t xml:space="preserve"> Alteración de una página Web por medio de XSS</w:t>
      </w:r>
      <w:bookmarkEnd w:id="1138"/>
    </w:p>
    <w:p w:rsidR="00ED4C64" w:rsidRPr="002F65EA" w:rsidRDefault="00ED4C64" w:rsidP="00ED4C64">
      <w:pPr>
        <w:jc w:val="center"/>
        <w:rPr>
          <w:rStyle w:val="Ttulo4Car"/>
        </w:rPr>
      </w:pPr>
      <w:r>
        <w:rPr>
          <w:noProof/>
          <w:lang w:val="en-US"/>
        </w:rPr>
        <w:drawing>
          <wp:inline distT="0" distB="0" distL="0" distR="0">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rPr>
        <w:t>Fuente: Propia</w:t>
      </w:r>
    </w:p>
    <w:p w:rsidR="00ED4C64" w:rsidRDefault="00ED4C64" w:rsidP="00ED4C64"/>
    <w:p w:rsidR="00ED4C64" w:rsidRDefault="00ED4C64" w:rsidP="00ED4C64">
      <w:r>
        <w:tab/>
        <w:t xml:space="preserve">En la imagen mostrada anteriormente se pude llegar a la conclusión en que todo texto incluido por el usuario en la caja de texto respectiva es </w:t>
      </w:r>
      <w:r w:rsidR="00CE03C7">
        <w:t xml:space="preserve">enviado </w:t>
      </w:r>
      <w:r>
        <w:t xml:space="preserve">al navegador e </w:t>
      </w:r>
      <w:r w:rsidR="00E336AC">
        <w:t xml:space="preserve">interpretado </w:t>
      </w:r>
      <w:r>
        <w:t>por el mismo. Esto quiere decir por ejemplo que si el usuario en lugar de enviar el nombre envía una etiqueta en HTML, ésta será mostrada en el navegador. Tenemos aquí un claro ejemplo de la falta de validación de datos de entrada.</w:t>
      </w:r>
    </w:p>
    <w:p w:rsidR="00ED4C64" w:rsidRDefault="00ED4C64" w:rsidP="00ED4C64">
      <w:r>
        <w:tab/>
        <w:t xml:space="preserve">Tal falencia de validación queda plasmada en la imagen siguiente, nótese que el segmento de código mostrado procesa un parámetro </w:t>
      </w:r>
      <w:r>
        <w:lastRenderedPageBreak/>
        <w:t>denominado Id, el cual luego es asignado a un control etiqueta (</w:t>
      </w:r>
      <w:proofErr w:type="spellStart"/>
      <w:r>
        <w:t>label</w:t>
      </w:r>
      <w:proofErr w:type="spellEnd"/>
      <w:r>
        <w:t>) el cual se encarga de mostrarlo en pantalla.</w:t>
      </w:r>
    </w:p>
    <w:p w:rsidR="00ED4C64" w:rsidRDefault="00ED4C64" w:rsidP="00ED4C64">
      <w:pPr>
        <w:pStyle w:val="Epgrafe"/>
        <w:keepNext/>
        <w:jc w:val="center"/>
        <w:rPr>
          <w:color w:val="auto"/>
          <w:sz w:val="24"/>
          <w:szCs w:val="24"/>
        </w:rPr>
      </w:pPr>
      <w:bookmarkStart w:id="1139" w:name="_Toc277602576"/>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47</w:t>
      </w:r>
      <w:r w:rsidR="001216AC" w:rsidRPr="002F65EA">
        <w:rPr>
          <w:color w:val="auto"/>
          <w:sz w:val="24"/>
          <w:szCs w:val="24"/>
        </w:rPr>
        <w:fldChar w:fldCharType="end"/>
      </w:r>
      <w:r w:rsidRPr="002F65EA">
        <w:rPr>
          <w:color w:val="auto"/>
          <w:sz w:val="24"/>
          <w:szCs w:val="24"/>
        </w:rPr>
        <w:t xml:space="preserve"> Código fuente vulnerable a XSS</w:t>
      </w:r>
      <w:bookmarkEnd w:id="1139"/>
    </w:p>
    <w:p w:rsidR="00ED4C64" w:rsidRPr="002F65EA" w:rsidRDefault="00ED4C64" w:rsidP="00ED4C64"/>
    <w:p w:rsidR="00ED4C64" w:rsidRDefault="00ED4C64" w:rsidP="00ED4C64">
      <w:r>
        <w:rPr>
          <w:noProof/>
          <w:lang w:val="en-US"/>
        </w:rPr>
        <w:drawing>
          <wp:inline distT="0" distB="0" distL="0" distR="0">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482090"/>
                    </a:xfrm>
                    <a:prstGeom prst="rect">
                      <a:avLst/>
                    </a:prstGeom>
                  </pic:spPr>
                </pic:pic>
              </a:graphicData>
            </a:graphic>
          </wp:inline>
        </w:drawing>
      </w:r>
    </w:p>
    <w:p w:rsidR="00ED4C64" w:rsidRPr="00F53C3D" w:rsidRDefault="00ED4C64" w:rsidP="00ED4C64">
      <w:pPr>
        <w:pStyle w:val="Ttulo4"/>
        <w:jc w:val="center"/>
        <w:rPr>
          <w:rStyle w:val="Ttulo4Car"/>
          <w:b/>
        </w:rPr>
      </w:pPr>
      <w:bookmarkStart w:id="1140" w:name="_Toc277170810"/>
      <w:r w:rsidRPr="00F53C3D">
        <w:rPr>
          <w:rStyle w:val="Ttulo4Car"/>
          <w:b/>
        </w:rPr>
        <w:t>Fuente: http://goo.gl/VbgDnv</w:t>
      </w:r>
      <w:bookmarkEnd w:id="1140"/>
    </w:p>
    <w:p w:rsidR="00ED4C64" w:rsidRDefault="00ED4C64" w:rsidP="00ED4C64"/>
    <w:p w:rsidR="00ED4C64" w:rsidRDefault="00ED4C64" w:rsidP="00ED4C64">
      <w:r>
        <w:t xml:space="preserve">Esto significa por ejemplo que un potencial usuario malicioso altera, de forma arbitraria, el parámetro que está siendo enviado, a fin de determinar si es posible que la etiqueta enviada </w:t>
      </w:r>
      <w:r w:rsidR="00CE03C7">
        <w:t xml:space="preserve">pueda </w:t>
      </w:r>
      <w:r>
        <w:t>ser interpretada. En la imagen siguiente es posible ver que el atacante envía un texto que al ser interpretado en el navegador, y debido a las etiquetas HTML que contiene, mostrará un título de tercer orden denominado h1.</w:t>
      </w:r>
    </w:p>
    <w:p w:rsidR="00ED4C64" w:rsidRDefault="00ED4C64" w:rsidP="00ED4C64"/>
    <w:p w:rsidR="00ED4C64" w:rsidRPr="00312314" w:rsidRDefault="00ED4C64" w:rsidP="00ED4C64">
      <w:pPr>
        <w:pStyle w:val="Epgrafe"/>
        <w:keepNext/>
        <w:jc w:val="center"/>
        <w:rPr>
          <w:color w:val="auto"/>
          <w:sz w:val="24"/>
          <w:szCs w:val="24"/>
        </w:rPr>
      </w:pPr>
      <w:bookmarkStart w:id="1141" w:name="_Toc277602577"/>
      <w:r w:rsidRPr="00312314">
        <w:rPr>
          <w:color w:val="auto"/>
          <w:sz w:val="24"/>
          <w:szCs w:val="24"/>
        </w:rPr>
        <w:lastRenderedPageBreak/>
        <w:t xml:space="preserve">Figura </w:t>
      </w:r>
      <w:r w:rsidR="001216AC" w:rsidRPr="00312314">
        <w:rPr>
          <w:color w:val="auto"/>
          <w:sz w:val="24"/>
          <w:szCs w:val="24"/>
        </w:rPr>
        <w:fldChar w:fldCharType="begin"/>
      </w:r>
      <w:r w:rsidRPr="00312314">
        <w:rPr>
          <w:color w:val="auto"/>
          <w:sz w:val="24"/>
          <w:szCs w:val="24"/>
        </w:rPr>
        <w:instrText xml:space="preserve"> SEQ Figura \* ARABIC </w:instrText>
      </w:r>
      <w:r w:rsidR="001216AC" w:rsidRPr="00312314">
        <w:rPr>
          <w:color w:val="auto"/>
          <w:sz w:val="24"/>
          <w:szCs w:val="24"/>
        </w:rPr>
        <w:fldChar w:fldCharType="separate"/>
      </w:r>
      <w:r w:rsidR="00E35F55">
        <w:rPr>
          <w:noProof/>
          <w:color w:val="auto"/>
          <w:sz w:val="24"/>
          <w:szCs w:val="24"/>
        </w:rPr>
        <w:t>48</w:t>
      </w:r>
      <w:r w:rsidR="001216AC" w:rsidRPr="00312314">
        <w:rPr>
          <w:color w:val="auto"/>
          <w:sz w:val="24"/>
          <w:szCs w:val="24"/>
        </w:rPr>
        <w:fldChar w:fldCharType="end"/>
      </w:r>
      <w:r w:rsidRPr="00312314">
        <w:rPr>
          <w:color w:val="auto"/>
          <w:sz w:val="24"/>
          <w:szCs w:val="24"/>
        </w:rPr>
        <w:t xml:space="preserve"> Materialización de un ataque de Secuencia de Comandos entre Páginas</w:t>
      </w:r>
      <w:bookmarkEnd w:id="1141"/>
    </w:p>
    <w:p w:rsidR="00ED4C64" w:rsidRPr="00E9651C" w:rsidRDefault="00ED4C64" w:rsidP="00522D96">
      <w:pPr>
        <w:pStyle w:val="Ttulo4"/>
        <w:jc w:val="center"/>
        <w:rPr>
          <w:rStyle w:val="Ttulo4Car"/>
          <w:b/>
        </w:rPr>
      </w:pPr>
      <w:r>
        <w:rPr>
          <w:noProof/>
          <w:lang w:val="en-US"/>
        </w:rPr>
        <w:drawing>
          <wp:inline distT="0" distB="0" distL="0" distR="0">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938655"/>
                    </a:xfrm>
                    <a:prstGeom prst="rect">
                      <a:avLst/>
                    </a:prstGeom>
                  </pic:spPr>
                </pic:pic>
              </a:graphicData>
            </a:graphic>
          </wp:inline>
        </w:drawing>
      </w:r>
      <w:bookmarkStart w:id="1142" w:name="_Toc277170812"/>
      <w:r w:rsidRPr="00E9651C">
        <w:rPr>
          <w:rStyle w:val="Ttulo4Car"/>
          <w:b/>
        </w:rPr>
        <w:t>Fuente: http://goo.gl/VbgDnv</w:t>
      </w:r>
      <w:bookmarkEnd w:id="1142"/>
    </w:p>
    <w:p w:rsidR="00ED4C64" w:rsidRDefault="00ED4C64" w:rsidP="00ED4C64">
      <w:r>
        <w:tab/>
        <w:t xml:space="preserve">Una vez que el atacante es capaz de confirmar que la aplicación no valida los datos de entrada sino que los envía al navegador tal cual fueron introducidos, éste podrá entonces enviar un tipo de texto potencialmente dañino, en el sentido de que contiene código JavaScript arbitrario, el cual puede </w:t>
      </w:r>
      <w:proofErr w:type="spellStart"/>
      <w:r>
        <w:t>redireccionar</w:t>
      </w:r>
      <w:proofErr w:type="spellEnd"/>
      <w:r>
        <w:t xml:space="preserve"> al usuario a un dominio dañino, provocar la descarga de algún virus informático, provocar la actualización involuntaria de algún estado en la aplicación y cambiar en sí toda la estructura de la página.</w:t>
      </w:r>
    </w:p>
    <w:p w:rsidR="00ED4C64" w:rsidRDefault="00ED4C64" w:rsidP="00ED4C64">
      <w:r>
        <w:tab/>
        <w:t>Tomando como base el mismo ejemplo, el atacante entonces envía código que se procesa del lado del cliente (formalmente JavaScript) mismo que será ejecutado en el navegador. En principio la mayoría de navegadores modernos presentan soporte nativo a JavaScript como lenguaje estándar, esto facilita ampliamente la difusión del problema.</w:t>
      </w:r>
    </w:p>
    <w:p w:rsidR="00ED4C64" w:rsidRDefault="00ED4C64" w:rsidP="00ED4C64"/>
    <w:p w:rsidR="00ED4C64" w:rsidRDefault="00ED4C64" w:rsidP="00ED4C64"/>
    <w:p w:rsidR="00ED4C64" w:rsidRDefault="00ED4C64" w:rsidP="00ED4C64">
      <w:pPr>
        <w:pStyle w:val="Epgrafe"/>
        <w:keepNext/>
        <w:jc w:val="center"/>
        <w:rPr>
          <w:color w:val="auto"/>
          <w:sz w:val="28"/>
          <w:szCs w:val="28"/>
        </w:rPr>
      </w:pPr>
      <w:bookmarkStart w:id="1143" w:name="_Toc277602578"/>
      <w:r w:rsidRPr="00312314">
        <w:rPr>
          <w:color w:val="auto"/>
          <w:sz w:val="28"/>
          <w:szCs w:val="28"/>
        </w:rPr>
        <w:lastRenderedPageBreak/>
        <w:t xml:space="preserve">Figura </w:t>
      </w:r>
      <w:r w:rsidR="001216AC" w:rsidRPr="00312314">
        <w:rPr>
          <w:color w:val="auto"/>
          <w:sz w:val="28"/>
          <w:szCs w:val="28"/>
        </w:rPr>
        <w:fldChar w:fldCharType="begin"/>
      </w:r>
      <w:r w:rsidRPr="00312314">
        <w:rPr>
          <w:color w:val="auto"/>
          <w:sz w:val="28"/>
          <w:szCs w:val="28"/>
        </w:rPr>
        <w:instrText xml:space="preserve"> SEQ Figura \* ARABIC </w:instrText>
      </w:r>
      <w:r w:rsidR="001216AC" w:rsidRPr="00312314">
        <w:rPr>
          <w:color w:val="auto"/>
          <w:sz w:val="28"/>
          <w:szCs w:val="28"/>
        </w:rPr>
        <w:fldChar w:fldCharType="separate"/>
      </w:r>
      <w:r w:rsidR="00E35F55">
        <w:rPr>
          <w:noProof/>
          <w:color w:val="auto"/>
          <w:sz w:val="28"/>
          <w:szCs w:val="28"/>
        </w:rPr>
        <w:t>49</w:t>
      </w:r>
      <w:r w:rsidR="001216AC" w:rsidRPr="00312314">
        <w:rPr>
          <w:color w:val="auto"/>
          <w:sz w:val="28"/>
          <w:szCs w:val="28"/>
        </w:rPr>
        <w:fldChar w:fldCharType="end"/>
      </w:r>
      <w:r w:rsidRPr="00312314">
        <w:rPr>
          <w:color w:val="auto"/>
          <w:sz w:val="28"/>
          <w:szCs w:val="28"/>
        </w:rPr>
        <w:t xml:space="preserve"> Envío de código JavaScript en la aplicación</w:t>
      </w:r>
      <w:bookmarkEnd w:id="1143"/>
    </w:p>
    <w:p w:rsidR="00ED4C64" w:rsidRPr="00312314" w:rsidRDefault="00ED4C64" w:rsidP="00ED4C64"/>
    <w:p w:rsidR="00ED4C64" w:rsidRDefault="00ED4C64" w:rsidP="00ED4C64">
      <w:r>
        <w:rPr>
          <w:noProof/>
          <w:lang w:val="en-US"/>
        </w:rPr>
        <w:drawing>
          <wp:inline distT="0" distB="0" distL="0" distR="0">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7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381500" cy="3327400"/>
                    </a:xfrm>
                    <a:prstGeom prst="rect">
                      <a:avLst/>
                    </a:prstGeom>
                  </pic:spPr>
                </pic:pic>
              </a:graphicData>
            </a:graphic>
          </wp:inline>
        </w:drawing>
      </w:r>
    </w:p>
    <w:p w:rsidR="00ED4C64" w:rsidRPr="002C0086" w:rsidRDefault="00ED4C64" w:rsidP="00ED4C64">
      <w:pPr>
        <w:pStyle w:val="Ttulo4"/>
        <w:jc w:val="center"/>
        <w:rPr>
          <w:rStyle w:val="Ttulo4Car"/>
          <w:b/>
        </w:rPr>
      </w:pPr>
      <w:bookmarkStart w:id="1144" w:name="_Toc277170814"/>
      <w:r w:rsidRPr="002C0086">
        <w:rPr>
          <w:rStyle w:val="Ttulo4Car"/>
          <w:b/>
        </w:rPr>
        <w:t>Fuente: http://goo.gl/VbgDnv</w:t>
      </w:r>
      <w:bookmarkEnd w:id="1144"/>
    </w:p>
    <w:p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información al respecto. Dicho vínculo apunta a la plataforma TEAM Mentor de la empresa Security Innovation, lo que además permite que clientes potenciales accedan a los demás productos.</w:t>
      </w:r>
    </w:p>
    <w:p w:rsidR="00ED4C64" w:rsidRPr="00312314" w:rsidRDefault="00ED4C64" w:rsidP="00ED4C64">
      <w:pPr>
        <w:pStyle w:val="Epgrafe"/>
        <w:keepNext/>
        <w:jc w:val="center"/>
        <w:rPr>
          <w:color w:val="auto"/>
          <w:sz w:val="24"/>
          <w:szCs w:val="24"/>
        </w:rPr>
      </w:pPr>
      <w:bookmarkStart w:id="1145" w:name="_Toc277602579"/>
      <w:r w:rsidRPr="00312314">
        <w:rPr>
          <w:color w:val="auto"/>
          <w:sz w:val="24"/>
          <w:szCs w:val="24"/>
        </w:rPr>
        <w:t xml:space="preserve">Figura </w:t>
      </w:r>
      <w:r w:rsidR="001216AC" w:rsidRPr="00312314">
        <w:rPr>
          <w:color w:val="auto"/>
          <w:sz w:val="24"/>
          <w:szCs w:val="24"/>
        </w:rPr>
        <w:fldChar w:fldCharType="begin"/>
      </w:r>
      <w:r w:rsidRPr="00312314">
        <w:rPr>
          <w:color w:val="auto"/>
          <w:sz w:val="24"/>
          <w:szCs w:val="24"/>
        </w:rPr>
        <w:instrText xml:space="preserve"> SEQ Figura \* ARABIC </w:instrText>
      </w:r>
      <w:r w:rsidR="001216AC" w:rsidRPr="00312314">
        <w:rPr>
          <w:color w:val="auto"/>
          <w:sz w:val="24"/>
          <w:szCs w:val="24"/>
        </w:rPr>
        <w:fldChar w:fldCharType="separate"/>
      </w:r>
      <w:r w:rsidR="00E35F55">
        <w:rPr>
          <w:noProof/>
          <w:color w:val="auto"/>
          <w:sz w:val="24"/>
          <w:szCs w:val="24"/>
        </w:rPr>
        <w:t>50</w:t>
      </w:r>
      <w:r w:rsidR="001216AC" w:rsidRPr="00312314">
        <w:rPr>
          <w:color w:val="auto"/>
          <w:sz w:val="24"/>
          <w:szCs w:val="24"/>
        </w:rPr>
        <w:fldChar w:fldCharType="end"/>
      </w:r>
      <w:r w:rsidRPr="00312314">
        <w:rPr>
          <w:color w:val="auto"/>
          <w:sz w:val="24"/>
          <w:szCs w:val="24"/>
        </w:rPr>
        <w:t xml:space="preserve"> Detección de código fuente vulnerable por medio del </w:t>
      </w:r>
      <w:proofErr w:type="spellStart"/>
      <w:r w:rsidRPr="00312314">
        <w:rPr>
          <w:color w:val="auto"/>
          <w:sz w:val="24"/>
          <w:szCs w:val="24"/>
        </w:rPr>
        <w:t>Plugín</w:t>
      </w:r>
      <w:bookmarkEnd w:id="1145"/>
      <w:proofErr w:type="spellEnd"/>
    </w:p>
    <w:p w:rsidR="00ED4C64" w:rsidRDefault="00ED4C64" w:rsidP="00ED4C64">
      <w:r>
        <w:rPr>
          <w:noProof/>
          <w:lang w:val="en-US"/>
        </w:rPr>
        <w:drawing>
          <wp:inline distT="0" distB="0" distL="0" distR="0">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033270"/>
                    </a:xfrm>
                    <a:prstGeom prst="rect">
                      <a:avLst/>
                    </a:prstGeom>
                  </pic:spPr>
                </pic:pic>
              </a:graphicData>
            </a:graphic>
          </wp:inline>
        </w:drawing>
      </w:r>
    </w:p>
    <w:p w:rsidR="00ED4C64" w:rsidRPr="00E9651C" w:rsidRDefault="00ED4C64" w:rsidP="00ED4C64">
      <w:pPr>
        <w:pStyle w:val="Ttulo4"/>
        <w:jc w:val="center"/>
        <w:rPr>
          <w:rStyle w:val="Ttulo4Car"/>
          <w:b/>
        </w:rPr>
      </w:pPr>
      <w:bookmarkStart w:id="1146" w:name="_Toc277170816"/>
      <w:r w:rsidRPr="00E9651C">
        <w:rPr>
          <w:rStyle w:val="Ttulo4Car"/>
          <w:b/>
        </w:rPr>
        <w:t>Fuente: Propia</w:t>
      </w:r>
      <w:bookmarkEnd w:id="1146"/>
    </w:p>
    <w:p w:rsidR="00ED4C64" w:rsidRDefault="00ED4C64" w:rsidP="00ED4C64">
      <w:r>
        <w:t>La retroalimentación dentro del IDE es un activo. En la detección de problemas de Secuencia de Comandos entre Páginas se muestra una opción donde el desarrollador puede corregir el problema:</w:t>
      </w:r>
    </w:p>
    <w:p w:rsidR="00ED4C64" w:rsidRDefault="00ED4C64" w:rsidP="00ED4C64">
      <w:r>
        <w:tab/>
        <w:t xml:space="preserve">Nótese como al presionar en la linterna amarilla (el ícono con forma de bombillo), aparece una ventana modal donde se muestra en forma de vista previa como quedaría el cambio luego de aceptar la recomendación de seguridad. En este caso se aplica la función </w:t>
      </w:r>
      <w:proofErr w:type="spellStart"/>
      <w:r>
        <w:t>HtmlEncode</w:t>
      </w:r>
      <w:proofErr w:type="spellEnd"/>
      <w:r>
        <w:t xml:space="preserve"> con el objetivo de hacer una limpieza de los datos de entrada y remover caracteres especiales que tiene un significado en HTML (Codificación de HTML). El hipervínculo mostrado muestra otras recomendaciones más robustas en el momento de resolver el problema.</w:t>
      </w:r>
    </w:p>
    <w:p w:rsidR="00ED4C64" w:rsidRPr="00EC2D37" w:rsidRDefault="00ED4C64" w:rsidP="00ED4C64">
      <w:pPr>
        <w:pStyle w:val="Epgrafe"/>
        <w:keepNext/>
        <w:jc w:val="center"/>
        <w:rPr>
          <w:color w:val="auto"/>
          <w:sz w:val="24"/>
          <w:szCs w:val="24"/>
        </w:rPr>
      </w:pPr>
      <w:bookmarkStart w:id="1147" w:name="_Toc277602580"/>
      <w:r w:rsidRPr="00EC2D37">
        <w:rPr>
          <w:color w:val="auto"/>
          <w:sz w:val="24"/>
          <w:szCs w:val="24"/>
        </w:rPr>
        <w:lastRenderedPageBreak/>
        <w:t xml:space="preserve">Figura </w:t>
      </w:r>
      <w:r w:rsidR="001216AC" w:rsidRPr="00EC2D37">
        <w:rPr>
          <w:color w:val="auto"/>
          <w:sz w:val="24"/>
          <w:szCs w:val="24"/>
        </w:rPr>
        <w:fldChar w:fldCharType="begin"/>
      </w:r>
      <w:r w:rsidRPr="00EC2D37">
        <w:rPr>
          <w:color w:val="auto"/>
          <w:sz w:val="24"/>
          <w:szCs w:val="24"/>
        </w:rPr>
        <w:instrText xml:space="preserve"> SEQ Figura \* ARABIC </w:instrText>
      </w:r>
      <w:r w:rsidR="001216AC" w:rsidRPr="00EC2D37">
        <w:rPr>
          <w:color w:val="auto"/>
          <w:sz w:val="24"/>
          <w:szCs w:val="24"/>
        </w:rPr>
        <w:fldChar w:fldCharType="separate"/>
      </w:r>
      <w:r w:rsidR="00E35F55">
        <w:rPr>
          <w:noProof/>
          <w:color w:val="auto"/>
          <w:sz w:val="24"/>
          <w:szCs w:val="24"/>
        </w:rPr>
        <w:t>51</w:t>
      </w:r>
      <w:r w:rsidR="001216AC" w:rsidRPr="00EC2D37">
        <w:rPr>
          <w:color w:val="auto"/>
          <w:sz w:val="24"/>
          <w:szCs w:val="24"/>
        </w:rPr>
        <w:fldChar w:fldCharType="end"/>
      </w:r>
      <w:r w:rsidRPr="00EC2D37">
        <w:rPr>
          <w:color w:val="auto"/>
          <w:sz w:val="24"/>
          <w:szCs w:val="24"/>
        </w:rPr>
        <w:t xml:space="preserve"> Vista Previa de la corrección del problema de XSS</w:t>
      </w:r>
      <w:bookmarkEnd w:id="1147"/>
    </w:p>
    <w:p w:rsidR="00ED4C64" w:rsidRDefault="00ED4C64" w:rsidP="00ED4C64">
      <w:r>
        <w:rPr>
          <w:noProof/>
          <w:lang w:val="en-US"/>
        </w:rPr>
        <w:drawing>
          <wp:inline distT="0" distB="0" distL="0" distR="0">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474470"/>
                    </a:xfrm>
                    <a:prstGeom prst="rect">
                      <a:avLst/>
                    </a:prstGeom>
                  </pic:spPr>
                </pic:pic>
              </a:graphicData>
            </a:graphic>
          </wp:inline>
        </w:drawing>
      </w:r>
    </w:p>
    <w:p w:rsidR="00ED4C64" w:rsidRPr="00E9651C" w:rsidRDefault="00ED4C64" w:rsidP="00ED4C64">
      <w:pPr>
        <w:pStyle w:val="Ttulo4"/>
        <w:jc w:val="center"/>
        <w:rPr>
          <w:rStyle w:val="Ttulo4Car"/>
          <w:b/>
        </w:rPr>
      </w:pPr>
      <w:bookmarkStart w:id="1148" w:name="_Toc277170818"/>
      <w:r w:rsidRPr="00E9651C">
        <w:rPr>
          <w:rStyle w:val="Ttulo4Car"/>
          <w:b/>
        </w:rPr>
        <w:t>Fuente: Propia</w:t>
      </w:r>
      <w:bookmarkEnd w:id="1148"/>
    </w:p>
    <w:p w:rsidR="00ED4C64" w:rsidRDefault="00ED4C64" w:rsidP="00ED4C64">
      <w:r>
        <w:tab/>
        <w:t>En el momento preciso de aceptar la recomendación brindada por el plugin, presionando la opción del menú que dice Solucionar Problema de seguridad, la recomendación quedará en firme y el segmento de código será corregido de forma transparente para el desarrollador.</w:t>
      </w:r>
    </w:p>
    <w:p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rsidR="00ED4C64" w:rsidRPr="00633FDB" w:rsidRDefault="00ED4C64" w:rsidP="00ED4C64">
      <w:pPr>
        <w:pStyle w:val="Epgrafe"/>
        <w:keepNext/>
        <w:jc w:val="center"/>
        <w:rPr>
          <w:color w:val="auto"/>
          <w:sz w:val="24"/>
          <w:szCs w:val="24"/>
        </w:rPr>
      </w:pPr>
      <w:bookmarkStart w:id="1149" w:name="_Toc277602581"/>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E35F55">
        <w:rPr>
          <w:noProof/>
          <w:color w:val="auto"/>
          <w:sz w:val="24"/>
          <w:szCs w:val="24"/>
        </w:rPr>
        <w:t>52</w:t>
      </w:r>
      <w:r w:rsidR="001216AC" w:rsidRPr="00633FDB">
        <w:rPr>
          <w:color w:val="auto"/>
          <w:sz w:val="24"/>
          <w:szCs w:val="24"/>
        </w:rPr>
        <w:fldChar w:fldCharType="end"/>
      </w:r>
      <w:r w:rsidRPr="00633FDB">
        <w:rPr>
          <w:color w:val="auto"/>
          <w:sz w:val="24"/>
          <w:szCs w:val="24"/>
        </w:rPr>
        <w:t xml:space="preserve"> Corrección del problema de seguridad en el código fuente</w:t>
      </w:r>
      <w:bookmarkEnd w:id="1149"/>
    </w:p>
    <w:p w:rsidR="00ED4C64" w:rsidRDefault="00ED4C64" w:rsidP="00ED4C64">
      <w:r>
        <w:rPr>
          <w:noProof/>
          <w:lang w:val="en-US"/>
        </w:rPr>
        <w:drawing>
          <wp:inline distT="0" distB="0" distL="0" distR="0">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537970"/>
                    </a:xfrm>
                    <a:prstGeom prst="rect">
                      <a:avLst/>
                    </a:prstGeom>
                  </pic:spPr>
                </pic:pic>
              </a:graphicData>
            </a:graphic>
          </wp:inline>
        </w:drawing>
      </w:r>
    </w:p>
    <w:p w:rsidR="00ED4C64" w:rsidRPr="00E9651C" w:rsidRDefault="00ED4C64" w:rsidP="00ED4C64">
      <w:pPr>
        <w:pStyle w:val="Ttulo4"/>
        <w:jc w:val="center"/>
        <w:rPr>
          <w:rStyle w:val="Ttulo4Car"/>
          <w:b/>
        </w:rPr>
      </w:pPr>
      <w:bookmarkStart w:id="1150" w:name="_Toc277170820"/>
      <w:r w:rsidRPr="00E9651C">
        <w:rPr>
          <w:rStyle w:val="Ttulo4Car"/>
          <w:b/>
        </w:rPr>
        <w:t>Fuente: Propia</w:t>
      </w:r>
      <w:bookmarkEnd w:id="1150"/>
    </w:p>
    <w:p w:rsidR="00ED4C64" w:rsidRPr="00633FDB" w:rsidRDefault="00ED4C64" w:rsidP="00ED4C64"/>
    <w:p w:rsidR="00ED4C64" w:rsidRPr="00DC7F7E" w:rsidRDefault="00DE415B" w:rsidP="00DE415B">
      <w:pPr>
        <w:pStyle w:val="Ttulo4"/>
      </w:pPr>
      <w:r>
        <w:lastRenderedPageBreak/>
        <w:t xml:space="preserve">1.3.4.8 </w:t>
      </w:r>
      <w:r w:rsidR="00ED4C64" w:rsidRPr="00DC7F7E">
        <w:t>Configuración Incorrecta de seguridad</w:t>
      </w:r>
    </w:p>
    <w:p w:rsidR="00ED4C64" w:rsidRDefault="00ED4C64" w:rsidP="00ED4C64">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rsidR="00ED4C64" w:rsidRDefault="00ED4C64" w:rsidP="00ED4C64">
      <w:r>
        <w:tab/>
        <w:t>El hecho de que participen varios actores en el proceso del software aunado a complejidades innecesarias al implementar soluciones de software permite que alguno de los componentes tenga alguna configuración incorrecta de seguridad.</w:t>
      </w:r>
    </w:p>
    <w:p w:rsidR="00ED4C64" w:rsidRDefault="00ED4C64" w:rsidP="00ED4C64">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rsidR="00ED4C64" w:rsidRDefault="00ED4C64" w:rsidP="00ED4C64">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rsidR="00ED4C64" w:rsidRDefault="00ED4C64" w:rsidP="00ED4C64">
      <w:r>
        <w:tab/>
        <w:t xml:space="preserve">En la imagen siguiente se detalla el modelo de riesgo y el impacto para la organización en cuanto a las configuraciones incorrectas de seguridad. Se puede notar que la incidencia de esta vulnerabilidad es alta, gran número de </w:t>
      </w:r>
      <w:r>
        <w:lastRenderedPageBreak/>
        <w:t>aplicaciones transaccionales tienen alguna configuración incorrecta de seguridad la cual puede estar asociada a mensajes de error ricos en información técnica acerca de la tecnología subyacente.</w:t>
      </w:r>
    </w:p>
    <w:p w:rsidR="00ED4C64" w:rsidRPr="00633FDB" w:rsidRDefault="00ED4C64" w:rsidP="00ED4C64">
      <w:pPr>
        <w:pStyle w:val="Epgrafe"/>
        <w:keepNext/>
        <w:jc w:val="center"/>
        <w:rPr>
          <w:color w:val="auto"/>
          <w:sz w:val="24"/>
          <w:szCs w:val="24"/>
        </w:rPr>
      </w:pPr>
      <w:bookmarkStart w:id="1151" w:name="_Toc277602582"/>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E35F55">
        <w:rPr>
          <w:noProof/>
          <w:color w:val="auto"/>
          <w:sz w:val="24"/>
          <w:szCs w:val="24"/>
        </w:rPr>
        <w:t>53</w:t>
      </w:r>
      <w:r w:rsidR="001216AC"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1151"/>
    </w:p>
    <w:p w:rsidR="00ED4C64" w:rsidRDefault="00ED4C64" w:rsidP="00ED4C64">
      <w:r>
        <w:rPr>
          <w:noProof/>
          <w:lang w:val="en-US"/>
        </w:rPr>
        <w:drawing>
          <wp:inline distT="0" distB="0" distL="0" distR="0">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67965"/>
                    </a:xfrm>
                    <a:prstGeom prst="rect">
                      <a:avLst/>
                    </a:prstGeom>
                  </pic:spPr>
                </pic:pic>
              </a:graphicData>
            </a:graphic>
          </wp:inline>
        </w:drawing>
      </w:r>
    </w:p>
    <w:p w:rsidR="00ED4C64" w:rsidRPr="00E9651C" w:rsidRDefault="00ED4C64" w:rsidP="00ED4C64">
      <w:pPr>
        <w:pStyle w:val="Ttulo4"/>
        <w:jc w:val="center"/>
        <w:rPr>
          <w:rStyle w:val="Ttulo4Car"/>
          <w:b/>
        </w:rPr>
      </w:pPr>
      <w:bookmarkStart w:id="1152" w:name="_Toc277170822"/>
      <w:r w:rsidRPr="00E9651C">
        <w:rPr>
          <w:rStyle w:val="Ttulo4Car"/>
          <w:b/>
        </w:rPr>
        <w:t>Fuente:</w:t>
      </w:r>
      <w:r w:rsidR="00E9651C" w:rsidRPr="00E9651C">
        <w:rPr>
          <w:rStyle w:val="Ttulo4Car"/>
          <w:b/>
        </w:rPr>
        <w:t xml:space="preserve"> </w:t>
      </w:r>
      <w:r w:rsidRPr="00E9651C">
        <w:rPr>
          <w:rStyle w:val="Ttulo4Car"/>
          <w:b/>
        </w:rPr>
        <w:t>OWASP Top 10 Español</w:t>
      </w:r>
      <w:bookmarkEnd w:id="1152"/>
    </w:p>
    <w:p w:rsidR="00ED4C64" w:rsidRDefault="00ED4C64" w:rsidP="00ED4C64">
      <w:r>
        <w:tab/>
        <w:t>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información relevante para un usuario malicioso y le de así herramientas para comprometer el sistema. Tales errores involucran información acerca del motor de base de datos adyacente así como indicarle que otros ataque informáticos pueden ser perpetrados.</w:t>
      </w:r>
    </w:p>
    <w:p w:rsidR="00ED4C64" w:rsidRDefault="00ED4C64" w:rsidP="00ED4C64">
      <w:r>
        <w:lastRenderedPageBreak/>
        <w:tab/>
        <w:t>En la siguiente ilustración se muestra un mensaje de error emitido por la aplicación Web, misma que en el detalle del error, tal como se aprecia, brinda información acerca de la base de datos, el servidor Web y la versión donde dicha aplicación está siendo hospedada.</w:t>
      </w:r>
    </w:p>
    <w:p w:rsidR="00ED4C64" w:rsidRPr="00633FDB" w:rsidRDefault="00ED4C64" w:rsidP="00ED4C64">
      <w:pPr>
        <w:pStyle w:val="Epgrafe"/>
        <w:keepNext/>
        <w:jc w:val="center"/>
        <w:rPr>
          <w:color w:val="auto"/>
          <w:sz w:val="24"/>
          <w:szCs w:val="24"/>
        </w:rPr>
      </w:pPr>
      <w:bookmarkStart w:id="1153" w:name="_Toc277602583"/>
      <w:bookmarkStart w:id="1154" w:name="_Toc277170824"/>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E35F55">
        <w:rPr>
          <w:noProof/>
          <w:color w:val="auto"/>
          <w:sz w:val="24"/>
          <w:szCs w:val="24"/>
        </w:rPr>
        <w:t>54</w:t>
      </w:r>
      <w:r w:rsidR="001216AC" w:rsidRPr="00633FDB">
        <w:rPr>
          <w:color w:val="auto"/>
          <w:sz w:val="24"/>
          <w:szCs w:val="24"/>
        </w:rPr>
        <w:fldChar w:fldCharType="end"/>
      </w:r>
      <w:r w:rsidRPr="00633FDB">
        <w:rPr>
          <w:color w:val="auto"/>
          <w:sz w:val="24"/>
          <w:szCs w:val="24"/>
        </w:rPr>
        <w:t xml:space="preserve"> Configuración de seguridad incorrecta por medio de mensajes de error</w:t>
      </w:r>
      <w:bookmarkEnd w:id="1153"/>
    </w:p>
    <w:p w:rsidR="00ED4C64" w:rsidRPr="00E9651C" w:rsidRDefault="00ED4C64" w:rsidP="00ED4C64">
      <w:pPr>
        <w:pStyle w:val="Ttulo3"/>
        <w:jc w:val="center"/>
      </w:pPr>
      <w:bookmarkStart w:id="1155" w:name="_Toc277602473"/>
      <w:r>
        <w:rPr>
          <w:noProof/>
          <w:lang w:val="en-US"/>
        </w:rPr>
        <w:drawing>
          <wp:inline distT="0" distB="0" distL="0" distR="0">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314575"/>
                    </a:xfrm>
                    <a:prstGeom prst="rect">
                      <a:avLst/>
                    </a:prstGeom>
                  </pic:spPr>
                </pic:pic>
              </a:graphicData>
            </a:graphic>
          </wp:inline>
        </w:drawing>
      </w:r>
      <w:r w:rsidRPr="00E9651C">
        <w:rPr>
          <w:rStyle w:val="Ttulo4Car"/>
        </w:rPr>
        <w:t>Fuente: Propia</w:t>
      </w:r>
      <w:bookmarkEnd w:id="1154"/>
      <w:bookmarkEnd w:id="1155"/>
    </w:p>
    <w:p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 El detalle del error además muestra las versiones del servidor Web y de la plataforma usada por el sistema.</w:t>
      </w:r>
    </w:p>
    <w:p w:rsidR="00ED4C64" w:rsidRDefault="00ED4C64" w:rsidP="00ED4C64">
      <w:r>
        <w:tab/>
        <w:t>Un manejo eficiente de mensajes de error así como evitar mostrar detalles técnicos de las excepciones en tiempo de ejecución ayudan sustancialmente a mitigar que se muestre algún dato relevante.</w:t>
      </w:r>
    </w:p>
    <w:p w:rsidR="00ED4C64" w:rsidRPr="00DC7F7E" w:rsidRDefault="00DE415B" w:rsidP="00DE415B">
      <w:pPr>
        <w:pStyle w:val="Ttulo4"/>
      </w:pPr>
      <w:r>
        <w:lastRenderedPageBreak/>
        <w:t xml:space="preserve">1.3.4.9 </w:t>
      </w:r>
      <w:r w:rsidR="00ED4C64" w:rsidRPr="00DC7F7E">
        <w:t>Exposición de datos sensibles</w:t>
      </w:r>
    </w:p>
    <w:p w:rsidR="00ED4C64" w:rsidRDefault="00ED4C64" w:rsidP="00ED4C64">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rsidR="00ED4C64" w:rsidRDefault="00ED4C64" w:rsidP="00ED4C64">
      <w:r>
        <w:tab/>
        <w:t>Se hace importante identificar cuales son estos datos sensibles para la empresa y poder definir si los controles aplicados actualmente son necesarios para protegerlos o si por el contrario se hace necesario implementar nuevos controles.</w:t>
      </w:r>
    </w:p>
    <w:p w:rsidR="00ED4C64" w:rsidRDefault="00ED4C64" w:rsidP="00ED4C6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rsidR="00ED4C64" w:rsidRDefault="00ED4C64" w:rsidP="00ED4C64">
      <w:r>
        <w:tab/>
        <w:t>En la imagen siguiente se pude observar el modelo de riesgo desarrollado por la fundación OWASP y donde se puede apreciar el vector de ataque y el impacto para la organización.</w:t>
      </w:r>
    </w:p>
    <w:p w:rsidR="00ED4C64" w:rsidRPr="00F77FF4" w:rsidRDefault="00ED4C64" w:rsidP="00ED4C64">
      <w:pPr>
        <w:pStyle w:val="Epgrafe"/>
        <w:keepNext/>
        <w:jc w:val="center"/>
        <w:rPr>
          <w:color w:val="auto"/>
          <w:sz w:val="24"/>
          <w:szCs w:val="24"/>
        </w:rPr>
      </w:pPr>
      <w:bookmarkStart w:id="1156" w:name="_Toc277602584"/>
      <w:r w:rsidRPr="00F77FF4">
        <w:rPr>
          <w:color w:val="auto"/>
          <w:sz w:val="24"/>
          <w:szCs w:val="24"/>
        </w:rPr>
        <w:lastRenderedPageBreak/>
        <w:t xml:space="preserve">Figura </w:t>
      </w:r>
      <w:r w:rsidR="001216AC" w:rsidRPr="00F77FF4">
        <w:rPr>
          <w:color w:val="auto"/>
          <w:sz w:val="24"/>
          <w:szCs w:val="24"/>
        </w:rPr>
        <w:fldChar w:fldCharType="begin"/>
      </w:r>
      <w:r w:rsidRPr="00F77FF4">
        <w:rPr>
          <w:color w:val="auto"/>
          <w:sz w:val="24"/>
          <w:szCs w:val="24"/>
        </w:rPr>
        <w:instrText xml:space="preserve"> SEQ Figura \* ARABIC </w:instrText>
      </w:r>
      <w:r w:rsidR="001216AC" w:rsidRPr="00F77FF4">
        <w:rPr>
          <w:color w:val="auto"/>
          <w:sz w:val="24"/>
          <w:szCs w:val="24"/>
        </w:rPr>
        <w:fldChar w:fldCharType="separate"/>
      </w:r>
      <w:r w:rsidR="00E35F55">
        <w:rPr>
          <w:noProof/>
          <w:color w:val="auto"/>
          <w:sz w:val="24"/>
          <w:szCs w:val="24"/>
        </w:rPr>
        <w:t>55</w:t>
      </w:r>
      <w:r w:rsidR="001216AC" w:rsidRPr="00F77FF4">
        <w:rPr>
          <w:color w:val="auto"/>
          <w:sz w:val="24"/>
          <w:szCs w:val="24"/>
        </w:rPr>
        <w:fldChar w:fldCharType="end"/>
      </w:r>
      <w:r w:rsidRPr="00F77FF4">
        <w:rPr>
          <w:color w:val="auto"/>
          <w:sz w:val="24"/>
          <w:szCs w:val="24"/>
        </w:rPr>
        <w:t xml:space="preserve"> Exposición de datos sensibles Modelo de Riesgo</w:t>
      </w:r>
      <w:bookmarkEnd w:id="1156"/>
    </w:p>
    <w:p w:rsidR="00ED4C64" w:rsidRDefault="00ED4C64" w:rsidP="00ED4C64">
      <w:r>
        <w:rPr>
          <w:noProof/>
          <w:lang w:val="en-US"/>
        </w:rPr>
        <w:drawing>
          <wp:inline distT="0" distB="0" distL="0" distR="0">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83205"/>
                    </a:xfrm>
                    <a:prstGeom prst="rect">
                      <a:avLst/>
                    </a:prstGeom>
                  </pic:spPr>
                </pic:pic>
              </a:graphicData>
            </a:graphic>
          </wp:inline>
        </w:drawing>
      </w:r>
    </w:p>
    <w:p w:rsidR="00ED4C64" w:rsidRDefault="00ED4C64" w:rsidP="00ED4C64">
      <w:pPr>
        <w:pStyle w:val="Ttulo4"/>
        <w:jc w:val="center"/>
      </w:pPr>
      <w:bookmarkStart w:id="1157" w:name="_Toc277170826"/>
      <w:r>
        <w:t>Fuente: OWASP Top 10 2013 Español.</w:t>
      </w:r>
      <w:bookmarkEnd w:id="1157"/>
    </w:p>
    <w:p w:rsidR="00ED4C64" w:rsidRDefault="00ED4C64" w:rsidP="00ED4C64">
      <w:r>
        <w:t xml:space="preserve">Microsoft (2010) en un documento titulado Quick Security </w:t>
      </w:r>
      <w:proofErr w:type="spellStart"/>
      <w:r>
        <w:t>Reference</w:t>
      </w:r>
      <w:proofErr w:type="spellEnd"/>
      <w:r>
        <w:t xml:space="preserve">: </w:t>
      </w:r>
      <w:proofErr w:type="spellStart"/>
      <w:r>
        <w:t>Exposure</w:t>
      </w:r>
      <w:proofErr w:type="spellEnd"/>
      <w:r>
        <w:t xml:space="preserve"> of </w:t>
      </w:r>
      <w:proofErr w:type="spellStart"/>
      <w:r>
        <w:t>Sensitive</w:t>
      </w:r>
      <w:proofErr w:type="spellEnd"/>
      <w:r>
        <w:t xml:space="preserve"> </w:t>
      </w:r>
      <w:proofErr w:type="spellStart"/>
      <w:r>
        <w:t>Information</w:t>
      </w:r>
      <w:proofErr w:type="spellEnd"/>
      <w:r>
        <w:t xml:space="preserve"> publicado el 05 de Noviembre de 2010 establece que:</w:t>
      </w:r>
    </w:p>
    <w:p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rsidR="00ED4C64" w:rsidRPr="005A102B" w:rsidRDefault="00ED4C64" w:rsidP="00ED4C64">
      <w:pPr>
        <w:spacing w:line="360" w:lineRule="auto"/>
      </w:pPr>
    </w:p>
    <w:p w:rsidR="00ED4C64" w:rsidRDefault="00ED4C64" w:rsidP="00ED4C64">
      <w:r>
        <w:t>En dicho artículo Microsoft se muestra el siguiente diagrama donde a su vez encuentran los diferentes lugares donde se encuentra información sensible la cual puede ser explotada por un usuario malicioso.</w:t>
      </w:r>
    </w:p>
    <w:p w:rsidR="00ED4C64" w:rsidRDefault="00ED4C64" w:rsidP="00ED4C64"/>
    <w:p w:rsidR="00ED4C64" w:rsidRPr="00F77FF4" w:rsidRDefault="00ED4C64" w:rsidP="00ED4C64">
      <w:pPr>
        <w:pStyle w:val="Epgrafe"/>
        <w:keepNext/>
        <w:jc w:val="center"/>
        <w:rPr>
          <w:color w:val="auto"/>
          <w:sz w:val="24"/>
          <w:szCs w:val="24"/>
        </w:rPr>
      </w:pPr>
      <w:bookmarkStart w:id="1158" w:name="_Toc277602585"/>
      <w:r w:rsidRPr="00F77FF4">
        <w:rPr>
          <w:color w:val="auto"/>
          <w:sz w:val="24"/>
          <w:szCs w:val="24"/>
        </w:rPr>
        <w:t xml:space="preserve">Figura </w:t>
      </w:r>
      <w:r w:rsidR="001216AC" w:rsidRPr="00F77FF4">
        <w:rPr>
          <w:color w:val="auto"/>
          <w:sz w:val="24"/>
          <w:szCs w:val="24"/>
        </w:rPr>
        <w:fldChar w:fldCharType="begin"/>
      </w:r>
      <w:r w:rsidRPr="00F77FF4">
        <w:rPr>
          <w:color w:val="auto"/>
          <w:sz w:val="24"/>
          <w:szCs w:val="24"/>
        </w:rPr>
        <w:instrText xml:space="preserve"> SEQ Figura \* ARABIC </w:instrText>
      </w:r>
      <w:r w:rsidR="001216AC" w:rsidRPr="00F77FF4">
        <w:rPr>
          <w:color w:val="auto"/>
          <w:sz w:val="24"/>
          <w:szCs w:val="24"/>
        </w:rPr>
        <w:fldChar w:fldCharType="separate"/>
      </w:r>
      <w:r w:rsidR="00E35F55">
        <w:rPr>
          <w:noProof/>
          <w:color w:val="auto"/>
          <w:sz w:val="24"/>
          <w:szCs w:val="24"/>
        </w:rPr>
        <w:t>56</w:t>
      </w:r>
      <w:r w:rsidR="001216AC" w:rsidRPr="00F77FF4">
        <w:rPr>
          <w:color w:val="auto"/>
          <w:sz w:val="24"/>
          <w:szCs w:val="24"/>
        </w:rPr>
        <w:fldChar w:fldCharType="end"/>
      </w:r>
      <w:r w:rsidRPr="00F77FF4">
        <w:rPr>
          <w:color w:val="auto"/>
          <w:sz w:val="24"/>
          <w:szCs w:val="24"/>
        </w:rPr>
        <w:t xml:space="preserve"> Diagrama de exposición de datos sensibles</w:t>
      </w:r>
      <w:bookmarkEnd w:id="1158"/>
    </w:p>
    <w:p w:rsidR="00ED4C64" w:rsidRDefault="00ED4C64" w:rsidP="00ED4C64">
      <w:r w:rsidRPr="00FB1F56">
        <w:rPr>
          <w:rFonts w:eastAsia="MS Mincho" w:cs="Segoe UI"/>
          <w:i/>
          <w:noProof/>
          <w:color w:val="000000"/>
          <w:lang w:val="en-US"/>
        </w:rPr>
        <w:drawing>
          <wp:inline distT="0" distB="0" distL="0" distR="0">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24475" cy="3542771"/>
                    </a:xfrm>
                    <a:prstGeom prst="rect">
                      <a:avLst/>
                    </a:prstGeom>
                    <a:noFill/>
                    <a:ln>
                      <a:noFill/>
                    </a:ln>
                  </pic:spPr>
                </pic:pic>
              </a:graphicData>
            </a:graphic>
          </wp:inline>
        </w:drawing>
      </w:r>
    </w:p>
    <w:p w:rsidR="00ED4C64" w:rsidRDefault="00ED4C64" w:rsidP="00ED4C64">
      <w:pPr>
        <w:pStyle w:val="Ttulo4"/>
        <w:jc w:val="center"/>
      </w:pPr>
      <w:bookmarkStart w:id="1159" w:name="_Toc277170828"/>
      <w:r>
        <w:t xml:space="preserve">Fuente: </w:t>
      </w:r>
      <w:r w:rsidRPr="00876933">
        <w:t>http://goo.gl/lONvSK</w:t>
      </w:r>
      <w:bookmarkEnd w:id="1159"/>
    </w:p>
    <w:p w:rsidR="00ED4C64" w:rsidRDefault="00ED4C64" w:rsidP="00ED4C64">
      <w:r>
        <w:tab/>
        <w:t>En este diagrama de arquitectura 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rsidR="00DC7F7E" w:rsidRDefault="00DC7F7E" w:rsidP="00AE318E"/>
    <w:p w:rsidR="000727D9" w:rsidRDefault="00BC3744" w:rsidP="00BC3744">
      <w:pPr>
        <w:pStyle w:val="Ttulo2"/>
      </w:pPr>
      <w:bookmarkStart w:id="1160" w:name="_Toc277602474"/>
      <w:r>
        <w:t>1</w:t>
      </w:r>
      <w:r w:rsidR="000727D9">
        <w:t xml:space="preserve">.4 </w:t>
      </w:r>
      <w:r w:rsidR="00DC7F7E">
        <w:t>Pruebas</w:t>
      </w:r>
      <w:bookmarkEnd w:id="1160"/>
    </w:p>
    <w:p w:rsidR="004E5EDB" w:rsidRDefault="00740BB9" w:rsidP="004E5EDB">
      <w:r>
        <w:tab/>
        <w:t xml:space="preserve">Las pruebas en el software son un elemento fundamental porque contribuyen activamente en el mejoramiento de la calidad de las aplicaciones </w:t>
      </w:r>
      <w:r>
        <w:lastRenderedPageBreak/>
        <w:t>que son implementadas. Realizar pruebas en el software permite encontrar errores en una etapa temprana antes que el sistema sea colocado en un ambiente de producción donde</w:t>
      </w:r>
      <w:r w:rsidR="00E7348C">
        <w:t xml:space="preserve"> será más costoso su direccionamiento.</w:t>
      </w:r>
    </w:p>
    <w:p w:rsidR="004E5EDB" w:rsidRDefault="008227CB" w:rsidP="004E5EDB">
      <w:r>
        <w:t>Sommerville</w:t>
      </w:r>
      <w:r w:rsidR="005C17A3">
        <w:t xml:space="preserve"> </w:t>
      </w:r>
      <w:r>
        <w:t>(2011) acota:</w:t>
      </w:r>
    </w:p>
    <w:p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software,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rsidR="008227CB" w:rsidRDefault="008227CB" w:rsidP="009B0550">
      <w:pPr>
        <w:spacing w:line="360" w:lineRule="auto"/>
      </w:pPr>
      <w:r>
        <w:tab/>
        <w:t xml:space="preserve">El proceso de prueba tiene dos metas </w:t>
      </w:r>
      <w:r w:rsidR="009B0550">
        <w:t>distintas</w:t>
      </w:r>
      <w:r>
        <w:t>:</w:t>
      </w:r>
    </w:p>
    <w:p w:rsidR="008227CB" w:rsidRDefault="008227CB" w:rsidP="009B0550">
      <w:pPr>
        <w:pStyle w:val="Prrafodelista"/>
        <w:numPr>
          <w:ilvl w:val="0"/>
          <w:numId w:val="43"/>
        </w:numPr>
        <w:spacing w:line="360" w:lineRule="auto"/>
      </w:pPr>
      <w:r>
        <w:t>Demostrar al desarrollador y al cliente que el software cumple con los requerimientos. En el caso del software personalizado, significa que en el documento de requerimientos</w:t>
      </w:r>
      <w:r w:rsidR="009B0550">
        <w:t xml:space="preserve"> debe haber, por lo menos, una prueba por cada requerimiento.</w:t>
      </w:r>
    </w:p>
    <w:p w:rsidR="00AC22B7" w:rsidRDefault="009B0550" w:rsidP="00AC22B7">
      <w:pPr>
        <w:pStyle w:val="Prrafodelista"/>
        <w:numPr>
          <w:ilvl w:val="0"/>
          <w:numId w:val="43"/>
        </w:numPr>
        <w:spacing w:line="360" w:lineRule="auto"/>
      </w:pPr>
      <w:r>
        <w:t>Encontrar situaciones donde el comportamiento del software sea incorrecto, indeseable o no esté de acuerdo con su especificación. Tales situaciones son consecuencia de defectos en el software. La prueba de defectos tiene la finalidad de erradicar el comportamiento indeseable del sistema, como caídas del sistema, interacciones indeseadas con otros sistemas, cálculos incorrectos y corrupción de datos. (p. 206).</w:t>
      </w:r>
    </w:p>
    <w:p w:rsidR="00AC22B7" w:rsidRDefault="00AC22B7" w:rsidP="00AC22B7"/>
    <w:p w:rsidR="00AC22B7" w:rsidRDefault="00AC22B7" w:rsidP="00AC22B7">
      <w:r>
        <w:t xml:space="preserve">Esposito &amp; </w:t>
      </w:r>
      <w:proofErr w:type="spellStart"/>
      <w:r>
        <w:t>Saltarello</w:t>
      </w:r>
      <w:proofErr w:type="spellEnd"/>
      <w:r>
        <w:t xml:space="preserve"> (2009) también brindan su punto de vista acerca de las pruebas de software al afirmar que:</w:t>
      </w:r>
    </w:p>
    <w:p w:rsidR="00AC22B7" w:rsidRDefault="00AC22B7" w:rsidP="00AC22B7">
      <w:pPr>
        <w:spacing w:line="360" w:lineRule="auto"/>
      </w:pPr>
      <w:r>
        <w:tab/>
        <w:t xml:space="preserve">Las pruebas ocurren en varios niveles. Usted tiene pruebas de unidad </w:t>
      </w:r>
      <w:r>
        <w:tab/>
        <w:t xml:space="preserve">para determinar que los componentes individuales del software </w:t>
      </w:r>
      <w:r>
        <w:tab/>
        <w:t xml:space="preserve">cumplen con los requerimientos funcionales. Usted tiene pruebas de </w:t>
      </w:r>
      <w:r>
        <w:lastRenderedPageBreak/>
        <w:tab/>
        <w:t xml:space="preserve">integración para determinar que el software se acopla en el ambiente y </w:t>
      </w:r>
      <w:r>
        <w:tab/>
        <w:t>en la infraestructura y cuando dos  o más componentes trabajan bien j</w:t>
      </w:r>
      <w:r>
        <w:tab/>
        <w:t xml:space="preserve">untos. Finalmente usted tiene pruebas de aceptación para determinar </w:t>
      </w:r>
      <w:r>
        <w:tab/>
        <w:t>cuando el sistema terminado cumple con los requerimientos del cliente.</w:t>
      </w:r>
    </w:p>
    <w:p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rsidR="00FD4296" w:rsidRPr="00BC3744" w:rsidRDefault="00BC3744" w:rsidP="00BC3744">
      <w:pPr>
        <w:pStyle w:val="Ttulo3"/>
        <w:rPr>
          <w:b/>
        </w:rPr>
      </w:pPr>
      <w:bookmarkStart w:id="1161" w:name="_Toc277602475"/>
      <w:r>
        <w:rPr>
          <w:b/>
        </w:rPr>
        <w:t>1</w:t>
      </w:r>
      <w:r w:rsidR="00BA13B5" w:rsidRPr="00BC3744">
        <w:rPr>
          <w:b/>
        </w:rPr>
        <w:t>.4.1 Pruebas Unitarias</w:t>
      </w:r>
      <w:bookmarkEnd w:id="1161"/>
    </w:p>
    <w:p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rsidR="00BA13B5" w:rsidRDefault="00BA13B5" w:rsidP="00BA13B5">
      <w:r>
        <w:t xml:space="preserve">Sommerville (2011) refiriéndose a las </w:t>
      </w:r>
      <w:r w:rsidR="00AC22B7">
        <w:t>pruebas</w:t>
      </w:r>
      <w:r>
        <w:t xml:space="preserve"> unitarias indica que:</w:t>
      </w:r>
    </w:p>
    <w:p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rsidR="0028452B" w:rsidRDefault="0028452B" w:rsidP="00BA13B5"/>
    <w:p w:rsidR="0028452B" w:rsidRDefault="0028452B" w:rsidP="00BA13B5">
      <w:r>
        <w:tab/>
        <w:t xml:space="preserve">De forma complementaria los autores Esposito &amp; </w:t>
      </w:r>
      <w:proofErr w:type="spellStart"/>
      <w:r>
        <w:t>Saltarello</w:t>
      </w:r>
      <w:proofErr w:type="spellEnd"/>
      <w:r>
        <w:t xml:space="preserve"> (2009) brindan un enfoque acerca de las pruebas de unidad al indicar que:</w:t>
      </w:r>
    </w:p>
    <w:p w:rsidR="0028452B" w:rsidRDefault="0028452B" w:rsidP="0028452B">
      <w:pPr>
        <w:spacing w:line="360" w:lineRule="auto"/>
      </w:pPr>
      <w:r>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rsidR="0028452B" w:rsidRPr="00BC3744" w:rsidRDefault="00BC3744" w:rsidP="00BC3744">
      <w:pPr>
        <w:pStyle w:val="Ttulo3"/>
        <w:rPr>
          <w:b/>
        </w:rPr>
      </w:pPr>
      <w:bookmarkStart w:id="1162" w:name="_Toc277602476"/>
      <w:r w:rsidRPr="00BC3744">
        <w:rPr>
          <w:b/>
        </w:rPr>
        <w:t>1</w:t>
      </w:r>
      <w:r w:rsidR="0028452B" w:rsidRPr="00BC3744">
        <w:rPr>
          <w:b/>
        </w:rPr>
        <w:t>.</w:t>
      </w:r>
      <w:r w:rsidRPr="00BC3744">
        <w:rPr>
          <w:b/>
        </w:rPr>
        <w:t>4</w:t>
      </w:r>
      <w:r w:rsidR="0028452B" w:rsidRPr="00BC3744">
        <w:rPr>
          <w:b/>
        </w:rPr>
        <w:t>.2 Pruebas Unitarias para el Prototipo</w:t>
      </w:r>
      <w:bookmarkEnd w:id="1162"/>
    </w:p>
    <w:p w:rsidR="0028452B" w:rsidRDefault="0028452B" w:rsidP="0028452B">
      <w:r>
        <w:lastRenderedPageBreak/>
        <w:tab/>
        <w:t>Para el prototipo funcional propuesto se han definido pruebas unitarias para verificar que los métodos extendidos funcionen de forma correcta.</w:t>
      </w:r>
    </w:p>
    <w:p w:rsidR="00F27FCE" w:rsidRDefault="00F27FCE" w:rsidP="0028452B">
      <w:r>
        <w:t>En la siguiente imagen se ilustra el proyecto de pruebas unitarias creado para verificar que los métodos implementados no contienen errores de lógica.</w:t>
      </w:r>
    </w:p>
    <w:p w:rsidR="00F27FCE" w:rsidRPr="00F27FCE" w:rsidRDefault="00F27FCE" w:rsidP="00F27FCE">
      <w:pPr>
        <w:pStyle w:val="Epgrafe"/>
        <w:keepNext/>
        <w:jc w:val="center"/>
        <w:rPr>
          <w:color w:val="auto"/>
          <w:sz w:val="24"/>
          <w:szCs w:val="24"/>
        </w:rPr>
      </w:pPr>
      <w:bookmarkStart w:id="1163" w:name="_Toc277602586"/>
      <w:r w:rsidRPr="00F27FCE">
        <w:rPr>
          <w:color w:val="auto"/>
          <w:sz w:val="24"/>
          <w:szCs w:val="24"/>
        </w:rPr>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E35F55">
        <w:rPr>
          <w:noProof/>
          <w:color w:val="auto"/>
          <w:sz w:val="24"/>
          <w:szCs w:val="24"/>
        </w:rPr>
        <w:t>57</w:t>
      </w:r>
      <w:r w:rsidR="001216AC" w:rsidRPr="00F27FCE">
        <w:rPr>
          <w:color w:val="auto"/>
          <w:sz w:val="24"/>
          <w:szCs w:val="24"/>
        </w:rPr>
        <w:fldChar w:fldCharType="end"/>
      </w:r>
      <w:r w:rsidRPr="00F27FCE">
        <w:rPr>
          <w:color w:val="auto"/>
          <w:sz w:val="24"/>
          <w:szCs w:val="24"/>
        </w:rPr>
        <w:t xml:space="preserve"> Proyecto de Pruebas Unitarias</w:t>
      </w:r>
      <w:bookmarkEnd w:id="1163"/>
    </w:p>
    <w:p w:rsidR="00F27FCE" w:rsidRDefault="00F27FCE" w:rsidP="00F27FCE">
      <w:pPr>
        <w:jc w:val="center"/>
      </w:pPr>
      <w:r>
        <w:rPr>
          <w:noProof/>
          <w:lang w:val="en-US"/>
        </w:rPr>
        <w:drawing>
          <wp:inline distT="0" distB="0" distL="0" distR="0">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826000" cy="3568700"/>
                    </a:xfrm>
                    <a:prstGeom prst="rect">
                      <a:avLst/>
                    </a:prstGeom>
                  </pic:spPr>
                </pic:pic>
              </a:graphicData>
            </a:graphic>
          </wp:inline>
        </w:drawing>
      </w:r>
      <w:r>
        <w:t>Fuente: Propia</w:t>
      </w:r>
    </w:p>
    <w:p w:rsidR="00F27FCE" w:rsidRDefault="00F27FCE" w:rsidP="00F27FCE">
      <w:r>
        <w:t>Seguidamente se muestra un escenario de pruebas unitarias desarrollado para realizar las pruebas respectivas a los métodos extendidos implementados y que facilitan la lectura del código fuente y la programación del mismo.</w:t>
      </w:r>
    </w:p>
    <w:p w:rsidR="00F27FCE" w:rsidRPr="00F27FCE" w:rsidRDefault="00F27FCE" w:rsidP="00F27FCE">
      <w:pPr>
        <w:pStyle w:val="Epgrafe"/>
        <w:keepNext/>
        <w:jc w:val="center"/>
        <w:rPr>
          <w:color w:val="auto"/>
          <w:sz w:val="24"/>
          <w:szCs w:val="24"/>
        </w:rPr>
      </w:pPr>
      <w:bookmarkStart w:id="1164" w:name="_Toc277602587"/>
      <w:r w:rsidRPr="00F27FCE">
        <w:rPr>
          <w:color w:val="auto"/>
          <w:sz w:val="24"/>
          <w:szCs w:val="24"/>
        </w:rPr>
        <w:lastRenderedPageBreak/>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E35F55">
        <w:rPr>
          <w:noProof/>
          <w:color w:val="auto"/>
          <w:sz w:val="24"/>
          <w:szCs w:val="24"/>
        </w:rPr>
        <w:t>58</w:t>
      </w:r>
      <w:r w:rsidR="001216AC" w:rsidRPr="00F27FCE">
        <w:rPr>
          <w:color w:val="auto"/>
          <w:sz w:val="24"/>
          <w:szCs w:val="24"/>
        </w:rPr>
        <w:fldChar w:fldCharType="end"/>
      </w:r>
      <w:r w:rsidRPr="00F27FCE">
        <w:rPr>
          <w:color w:val="auto"/>
          <w:sz w:val="24"/>
          <w:szCs w:val="24"/>
        </w:rPr>
        <w:t xml:space="preserve"> Escenario de Prueba de Unidad</w:t>
      </w:r>
      <w:bookmarkEnd w:id="1164"/>
    </w:p>
    <w:p w:rsidR="00F27FCE" w:rsidRDefault="00F27FCE" w:rsidP="00F27FCE">
      <w:pPr>
        <w:jc w:val="center"/>
      </w:pPr>
      <w:r>
        <w:rPr>
          <w:noProof/>
          <w:lang w:val="en-US"/>
        </w:rPr>
        <w:drawing>
          <wp:inline distT="0" distB="0" distL="0" distR="0">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6129655"/>
                    </a:xfrm>
                    <a:prstGeom prst="rect">
                      <a:avLst/>
                    </a:prstGeom>
                  </pic:spPr>
                </pic:pic>
              </a:graphicData>
            </a:graphic>
          </wp:inline>
        </w:drawing>
      </w:r>
      <w:r>
        <w:t>Fuente: Propia</w:t>
      </w:r>
    </w:p>
    <w:p w:rsidR="00F27FCE" w:rsidRDefault="00F27FCE" w:rsidP="00F27FCE">
      <w:r>
        <w:tab/>
        <w:t xml:space="preserve">En el momento de ejecutar las pruebas de unidad dentro del ambiente integrado se puede observar que los métodos implementados no contienen errores puesto que las pruebas de unidad previamente desarrolladas has sido </w:t>
      </w:r>
      <w:proofErr w:type="gramStart"/>
      <w:r>
        <w:lastRenderedPageBreak/>
        <w:t>ejecutadas</w:t>
      </w:r>
      <w:proofErr w:type="gramEnd"/>
      <w:r>
        <w:t xml:space="preserve"> de forma exitosa. El color verde significa que las pruebas de unidad se han ejecutado sin errores.</w:t>
      </w:r>
    </w:p>
    <w:p w:rsidR="00F27FCE" w:rsidRPr="00F27FCE" w:rsidRDefault="00F27FCE" w:rsidP="00F27FCE">
      <w:pPr>
        <w:pStyle w:val="Epgrafe"/>
        <w:keepNext/>
        <w:jc w:val="center"/>
        <w:rPr>
          <w:color w:val="auto"/>
          <w:sz w:val="24"/>
          <w:szCs w:val="24"/>
        </w:rPr>
      </w:pPr>
      <w:bookmarkStart w:id="1165" w:name="_Toc277602588"/>
      <w:r w:rsidRPr="00F27FCE">
        <w:rPr>
          <w:color w:val="auto"/>
          <w:sz w:val="24"/>
          <w:szCs w:val="24"/>
        </w:rPr>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E35F55">
        <w:rPr>
          <w:noProof/>
          <w:color w:val="auto"/>
          <w:sz w:val="24"/>
          <w:szCs w:val="24"/>
        </w:rPr>
        <w:t>59</w:t>
      </w:r>
      <w:r w:rsidR="001216AC" w:rsidRPr="00F27FCE">
        <w:rPr>
          <w:color w:val="auto"/>
          <w:sz w:val="24"/>
          <w:szCs w:val="24"/>
        </w:rPr>
        <w:fldChar w:fldCharType="end"/>
      </w:r>
      <w:r w:rsidRPr="00F27FCE">
        <w:rPr>
          <w:color w:val="auto"/>
          <w:sz w:val="24"/>
          <w:szCs w:val="24"/>
        </w:rPr>
        <w:t xml:space="preserve"> Pruebas unitarias ejecutadas</w:t>
      </w:r>
      <w:bookmarkEnd w:id="1165"/>
    </w:p>
    <w:p w:rsidR="00F27FCE" w:rsidRDefault="00F27FCE" w:rsidP="00F27FCE">
      <w:r>
        <w:rPr>
          <w:noProof/>
          <w:lang w:val="en-US"/>
        </w:rPr>
        <w:drawing>
          <wp:inline distT="0" distB="0" distL="0" distR="0">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8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179830"/>
                    </a:xfrm>
                    <a:prstGeom prst="rect">
                      <a:avLst/>
                    </a:prstGeom>
                  </pic:spPr>
                </pic:pic>
              </a:graphicData>
            </a:graphic>
          </wp:inline>
        </w:drawing>
      </w:r>
    </w:p>
    <w:p w:rsidR="00F27FCE" w:rsidRDefault="00F27FCE" w:rsidP="00F27FCE">
      <w:pPr>
        <w:jc w:val="center"/>
      </w:pPr>
      <w:r>
        <w:t>Fuente: Propia</w:t>
      </w:r>
    </w:p>
    <w:p w:rsidR="00F8205C" w:rsidRDefault="00F8205C" w:rsidP="00F27FCE">
      <w:pPr>
        <w:jc w:val="center"/>
      </w:pPr>
    </w:p>
    <w:p w:rsidR="00F8205C" w:rsidRPr="00BC3744" w:rsidRDefault="00BC3744" w:rsidP="00BC3744">
      <w:pPr>
        <w:pStyle w:val="Ttulo3"/>
        <w:rPr>
          <w:b/>
        </w:rPr>
      </w:pPr>
      <w:bookmarkStart w:id="1166" w:name="_Toc277602477"/>
      <w:r w:rsidRPr="00BC3744">
        <w:rPr>
          <w:b/>
        </w:rPr>
        <w:t>1</w:t>
      </w:r>
      <w:r w:rsidR="00F8205C" w:rsidRPr="00BC3744">
        <w:rPr>
          <w:b/>
        </w:rPr>
        <w:t>.4.</w:t>
      </w:r>
      <w:r w:rsidRPr="00BC3744">
        <w:rPr>
          <w:b/>
        </w:rPr>
        <w:t>3</w:t>
      </w:r>
      <w:r w:rsidR="00F8205C" w:rsidRPr="00BC3744">
        <w:rPr>
          <w:b/>
        </w:rPr>
        <w:t xml:space="preserve"> Pruebas Funcionales del Prototipo</w:t>
      </w:r>
      <w:bookmarkEnd w:id="1166"/>
    </w:p>
    <w:p w:rsidR="009A4B65" w:rsidRDefault="00A95AE3" w:rsidP="009A4B65">
      <w:r>
        <w:tab/>
        <w:t>En esta sección se presentan las pruebas funcionales que han sido aplicadas al prototipo con el objetivo de validar que los módulos funcionan tal como fueron definidos.</w:t>
      </w:r>
    </w:p>
    <w:p w:rsidR="009A4B65" w:rsidRPr="00A95AE3" w:rsidRDefault="00BC3744" w:rsidP="00BC3744">
      <w:pPr>
        <w:pStyle w:val="Ttulo4"/>
      </w:pPr>
      <w:r w:rsidRPr="00BC3744">
        <w:t>1.4.3</w:t>
      </w:r>
      <w:r>
        <w:t>.1</w:t>
      </w:r>
      <w:r w:rsidRPr="00BC3744">
        <w:t xml:space="preserve"> </w:t>
      </w:r>
      <w:r w:rsidR="00E8703E">
        <w:t>Instalación del componente dentro de Visual Studio.NET</w:t>
      </w:r>
    </w:p>
    <w:p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 se muestra el escenario de pruebas propuesto.</w:t>
      </w:r>
    </w:p>
    <w:p w:rsidR="00E8703E" w:rsidRPr="00E8703E" w:rsidRDefault="00E8703E" w:rsidP="00E8703E">
      <w:pPr>
        <w:pStyle w:val="Epgrafe"/>
        <w:keepNext/>
        <w:jc w:val="center"/>
        <w:rPr>
          <w:color w:val="auto"/>
          <w:sz w:val="24"/>
          <w:szCs w:val="24"/>
        </w:rPr>
      </w:pPr>
      <w:bookmarkStart w:id="1167" w:name="_Toc277602512"/>
      <w:r w:rsidRPr="00E8703E">
        <w:rPr>
          <w:color w:val="auto"/>
          <w:sz w:val="24"/>
          <w:szCs w:val="24"/>
        </w:rPr>
        <w:lastRenderedPageBreak/>
        <w:t xml:space="preserve">Cuadro </w:t>
      </w:r>
      <w:r w:rsidR="001216AC" w:rsidRPr="00E8703E">
        <w:rPr>
          <w:color w:val="auto"/>
          <w:sz w:val="24"/>
          <w:szCs w:val="24"/>
        </w:rPr>
        <w:fldChar w:fldCharType="begin"/>
      </w:r>
      <w:r w:rsidRPr="00E8703E">
        <w:rPr>
          <w:color w:val="auto"/>
          <w:sz w:val="24"/>
          <w:szCs w:val="24"/>
        </w:rPr>
        <w:instrText xml:space="preserve"> SEQ Cuadro \* ARABIC </w:instrText>
      </w:r>
      <w:r w:rsidR="001216AC" w:rsidRPr="00E8703E">
        <w:rPr>
          <w:color w:val="auto"/>
          <w:sz w:val="24"/>
          <w:szCs w:val="24"/>
        </w:rPr>
        <w:fldChar w:fldCharType="separate"/>
      </w:r>
      <w:r w:rsidR="003D5270">
        <w:rPr>
          <w:noProof/>
          <w:color w:val="auto"/>
          <w:sz w:val="24"/>
          <w:szCs w:val="24"/>
        </w:rPr>
        <w:t>11</w:t>
      </w:r>
      <w:r w:rsidR="001216AC" w:rsidRPr="00E8703E">
        <w:rPr>
          <w:color w:val="auto"/>
          <w:sz w:val="24"/>
          <w:szCs w:val="24"/>
        </w:rPr>
        <w:fldChar w:fldCharType="end"/>
      </w:r>
      <w:r w:rsidRPr="00E8703E">
        <w:rPr>
          <w:color w:val="auto"/>
          <w:sz w:val="24"/>
          <w:szCs w:val="24"/>
        </w:rPr>
        <w:t xml:space="preserve"> Instalación del componente en Visual Studio.NET</w:t>
      </w:r>
      <w:bookmarkEnd w:id="1167"/>
    </w:p>
    <w:p w:rsidR="009A4B65" w:rsidRDefault="00E8703E" w:rsidP="009A4B65">
      <w:r>
        <w:rPr>
          <w:noProof/>
          <w:lang w:val="en-US"/>
        </w:rPr>
        <w:drawing>
          <wp:inline distT="0" distB="0" distL="0" distR="0">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260090"/>
                    </a:xfrm>
                    <a:prstGeom prst="rect">
                      <a:avLst/>
                    </a:prstGeom>
                  </pic:spPr>
                </pic:pic>
              </a:graphicData>
            </a:graphic>
          </wp:inline>
        </w:drawing>
      </w:r>
    </w:p>
    <w:p w:rsidR="009A4B65" w:rsidRDefault="00E8703E" w:rsidP="00E8703E">
      <w:pPr>
        <w:jc w:val="center"/>
      </w:pPr>
      <w:r>
        <w:t>Fuente: Propia</w:t>
      </w:r>
    </w:p>
    <w:p w:rsidR="009A4B65" w:rsidRDefault="009A4B65" w:rsidP="009A4B65"/>
    <w:p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rsidR="009A4B65" w:rsidRDefault="00686F89" w:rsidP="009A4B65">
      <w:r>
        <w:tab/>
        <w:t>En este escenario de pruebas 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 se muestra el escenario de pruebas.</w:t>
      </w:r>
    </w:p>
    <w:p w:rsidR="00686F89" w:rsidRPr="00686F89" w:rsidRDefault="00686F89" w:rsidP="00686F89">
      <w:pPr>
        <w:pStyle w:val="Epgrafe"/>
        <w:keepNext/>
        <w:jc w:val="center"/>
        <w:rPr>
          <w:color w:val="auto"/>
          <w:sz w:val="24"/>
          <w:szCs w:val="24"/>
        </w:rPr>
      </w:pPr>
      <w:bookmarkStart w:id="1168" w:name="_Toc277602513"/>
      <w:r w:rsidRPr="00686F89">
        <w:rPr>
          <w:color w:val="auto"/>
          <w:sz w:val="24"/>
          <w:szCs w:val="24"/>
        </w:rPr>
        <w:lastRenderedPageBreak/>
        <w:t xml:space="preserve">Cuadro </w:t>
      </w:r>
      <w:r w:rsidR="001216AC" w:rsidRPr="00686F89">
        <w:rPr>
          <w:color w:val="auto"/>
          <w:sz w:val="24"/>
          <w:szCs w:val="24"/>
        </w:rPr>
        <w:fldChar w:fldCharType="begin"/>
      </w:r>
      <w:r w:rsidRPr="00686F89">
        <w:rPr>
          <w:color w:val="auto"/>
          <w:sz w:val="24"/>
          <w:szCs w:val="24"/>
        </w:rPr>
        <w:instrText xml:space="preserve"> SEQ Cuadro \* ARABIC </w:instrText>
      </w:r>
      <w:r w:rsidR="001216AC" w:rsidRPr="00686F89">
        <w:rPr>
          <w:color w:val="auto"/>
          <w:sz w:val="24"/>
          <w:szCs w:val="24"/>
        </w:rPr>
        <w:fldChar w:fldCharType="separate"/>
      </w:r>
      <w:r w:rsidR="003D5270">
        <w:rPr>
          <w:noProof/>
          <w:color w:val="auto"/>
          <w:sz w:val="24"/>
          <w:szCs w:val="24"/>
        </w:rPr>
        <w:t>12</w:t>
      </w:r>
      <w:r w:rsidR="001216AC" w:rsidRPr="00686F89">
        <w:rPr>
          <w:color w:val="auto"/>
          <w:sz w:val="24"/>
          <w:szCs w:val="24"/>
        </w:rPr>
        <w:fldChar w:fldCharType="end"/>
      </w:r>
      <w:r w:rsidRPr="00686F89">
        <w:rPr>
          <w:color w:val="auto"/>
          <w:sz w:val="24"/>
          <w:szCs w:val="24"/>
        </w:rPr>
        <w:t xml:space="preserve"> Deshabilitar el componente dentro de Visual Studio.NET</w:t>
      </w:r>
      <w:bookmarkEnd w:id="1168"/>
    </w:p>
    <w:p w:rsidR="00686F89" w:rsidRDefault="00686F89" w:rsidP="009A4B65">
      <w:r>
        <w:rPr>
          <w:noProof/>
          <w:lang w:val="en-US"/>
        </w:rPr>
        <w:drawing>
          <wp:inline distT="0" distB="0" distL="0" distR="0">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740660"/>
                    </a:xfrm>
                    <a:prstGeom prst="rect">
                      <a:avLst/>
                    </a:prstGeom>
                  </pic:spPr>
                </pic:pic>
              </a:graphicData>
            </a:graphic>
          </wp:inline>
        </w:drawing>
      </w:r>
    </w:p>
    <w:p w:rsidR="00686F89" w:rsidRDefault="00130067" w:rsidP="00130067">
      <w:pPr>
        <w:jc w:val="center"/>
      </w:pPr>
      <w:r>
        <w:t>Fuente: Propia</w:t>
      </w:r>
    </w:p>
    <w:p w:rsidR="009A4B65" w:rsidRDefault="009A4B65" w:rsidP="009A4B65"/>
    <w:p w:rsidR="00130067" w:rsidRPr="00A95AE3" w:rsidRDefault="006D4BC6" w:rsidP="006D4BC6">
      <w:pPr>
        <w:pStyle w:val="Ttulo4"/>
      </w:pPr>
      <w:r w:rsidRPr="00BC3744">
        <w:t>1.4.3</w:t>
      </w:r>
      <w:r>
        <w:t>.3</w:t>
      </w:r>
      <w:r w:rsidRPr="00BC3744">
        <w:t xml:space="preserve"> </w:t>
      </w:r>
      <w:r w:rsidR="00130067">
        <w:t>Desinstalación del componente</w:t>
      </w:r>
    </w:p>
    <w:p w:rsidR="00130067" w:rsidRDefault="00130067" w:rsidP="009A4B65">
      <w:r>
        <w:tab/>
        <w:t>Dentro del entorno integrado, el desarrollador podrá desinstalar la extensión de seguridad y de esta forma dejar el ambiente como estaba antes de la instalación del mismo. La instalación y desinstalación de la extensión no tiene ningún efecto de lado, es decir si se han aceptado las recomendaciones propuestas y se desinstala el componente no habrá ningún error en tiempo de compilación ni ejecución. En el siguiente caso de pruebas se muestra la secuencia de pasos a seguir.</w:t>
      </w:r>
    </w:p>
    <w:p w:rsidR="00E34D05" w:rsidRDefault="00E34D05" w:rsidP="009A4B65"/>
    <w:p w:rsidR="00130067" w:rsidRPr="00130067" w:rsidRDefault="00130067" w:rsidP="00130067">
      <w:pPr>
        <w:pStyle w:val="Epgrafe"/>
        <w:keepNext/>
        <w:jc w:val="center"/>
        <w:rPr>
          <w:color w:val="auto"/>
          <w:sz w:val="24"/>
          <w:szCs w:val="24"/>
        </w:rPr>
      </w:pPr>
      <w:bookmarkStart w:id="1169" w:name="_Toc277602514"/>
      <w:r w:rsidRPr="00130067">
        <w:rPr>
          <w:color w:val="auto"/>
          <w:sz w:val="24"/>
          <w:szCs w:val="24"/>
        </w:rPr>
        <w:lastRenderedPageBreak/>
        <w:t xml:space="preserve">Cuadro </w:t>
      </w:r>
      <w:r w:rsidR="001216AC" w:rsidRPr="00130067">
        <w:rPr>
          <w:color w:val="auto"/>
          <w:sz w:val="24"/>
          <w:szCs w:val="24"/>
        </w:rPr>
        <w:fldChar w:fldCharType="begin"/>
      </w:r>
      <w:r w:rsidRPr="00130067">
        <w:rPr>
          <w:color w:val="auto"/>
          <w:sz w:val="24"/>
          <w:szCs w:val="24"/>
        </w:rPr>
        <w:instrText xml:space="preserve"> SEQ Cuadro \* ARABIC </w:instrText>
      </w:r>
      <w:r w:rsidR="001216AC" w:rsidRPr="00130067">
        <w:rPr>
          <w:color w:val="auto"/>
          <w:sz w:val="24"/>
          <w:szCs w:val="24"/>
        </w:rPr>
        <w:fldChar w:fldCharType="separate"/>
      </w:r>
      <w:r w:rsidR="003D5270">
        <w:rPr>
          <w:noProof/>
          <w:color w:val="auto"/>
          <w:sz w:val="24"/>
          <w:szCs w:val="24"/>
        </w:rPr>
        <w:t>13</w:t>
      </w:r>
      <w:r w:rsidR="001216AC" w:rsidRPr="00130067">
        <w:rPr>
          <w:color w:val="auto"/>
          <w:sz w:val="24"/>
          <w:szCs w:val="24"/>
        </w:rPr>
        <w:fldChar w:fldCharType="end"/>
      </w:r>
      <w:r w:rsidRPr="00130067">
        <w:rPr>
          <w:color w:val="auto"/>
          <w:sz w:val="24"/>
          <w:szCs w:val="24"/>
        </w:rPr>
        <w:t xml:space="preserve"> Desinstalación del  componente</w:t>
      </w:r>
      <w:bookmarkEnd w:id="1169"/>
    </w:p>
    <w:p w:rsidR="00130067" w:rsidRDefault="00130067" w:rsidP="009A4B65">
      <w:r>
        <w:rPr>
          <w:noProof/>
          <w:lang w:val="en-US"/>
        </w:rPr>
        <w:drawing>
          <wp:inline distT="0" distB="0" distL="0" distR="0">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2914650"/>
                    </a:xfrm>
                    <a:prstGeom prst="rect">
                      <a:avLst/>
                    </a:prstGeom>
                  </pic:spPr>
                </pic:pic>
              </a:graphicData>
            </a:graphic>
          </wp:inline>
        </w:drawing>
      </w:r>
    </w:p>
    <w:p w:rsidR="00E34D05" w:rsidRDefault="00130067" w:rsidP="00130067">
      <w:pPr>
        <w:jc w:val="center"/>
      </w:pPr>
      <w:r>
        <w:t>Fuente: Propia</w:t>
      </w:r>
    </w:p>
    <w:p w:rsidR="00E34D05" w:rsidRDefault="00E34D05" w:rsidP="009A4B65"/>
    <w:p w:rsidR="001C2F1C" w:rsidRDefault="00147A18" w:rsidP="001C2F1C">
      <w:pPr>
        <w:pStyle w:val="Ttulo3"/>
        <w:spacing w:line="240" w:lineRule="auto"/>
        <w:rPr>
          <w:b/>
        </w:rPr>
      </w:pPr>
      <w:bookmarkStart w:id="1170" w:name="_Toc277602478"/>
      <w:r w:rsidRPr="00BC3744">
        <w:rPr>
          <w:b/>
        </w:rPr>
        <w:t>1.4.3</w:t>
      </w:r>
      <w:r>
        <w:rPr>
          <w:b/>
        </w:rPr>
        <w:t>.4</w:t>
      </w:r>
      <w:r w:rsidRPr="00BC3744">
        <w:rPr>
          <w:b/>
        </w:rPr>
        <w:t xml:space="preserve"> </w:t>
      </w:r>
      <w:r w:rsidR="001C2F1C">
        <w:rPr>
          <w:b/>
        </w:rPr>
        <w:t>Detección de Vulnerabilidades de Secuencia de Comandos entre Páginas</w:t>
      </w:r>
      <w:bookmarkEnd w:id="1170"/>
    </w:p>
    <w:p w:rsidR="004F155D" w:rsidRDefault="004F155D" w:rsidP="004F155D"/>
    <w:p w:rsidR="004F155D" w:rsidRPr="004F155D" w:rsidRDefault="004F155D" w:rsidP="004F155D">
      <w:r>
        <w:tab/>
        <w:t xml:space="preserve">En esta prueba se verifica que la extensión de seguridad pueda detectar problemas relacionados con Secuencia de Comandos entre Páginas (XSS). Es necesario identificar una aplicación Web vulnerable a este riesgo y proceder a </w:t>
      </w:r>
      <w:r w:rsidR="00EF484D">
        <w:t>abrir el proyecto con Visual Studio, el cual hará uso del plugin para realizar la detección del problema. El componente brindará de este modo una solución del código fuente con el objetivo de prevenir la vulnerabilidad.</w:t>
      </w:r>
    </w:p>
    <w:p w:rsidR="00EF484D" w:rsidRPr="00EF484D" w:rsidRDefault="00EF484D" w:rsidP="00EF484D">
      <w:pPr>
        <w:pStyle w:val="Epgrafe"/>
        <w:keepNext/>
        <w:jc w:val="center"/>
        <w:rPr>
          <w:color w:val="auto"/>
          <w:sz w:val="24"/>
          <w:szCs w:val="24"/>
        </w:rPr>
      </w:pPr>
      <w:bookmarkStart w:id="1171" w:name="_Toc277602515"/>
      <w:r w:rsidRPr="00EF484D">
        <w:rPr>
          <w:color w:val="auto"/>
          <w:sz w:val="24"/>
          <w:szCs w:val="24"/>
        </w:rPr>
        <w:lastRenderedPageBreak/>
        <w:t xml:space="preserve">Cuadro </w:t>
      </w:r>
      <w:r w:rsidR="001216AC" w:rsidRPr="00EF484D">
        <w:rPr>
          <w:color w:val="auto"/>
          <w:sz w:val="24"/>
          <w:szCs w:val="24"/>
        </w:rPr>
        <w:fldChar w:fldCharType="begin"/>
      </w:r>
      <w:r w:rsidRPr="00EF484D">
        <w:rPr>
          <w:color w:val="auto"/>
          <w:sz w:val="24"/>
          <w:szCs w:val="24"/>
        </w:rPr>
        <w:instrText xml:space="preserve"> SEQ Cuadro \* ARABIC </w:instrText>
      </w:r>
      <w:r w:rsidR="001216AC" w:rsidRPr="00EF484D">
        <w:rPr>
          <w:color w:val="auto"/>
          <w:sz w:val="24"/>
          <w:szCs w:val="24"/>
        </w:rPr>
        <w:fldChar w:fldCharType="separate"/>
      </w:r>
      <w:r w:rsidR="003D5270">
        <w:rPr>
          <w:noProof/>
          <w:color w:val="auto"/>
          <w:sz w:val="24"/>
          <w:szCs w:val="24"/>
        </w:rPr>
        <w:t>14</w:t>
      </w:r>
      <w:r w:rsidR="001216AC" w:rsidRPr="00EF484D">
        <w:rPr>
          <w:color w:val="auto"/>
          <w:sz w:val="24"/>
          <w:szCs w:val="24"/>
        </w:rPr>
        <w:fldChar w:fldCharType="end"/>
      </w:r>
      <w:r w:rsidRPr="00EF484D">
        <w:rPr>
          <w:color w:val="auto"/>
          <w:sz w:val="24"/>
          <w:szCs w:val="24"/>
        </w:rPr>
        <w:t xml:space="preserve"> Prueba de detección de Secuencias de comandos entre páginas.</w:t>
      </w:r>
      <w:bookmarkEnd w:id="1171"/>
    </w:p>
    <w:p w:rsidR="00E34D05" w:rsidRDefault="001C2F1C" w:rsidP="009A4B65">
      <w:r>
        <w:rPr>
          <w:noProof/>
          <w:lang w:val="en-US"/>
        </w:rPr>
        <w:drawing>
          <wp:inline distT="0" distB="0" distL="0" distR="0">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507865"/>
                    </a:xfrm>
                    <a:prstGeom prst="rect">
                      <a:avLst/>
                    </a:prstGeom>
                  </pic:spPr>
                </pic:pic>
              </a:graphicData>
            </a:graphic>
          </wp:inline>
        </w:drawing>
      </w:r>
    </w:p>
    <w:p w:rsidR="00EF484D" w:rsidRDefault="00EF484D" w:rsidP="00EF484D">
      <w:pPr>
        <w:jc w:val="center"/>
      </w:pPr>
      <w:r>
        <w:t>Fuente: Propia</w:t>
      </w:r>
    </w:p>
    <w:p w:rsidR="001C2F1C" w:rsidRDefault="00147A18" w:rsidP="001C2F1C">
      <w:pPr>
        <w:pStyle w:val="Ttulo3"/>
        <w:spacing w:line="240" w:lineRule="auto"/>
        <w:rPr>
          <w:b/>
        </w:rPr>
      </w:pPr>
      <w:bookmarkStart w:id="1172" w:name="_Toc277602479"/>
      <w:r w:rsidRPr="00BC3744">
        <w:rPr>
          <w:b/>
        </w:rPr>
        <w:t>1.4.3</w:t>
      </w:r>
      <w:r>
        <w:rPr>
          <w:b/>
        </w:rPr>
        <w:t>.5</w:t>
      </w:r>
      <w:r w:rsidRPr="00BC3744">
        <w:rPr>
          <w:b/>
        </w:rPr>
        <w:t xml:space="preserve"> </w:t>
      </w:r>
      <w:r w:rsidR="001C2F1C">
        <w:rPr>
          <w:b/>
        </w:rPr>
        <w:t>Detección de Vulnerabilidades de Inyección de SQL</w:t>
      </w:r>
      <w:bookmarkEnd w:id="1172"/>
    </w:p>
    <w:p w:rsidR="00EF484D" w:rsidRPr="00EF484D" w:rsidRDefault="00EF484D" w:rsidP="00EF484D"/>
    <w:p w:rsidR="00E34D05" w:rsidRDefault="00EF484D" w:rsidP="00EF484D">
      <w:r>
        <w:tab/>
        <w:t xml:space="preserve">Esta prueba tiene como objetivo la detección de vulnerabilidades de Inyección de SQL en una aplicación Web.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código, detecta los problemas de Inyección y muestra un mensaje informativo en conjunto con la solución del problema.</w:t>
      </w:r>
    </w:p>
    <w:p w:rsidR="00EF484D" w:rsidRDefault="00EF484D" w:rsidP="00EF484D">
      <w:r>
        <w:tab/>
        <w:t>En el siguiente cuadro se especifica el escenario de prueba:</w:t>
      </w:r>
    </w:p>
    <w:p w:rsidR="00E10F2E" w:rsidRPr="00E10F2E" w:rsidRDefault="00E10F2E" w:rsidP="00E10F2E">
      <w:pPr>
        <w:pStyle w:val="Epgrafe"/>
        <w:keepNext/>
        <w:jc w:val="center"/>
        <w:rPr>
          <w:color w:val="auto"/>
          <w:sz w:val="24"/>
          <w:szCs w:val="24"/>
        </w:rPr>
      </w:pPr>
      <w:bookmarkStart w:id="1173" w:name="_Toc277602516"/>
      <w:r w:rsidRPr="00E10F2E">
        <w:rPr>
          <w:color w:val="auto"/>
          <w:sz w:val="24"/>
          <w:szCs w:val="24"/>
        </w:rPr>
        <w:t xml:space="preserve">Cuadro </w:t>
      </w:r>
      <w:r w:rsidR="001216AC" w:rsidRPr="00E10F2E">
        <w:rPr>
          <w:color w:val="auto"/>
          <w:sz w:val="24"/>
          <w:szCs w:val="24"/>
        </w:rPr>
        <w:fldChar w:fldCharType="begin"/>
      </w:r>
      <w:r w:rsidRPr="00E10F2E">
        <w:rPr>
          <w:color w:val="auto"/>
          <w:sz w:val="24"/>
          <w:szCs w:val="24"/>
        </w:rPr>
        <w:instrText xml:space="preserve"> SEQ Cuadro \* ARABIC </w:instrText>
      </w:r>
      <w:r w:rsidR="001216AC" w:rsidRPr="00E10F2E">
        <w:rPr>
          <w:color w:val="auto"/>
          <w:sz w:val="24"/>
          <w:szCs w:val="24"/>
        </w:rPr>
        <w:fldChar w:fldCharType="separate"/>
      </w:r>
      <w:r w:rsidR="003D5270">
        <w:rPr>
          <w:noProof/>
          <w:color w:val="auto"/>
          <w:sz w:val="24"/>
          <w:szCs w:val="24"/>
        </w:rPr>
        <w:t>15</w:t>
      </w:r>
      <w:r w:rsidR="001216AC" w:rsidRPr="00E10F2E">
        <w:rPr>
          <w:color w:val="auto"/>
          <w:sz w:val="24"/>
          <w:szCs w:val="24"/>
        </w:rPr>
        <w:fldChar w:fldCharType="end"/>
      </w:r>
      <w:r w:rsidRPr="00E10F2E">
        <w:rPr>
          <w:color w:val="auto"/>
          <w:sz w:val="24"/>
          <w:szCs w:val="24"/>
        </w:rPr>
        <w:t xml:space="preserve"> Detección de vulnerabilidades de Inyección de SQL</w:t>
      </w:r>
      <w:bookmarkEnd w:id="1173"/>
    </w:p>
    <w:p w:rsidR="00E34D05" w:rsidRDefault="00E10F2E" w:rsidP="009A4B65">
      <w:r>
        <w:rPr>
          <w:noProof/>
          <w:lang w:val="en-US"/>
        </w:rPr>
        <w:drawing>
          <wp:inline distT="0" distB="0" distL="0" distR="0">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4496435"/>
                    </a:xfrm>
                    <a:prstGeom prst="rect">
                      <a:avLst/>
                    </a:prstGeom>
                  </pic:spPr>
                </pic:pic>
              </a:graphicData>
            </a:graphic>
          </wp:inline>
        </w:drawing>
      </w:r>
    </w:p>
    <w:p w:rsidR="00E10F2E" w:rsidRDefault="00E10F2E" w:rsidP="00E10F2E">
      <w:pPr>
        <w:jc w:val="center"/>
      </w:pPr>
      <w:r>
        <w:t>Fuente: Propia</w:t>
      </w:r>
    </w:p>
    <w:p w:rsidR="00E34D05" w:rsidRDefault="00E34D05" w:rsidP="009A4B65"/>
    <w:p w:rsidR="00E34D05" w:rsidRDefault="00E34D05" w:rsidP="009A4B65"/>
    <w:p w:rsidR="00E34D05" w:rsidRDefault="00E34D05" w:rsidP="009A4B65"/>
    <w:p w:rsidR="00E34D05" w:rsidRDefault="00E34D05" w:rsidP="009A4B65"/>
    <w:p w:rsidR="00E10F2E" w:rsidRDefault="00E10F2E" w:rsidP="009A4B65"/>
    <w:p w:rsidR="00D552FE" w:rsidRPr="00A95AE3" w:rsidRDefault="00147A18" w:rsidP="00D552FE">
      <w:pPr>
        <w:pStyle w:val="Ttulo3"/>
        <w:spacing w:line="240" w:lineRule="auto"/>
        <w:rPr>
          <w:b/>
        </w:rPr>
      </w:pPr>
      <w:bookmarkStart w:id="1174" w:name="_Toc277602480"/>
      <w:r w:rsidRPr="00BC3744">
        <w:rPr>
          <w:b/>
        </w:rPr>
        <w:lastRenderedPageBreak/>
        <w:t>1.4.3</w:t>
      </w:r>
      <w:r>
        <w:rPr>
          <w:b/>
        </w:rPr>
        <w:t>.6</w:t>
      </w:r>
      <w:r w:rsidRPr="00BC3744">
        <w:rPr>
          <w:b/>
        </w:rPr>
        <w:t xml:space="preserve"> </w:t>
      </w:r>
      <w:r w:rsidR="00D552FE">
        <w:rPr>
          <w:b/>
        </w:rPr>
        <w:t>Detección de Vulnerabilidades de Autenticación Rota y Manejo de Sesiones</w:t>
      </w:r>
      <w:bookmarkEnd w:id="1174"/>
    </w:p>
    <w:p w:rsidR="00E34D05" w:rsidRDefault="00E34D05" w:rsidP="009A4B65"/>
    <w:p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xml:space="preserve">, el precio de algún artículo entre otros. </w:t>
      </w:r>
    </w:p>
    <w:p w:rsidR="00EF484D" w:rsidRDefault="001E44DE" w:rsidP="009A4B65">
      <w:r>
        <w:tab/>
      </w:r>
      <w:r w:rsidR="00FC004B">
        <w:t>El escenario de pruebas descrito permite identificar cuando las variables en sesión pueden ser accedidas por estos programas y alertar al usuario. En el siguiente cuadro se muestra el caso de pruebas propuesto:</w:t>
      </w:r>
    </w:p>
    <w:p w:rsidR="00023DD0" w:rsidRPr="00023DD0" w:rsidRDefault="00023DD0" w:rsidP="00023DD0">
      <w:pPr>
        <w:pStyle w:val="Epgrafe"/>
        <w:keepNext/>
        <w:jc w:val="center"/>
        <w:rPr>
          <w:color w:val="auto"/>
          <w:sz w:val="24"/>
          <w:szCs w:val="24"/>
        </w:rPr>
      </w:pPr>
      <w:bookmarkStart w:id="1175" w:name="_Toc277602517"/>
      <w:r w:rsidRPr="00023DD0">
        <w:rPr>
          <w:color w:val="auto"/>
          <w:sz w:val="24"/>
          <w:szCs w:val="24"/>
        </w:rPr>
        <w:lastRenderedPageBreak/>
        <w:t xml:space="preserve">Cuadro </w:t>
      </w:r>
      <w:r w:rsidR="001216AC" w:rsidRPr="00023DD0">
        <w:rPr>
          <w:color w:val="auto"/>
          <w:sz w:val="24"/>
          <w:szCs w:val="24"/>
        </w:rPr>
        <w:fldChar w:fldCharType="begin"/>
      </w:r>
      <w:r w:rsidRPr="00023DD0">
        <w:rPr>
          <w:color w:val="auto"/>
          <w:sz w:val="24"/>
          <w:szCs w:val="24"/>
        </w:rPr>
        <w:instrText xml:space="preserve"> SEQ Cuadro \* ARABIC </w:instrText>
      </w:r>
      <w:r w:rsidR="001216AC" w:rsidRPr="00023DD0">
        <w:rPr>
          <w:color w:val="auto"/>
          <w:sz w:val="24"/>
          <w:szCs w:val="24"/>
        </w:rPr>
        <w:fldChar w:fldCharType="separate"/>
      </w:r>
      <w:r w:rsidR="003D5270">
        <w:rPr>
          <w:noProof/>
          <w:color w:val="auto"/>
          <w:sz w:val="24"/>
          <w:szCs w:val="24"/>
        </w:rPr>
        <w:t>16</w:t>
      </w:r>
      <w:r w:rsidR="001216AC" w:rsidRPr="00023DD0">
        <w:rPr>
          <w:color w:val="auto"/>
          <w:sz w:val="24"/>
          <w:szCs w:val="24"/>
        </w:rPr>
        <w:fldChar w:fldCharType="end"/>
      </w:r>
      <w:r w:rsidRPr="00023DD0">
        <w:rPr>
          <w:color w:val="auto"/>
          <w:sz w:val="24"/>
          <w:szCs w:val="24"/>
        </w:rPr>
        <w:t xml:space="preserve"> Detección de vulnerabilidades de autenticación rota</w:t>
      </w:r>
      <w:bookmarkEnd w:id="1175"/>
    </w:p>
    <w:p w:rsidR="00E34D05" w:rsidRDefault="00023DD0" w:rsidP="009A4B65">
      <w:r>
        <w:rPr>
          <w:noProof/>
          <w:lang w:val="en-US"/>
        </w:rPr>
        <w:drawing>
          <wp:inline distT="0" distB="0" distL="0" distR="0">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324475"/>
                    </a:xfrm>
                    <a:prstGeom prst="rect">
                      <a:avLst/>
                    </a:prstGeom>
                  </pic:spPr>
                </pic:pic>
              </a:graphicData>
            </a:graphic>
          </wp:inline>
        </w:drawing>
      </w:r>
    </w:p>
    <w:p w:rsidR="00E34D05" w:rsidRDefault="00023DD0" w:rsidP="00023DD0">
      <w:pPr>
        <w:jc w:val="center"/>
      </w:pPr>
      <w:r>
        <w:t>Fuente: Propia</w:t>
      </w:r>
    </w:p>
    <w:p w:rsidR="00E34D05" w:rsidRDefault="00E34D05" w:rsidP="009A4B65"/>
    <w:p w:rsidR="00023DD0" w:rsidRDefault="00023DD0" w:rsidP="009A4B65"/>
    <w:p w:rsidR="00023DD0" w:rsidRDefault="00023DD0" w:rsidP="009A4B65"/>
    <w:p w:rsidR="00FC004B" w:rsidRDefault="00FC004B" w:rsidP="009A4B65"/>
    <w:p w:rsidR="00FC004B" w:rsidRDefault="00FC004B" w:rsidP="009A4B65"/>
    <w:p w:rsidR="00D552FE" w:rsidRDefault="00147A18" w:rsidP="00D552FE">
      <w:pPr>
        <w:pStyle w:val="Ttulo3"/>
        <w:spacing w:line="240" w:lineRule="auto"/>
        <w:rPr>
          <w:b/>
        </w:rPr>
      </w:pPr>
      <w:bookmarkStart w:id="1176" w:name="_Toc277602481"/>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bookmarkEnd w:id="1176"/>
    </w:p>
    <w:p w:rsidR="00023DD0" w:rsidRDefault="00023DD0" w:rsidP="00023DD0"/>
    <w:p w:rsidR="00DC36EF" w:rsidRPr="00023DD0" w:rsidRDefault="00DC36EF" w:rsidP="00023DD0">
      <w:r>
        <w:tab/>
        <w:t>En este escenario de prueba se pretende que la extensión de seguridad pueda identificar cuando se exponen datos sensibles en la aplicación. Una vez aceptada la solución propuesta por la extensión, el problema de seguridad debe haberse mitigado.</w:t>
      </w:r>
    </w:p>
    <w:p w:rsidR="00023DD0" w:rsidRPr="00023DD0" w:rsidRDefault="00023DD0" w:rsidP="00023DD0">
      <w:pPr>
        <w:pStyle w:val="Epgrafe"/>
        <w:keepNext/>
        <w:jc w:val="center"/>
        <w:rPr>
          <w:color w:val="auto"/>
          <w:sz w:val="24"/>
          <w:szCs w:val="24"/>
        </w:rPr>
      </w:pPr>
      <w:bookmarkStart w:id="1177" w:name="_Toc277602518"/>
      <w:r w:rsidRPr="00023DD0">
        <w:rPr>
          <w:color w:val="auto"/>
          <w:sz w:val="24"/>
          <w:szCs w:val="24"/>
        </w:rPr>
        <w:t xml:space="preserve">Cuadro </w:t>
      </w:r>
      <w:r w:rsidR="001216AC" w:rsidRPr="00023DD0">
        <w:rPr>
          <w:color w:val="auto"/>
          <w:sz w:val="24"/>
          <w:szCs w:val="24"/>
        </w:rPr>
        <w:fldChar w:fldCharType="begin"/>
      </w:r>
      <w:r w:rsidRPr="00023DD0">
        <w:rPr>
          <w:color w:val="auto"/>
          <w:sz w:val="24"/>
          <w:szCs w:val="24"/>
        </w:rPr>
        <w:instrText xml:space="preserve"> SEQ Cuadro \* ARABIC </w:instrText>
      </w:r>
      <w:r w:rsidR="001216AC" w:rsidRPr="00023DD0">
        <w:rPr>
          <w:color w:val="auto"/>
          <w:sz w:val="24"/>
          <w:szCs w:val="24"/>
        </w:rPr>
        <w:fldChar w:fldCharType="separate"/>
      </w:r>
      <w:r w:rsidR="003D5270">
        <w:rPr>
          <w:noProof/>
          <w:color w:val="auto"/>
          <w:sz w:val="24"/>
          <w:szCs w:val="24"/>
        </w:rPr>
        <w:t>17</w:t>
      </w:r>
      <w:r w:rsidR="001216AC" w:rsidRPr="00023DD0">
        <w:rPr>
          <w:color w:val="auto"/>
          <w:sz w:val="24"/>
          <w:szCs w:val="24"/>
        </w:rPr>
        <w:fldChar w:fldCharType="end"/>
      </w:r>
      <w:r w:rsidRPr="00023DD0">
        <w:rPr>
          <w:color w:val="auto"/>
          <w:sz w:val="24"/>
          <w:szCs w:val="24"/>
        </w:rPr>
        <w:t xml:space="preserve"> Prueba Exposición de datos sensibles</w:t>
      </w:r>
      <w:bookmarkEnd w:id="1177"/>
    </w:p>
    <w:p w:rsidR="00D552FE" w:rsidRDefault="00023DD0" w:rsidP="00D552FE">
      <w:r>
        <w:rPr>
          <w:noProof/>
          <w:lang w:val="en-US"/>
        </w:rPr>
        <w:drawing>
          <wp:inline distT="0" distB="0" distL="0" distR="0">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151755"/>
                    </a:xfrm>
                    <a:prstGeom prst="rect">
                      <a:avLst/>
                    </a:prstGeom>
                  </pic:spPr>
                </pic:pic>
              </a:graphicData>
            </a:graphic>
          </wp:inline>
        </w:drawing>
      </w:r>
    </w:p>
    <w:p w:rsidR="00FC004B" w:rsidRDefault="00023DD0" w:rsidP="00023DD0">
      <w:pPr>
        <w:jc w:val="center"/>
      </w:pPr>
      <w:r>
        <w:t>Fuente: Propia</w:t>
      </w:r>
    </w:p>
    <w:p w:rsidR="00D552FE" w:rsidRDefault="00147A18" w:rsidP="00D552FE">
      <w:pPr>
        <w:pStyle w:val="Ttulo3"/>
        <w:spacing w:line="240" w:lineRule="auto"/>
        <w:rPr>
          <w:b/>
        </w:rPr>
      </w:pPr>
      <w:bookmarkStart w:id="1178" w:name="_Toc277602482"/>
      <w:r w:rsidRPr="00BC3744">
        <w:rPr>
          <w:b/>
        </w:rPr>
        <w:lastRenderedPageBreak/>
        <w:t>1.4.3</w:t>
      </w:r>
      <w:r>
        <w:rPr>
          <w:b/>
        </w:rPr>
        <w:t>.8</w:t>
      </w:r>
      <w:r w:rsidRPr="00BC3744">
        <w:rPr>
          <w:b/>
        </w:rPr>
        <w:t xml:space="preserve"> </w:t>
      </w:r>
      <w:r w:rsidR="00D552FE">
        <w:rPr>
          <w:b/>
        </w:rPr>
        <w:t>Detección de Vulnerabilidades de Configuración Incorrecta de Seguridad.</w:t>
      </w:r>
      <w:bookmarkEnd w:id="1178"/>
    </w:p>
    <w:p w:rsidR="00E65DD0" w:rsidRPr="00E65DD0" w:rsidRDefault="00E65DD0" w:rsidP="00E65DD0"/>
    <w:p w:rsidR="00E65DD0" w:rsidRPr="00D552FE" w:rsidRDefault="00E65DD0" w:rsidP="00D552FE">
      <w:r>
        <w:tab/>
        <w:t>El objetivo de esta prueba es garantizar que la extensión de seguridad pueda encontrar configuraciones incorrectas de seguridad y reportarlas</w:t>
      </w:r>
      <w:r w:rsidR="00437B13">
        <w:t xml:space="preserve"> al desarrollador dentro del mismo entorno de desarrollo integrado, es decir dentro de Visual Studio.NET 2013</w:t>
      </w:r>
      <w:r>
        <w:t>. Se tiene un sitio Web con tales configuraciones incorrectas</w:t>
      </w:r>
      <w:r w:rsidR="00A35B45">
        <w:t>, las herramientas de diagnóstico del componente detectan el problema el cual es presentado al desarrollador. Éste último atiende la recomendación y soluciona el problema.</w:t>
      </w:r>
      <w:r>
        <w:t xml:space="preserve"> </w:t>
      </w:r>
    </w:p>
    <w:p w:rsidR="00A35B45" w:rsidRPr="00A35B45" w:rsidRDefault="00A35B45" w:rsidP="00A35B45">
      <w:pPr>
        <w:pStyle w:val="Epgrafe"/>
        <w:keepNext/>
        <w:jc w:val="center"/>
        <w:rPr>
          <w:color w:val="auto"/>
          <w:sz w:val="24"/>
          <w:szCs w:val="24"/>
        </w:rPr>
      </w:pPr>
      <w:bookmarkStart w:id="1179" w:name="_Toc277602519"/>
      <w:r w:rsidRPr="00A35B45">
        <w:rPr>
          <w:color w:val="auto"/>
          <w:sz w:val="24"/>
          <w:szCs w:val="24"/>
        </w:rPr>
        <w:lastRenderedPageBreak/>
        <w:t xml:space="preserve">Cuadro </w:t>
      </w:r>
      <w:r w:rsidR="001216AC" w:rsidRPr="00A35B45">
        <w:rPr>
          <w:color w:val="auto"/>
          <w:sz w:val="24"/>
          <w:szCs w:val="24"/>
        </w:rPr>
        <w:fldChar w:fldCharType="begin"/>
      </w:r>
      <w:r w:rsidRPr="00A35B45">
        <w:rPr>
          <w:color w:val="auto"/>
          <w:sz w:val="24"/>
          <w:szCs w:val="24"/>
        </w:rPr>
        <w:instrText xml:space="preserve"> SEQ Cuadro \* ARABIC </w:instrText>
      </w:r>
      <w:r w:rsidR="001216AC" w:rsidRPr="00A35B45">
        <w:rPr>
          <w:color w:val="auto"/>
          <w:sz w:val="24"/>
          <w:szCs w:val="24"/>
        </w:rPr>
        <w:fldChar w:fldCharType="separate"/>
      </w:r>
      <w:r w:rsidR="003D5270">
        <w:rPr>
          <w:noProof/>
          <w:color w:val="auto"/>
          <w:sz w:val="24"/>
          <w:szCs w:val="24"/>
        </w:rPr>
        <w:t>18</w:t>
      </w:r>
      <w:r w:rsidR="001216AC" w:rsidRPr="00A35B45">
        <w:rPr>
          <w:color w:val="auto"/>
          <w:sz w:val="24"/>
          <w:szCs w:val="24"/>
        </w:rPr>
        <w:fldChar w:fldCharType="end"/>
      </w:r>
      <w:r w:rsidRPr="00A35B45">
        <w:rPr>
          <w:color w:val="auto"/>
          <w:sz w:val="24"/>
          <w:szCs w:val="24"/>
        </w:rPr>
        <w:t xml:space="preserve"> Detección de configuraciones incorrectas de seguridad</w:t>
      </w:r>
      <w:bookmarkEnd w:id="1179"/>
    </w:p>
    <w:p w:rsidR="00E34D05" w:rsidRDefault="00F75B4A" w:rsidP="009A4B65">
      <w:r>
        <w:rPr>
          <w:noProof/>
          <w:lang w:val="en-US"/>
        </w:rPr>
        <w:drawing>
          <wp:inline distT="0" distB="0" distL="0" distR="0">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5374005"/>
                    </a:xfrm>
                    <a:prstGeom prst="rect">
                      <a:avLst/>
                    </a:prstGeom>
                  </pic:spPr>
                </pic:pic>
              </a:graphicData>
            </a:graphic>
          </wp:inline>
        </w:drawing>
      </w:r>
    </w:p>
    <w:p w:rsidR="00E34D05" w:rsidRDefault="00DC36EF" w:rsidP="00DC36EF">
      <w:pPr>
        <w:jc w:val="center"/>
      </w:pPr>
      <w:r>
        <w:t>Fuente: Propia</w:t>
      </w:r>
    </w:p>
    <w:p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rsidR="009C374D" w:rsidRDefault="009C374D" w:rsidP="005B0C11">
      <w:pPr>
        <w:rPr>
          <w:lang w:val="es-ES"/>
        </w:rPr>
      </w:pPr>
    </w:p>
    <w:p w:rsidR="00130A04" w:rsidRDefault="009C374D" w:rsidP="00440CAF">
      <w:pPr>
        <w:pStyle w:val="Ttulo1"/>
      </w:pPr>
      <w:bookmarkStart w:id="1180" w:name="_Toc277602483"/>
      <w:r>
        <w:lastRenderedPageBreak/>
        <w:t>2. INTERPRETACI</w:t>
      </w:r>
      <w:r w:rsidRPr="009C374D">
        <w:t>Ó</w:t>
      </w:r>
      <w:r>
        <w:t>N DE RESULTADOS</w:t>
      </w:r>
      <w:bookmarkStart w:id="1181" w:name="_Toc277169337"/>
      <w:bookmarkStart w:id="1182" w:name="_Toc277170829"/>
      <w:bookmarkEnd w:id="1180"/>
    </w:p>
    <w:p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han definido la observación y las encuestas realizadas a los miembros del equipo de ingeniería de la empresa Security Innovation</w:t>
      </w:r>
      <w:r w:rsidR="00A35B45">
        <w:t xml:space="preserve"> como instrumentos para la recolección de datos, los cuales brindan un curso de acción en la elaboración del prototipo funcional.</w:t>
      </w:r>
    </w:p>
    <w:p w:rsidR="00816A54" w:rsidRDefault="00816A54" w:rsidP="004146BC">
      <w:r>
        <w:tab/>
        <w:t xml:space="preserve">En este capítulo se analizan los resultados recopilados por medio de la utilización de </w:t>
      </w:r>
      <w:r w:rsidR="00425AF2">
        <w:t>e</w:t>
      </w:r>
      <w:r>
        <w:t>stos instrumentos.</w:t>
      </w:r>
    </w:p>
    <w:p w:rsidR="00E34D05" w:rsidRPr="009C374D" w:rsidRDefault="009C374D" w:rsidP="00440CAF">
      <w:pPr>
        <w:pStyle w:val="Ttulo2"/>
      </w:pPr>
      <w:bookmarkStart w:id="1183" w:name="_Toc277602484"/>
      <w:r w:rsidRPr="009C374D">
        <w:t>2</w:t>
      </w:r>
      <w:r w:rsidR="001E1436" w:rsidRPr="009C374D">
        <w:t>.1</w:t>
      </w:r>
      <w:r w:rsidR="00816A54" w:rsidRPr="009C374D">
        <w:t xml:space="preserve"> Observación como instrumento de análisis</w:t>
      </w:r>
      <w:r w:rsidR="001E1436" w:rsidRPr="009C374D">
        <w:t>.</w:t>
      </w:r>
      <w:bookmarkEnd w:id="1183"/>
    </w:p>
    <w:p w:rsidR="003B4612" w:rsidRDefault="003B4612" w:rsidP="003B4612">
      <w:r>
        <w:tab/>
        <w:t>La empresa Security Innovation se encuentra bien posicionada en un mercado emergente: seguridad de aplicaciones. A lo largo de los años la empresa se ha enfocado en el tema de educación, proporcionando herramientas y mejores prácticas en la industria a fin de solventar esa necesidad recurrente de cambiar de enfoques para evitar ser víctima de algún incidente en seguridad informática.</w:t>
      </w:r>
    </w:p>
    <w:p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D67FC3">
        <w:t xml:space="preserve"> De esta forma se ha observado los diferentes productos que la empresa tiene para ofrecer y cómo estos productos son </w:t>
      </w:r>
      <w:r w:rsidR="004146BC">
        <w:t xml:space="preserve">comercializados </w:t>
      </w:r>
      <w:r w:rsidR="00D67FC3">
        <w:t>de manera conjunta con otras soluciones en la industria.</w:t>
      </w:r>
    </w:p>
    <w:p w:rsidR="00D67FC3" w:rsidRDefault="00D67FC3" w:rsidP="003B4612">
      <w:r>
        <w:lastRenderedPageBreak/>
        <w:tab/>
        <w:t>Desde la perspectiva del desarrollo del software, las empresas que buscan las soluciones de la empresa tienen un denominado</w:t>
      </w:r>
      <w:r w:rsidR="004146BC">
        <w:t>r</w:t>
      </w:r>
      <w:r>
        <w:t xml:space="preserve"> común: ellos tienen dentro de </w:t>
      </w:r>
      <w:r w:rsidR="00CE03C7">
        <w:t>su organización alguna</w:t>
      </w:r>
      <w:r>
        <w:t xml:space="preserve">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rsidR="00D67FC3" w:rsidRDefault="00D67FC3" w:rsidP="003B4612">
      <w:r>
        <w:tab/>
        <w:t xml:space="preserve">Así mismo una empresa pequeña que no puede optar por las herramientas de terceros, no podrán utilizar o consumir el contenido ni las mejores prácticas de forma integrada. Es aquí donde nace la necesidad de que la empresa cuente con </w:t>
      </w:r>
      <w:r w:rsidR="00CE03C7">
        <w:t>su propia herramienta</w:t>
      </w:r>
      <w:r>
        <w:t xml:space="preserve"> que hace análisis estático de código.</w:t>
      </w:r>
    </w:p>
    <w:p w:rsidR="00D67FC3" w:rsidRDefault="00D67FC3" w:rsidP="003B4612">
      <w:r>
        <w:tab/>
        <w:t xml:space="preserve">En la siguiente imagen se ilustra como el contenido de TEAM Mentor, uno de los productos de la empresa Security Innovation, son mostrados dentro de Visual Studio .NET pero es necesario que la herramienta de terceros denominada </w:t>
      </w:r>
      <w:proofErr w:type="spellStart"/>
      <w:r>
        <w:t>Checkmarx</w:t>
      </w:r>
      <w:proofErr w:type="spellEnd"/>
      <w:r>
        <w:t>, que es la que hace el análisis estático de código, esté debidamente instalada y con la licencia respectiva.</w:t>
      </w:r>
    </w:p>
    <w:p w:rsidR="00E35F55" w:rsidRPr="00E35F55" w:rsidRDefault="00E35F55" w:rsidP="00E35F55">
      <w:pPr>
        <w:pStyle w:val="Epgrafe"/>
        <w:keepNext/>
        <w:jc w:val="center"/>
        <w:rPr>
          <w:color w:val="auto"/>
          <w:sz w:val="24"/>
          <w:szCs w:val="24"/>
        </w:rPr>
      </w:pPr>
      <w:bookmarkStart w:id="1184" w:name="_Toc277602589"/>
      <w:r w:rsidRPr="00E35F55">
        <w:rPr>
          <w:color w:val="auto"/>
          <w:sz w:val="24"/>
          <w:szCs w:val="24"/>
        </w:rPr>
        <w:lastRenderedPageBreak/>
        <w:t xml:space="preserve">Figura </w:t>
      </w:r>
      <w:r w:rsidR="001216AC" w:rsidRPr="00E35F55">
        <w:rPr>
          <w:color w:val="auto"/>
          <w:sz w:val="24"/>
          <w:szCs w:val="24"/>
        </w:rPr>
        <w:fldChar w:fldCharType="begin"/>
      </w:r>
      <w:r w:rsidRPr="00E35F55">
        <w:rPr>
          <w:color w:val="auto"/>
          <w:sz w:val="24"/>
          <w:szCs w:val="24"/>
        </w:rPr>
        <w:instrText xml:space="preserve"> SEQ Figura \* ARABIC </w:instrText>
      </w:r>
      <w:r w:rsidR="001216AC" w:rsidRPr="00E35F55">
        <w:rPr>
          <w:color w:val="auto"/>
          <w:sz w:val="24"/>
          <w:szCs w:val="24"/>
        </w:rPr>
        <w:fldChar w:fldCharType="separate"/>
      </w:r>
      <w:r>
        <w:rPr>
          <w:noProof/>
          <w:color w:val="auto"/>
          <w:sz w:val="24"/>
          <w:szCs w:val="24"/>
        </w:rPr>
        <w:t>60</w:t>
      </w:r>
      <w:r w:rsidR="001216AC" w:rsidRPr="00E35F55">
        <w:rPr>
          <w:color w:val="auto"/>
          <w:sz w:val="24"/>
          <w:szCs w:val="24"/>
        </w:rPr>
        <w:fldChar w:fldCharType="end"/>
      </w:r>
      <w:r w:rsidRPr="00E35F55">
        <w:rPr>
          <w:color w:val="auto"/>
          <w:sz w:val="24"/>
          <w:szCs w:val="24"/>
        </w:rPr>
        <w:t xml:space="preserve"> </w:t>
      </w:r>
      <w:proofErr w:type="spellStart"/>
      <w:r w:rsidRPr="00E35F55">
        <w:rPr>
          <w:color w:val="auto"/>
          <w:sz w:val="24"/>
          <w:szCs w:val="24"/>
        </w:rPr>
        <w:t>Checkmarx</w:t>
      </w:r>
      <w:proofErr w:type="spellEnd"/>
      <w:r w:rsidRPr="00E35F55">
        <w:rPr>
          <w:color w:val="auto"/>
          <w:sz w:val="24"/>
          <w:szCs w:val="24"/>
        </w:rPr>
        <w:t xml:space="preserve"> mostrando vulnerabilidades dentro de Visual Studio</w:t>
      </w:r>
      <w:bookmarkEnd w:id="1184"/>
    </w:p>
    <w:p w:rsidR="00D67FC3" w:rsidRDefault="00D67FC3" w:rsidP="003B4612">
      <w:r>
        <w:rPr>
          <w:noProof/>
          <w:lang w:val="en-US"/>
        </w:rPr>
        <w:drawing>
          <wp:inline distT="0" distB="0" distL="0" distR="0">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46600" cy="1930400"/>
                    </a:xfrm>
                    <a:prstGeom prst="rect">
                      <a:avLst/>
                    </a:prstGeom>
                  </pic:spPr>
                </pic:pic>
              </a:graphicData>
            </a:graphic>
          </wp:inline>
        </w:drawing>
      </w:r>
    </w:p>
    <w:p w:rsidR="00D67FC3" w:rsidRDefault="00D67FC3" w:rsidP="00E35F55">
      <w:pPr>
        <w:jc w:val="center"/>
      </w:pPr>
      <w:r>
        <w:t xml:space="preserve">Fuente: </w:t>
      </w:r>
      <w:hyperlink r:id="rId99" w:history="1">
        <w:r w:rsidR="00E35F55" w:rsidRPr="00CC798C">
          <w:rPr>
            <w:rStyle w:val="Hipervnculo"/>
          </w:rPr>
          <w:t>http://goo.gl/zdZg9u</w:t>
        </w:r>
      </w:hyperlink>
    </w:p>
    <w:p w:rsidR="00E35F55" w:rsidRDefault="00E35F55" w:rsidP="00E35F55">
      <w:pPr>
        <w:jc w:val="center"/>
      </w:pPr>
    </w:p>
    <w:p w:rsidR="00E35F55" w:rsidRDefault="00E35F55" w:rsidP="00E35F55">
      <w:r>
        <w:t xml:space="preserve">Como parte de la integración con la herramienta de terceros, una vez que se seleccione la opción Show </w:t>
      </w:r>
      <w:proofErr w:type="spellStart"/>
      <w:r>
        <w:t>Description</w:t>
      </w:r>
      <w:proofErr w:type="spellEnd"/>
      <w:r>
        <w:t>, una mejor práctica desarrollada por la empres es mostrada dentro del ambiente de desarrollo.</w:t>
      </w:r>
    </w:p>
    <w:p w:rsidR="00E35F55" w:rsidRPr="00E35F55" w:rsidRDefault="00E35F55" w:rsidP="00E35F55">
      <w:pPr>
        <w:pStyle w:val="Epgrafe"/>
        <w:keepNext/>
        <w:jc w:val="center"/>
        <w:rPr>
          <w:sz w:val="24"/>
          <w:szCs w:val="24"/>
        </w:rPr>
      </w:pPr>
      <w:bookmarkStart w:id="1185" w:name="_Toc277602590"/>
      <w:r w:rsidRPr="00E35F55">
        <w:rPr>
          <w:sz w:val="24"/>
          <w:szCs w:val="24"/>
        </w:rPr>
        <w:t xml:space="preserve">Figura </w:t>
      </w:r>
      <w:r w:rsidR="001216AC" w:rsidRPr="00E35F55">
        <w:rPr>
          <w:sz w:val="24"/>
          <w:szCs w:val="24"/>
        </w:rPr>
        <w:fldChar w:fldCharType="begin"/>
      </w:r>
      <w:r w:rsidRPr="00E35F55">
        <w:rPr>
          <w:sz w:val="24"/>
          <w:szCs w:val="24"/>
        </w:rPr>
        <w:instrText xml:space="preserve"> SEQ Figura \* ARABIC </w:instrText>
      </w:r>
      <w:r w:rsidR="001216AC" w:rsidRPr="00E35F55">
        <w:rPr>
          <w:sz w:val="24"/>
          <w:szCs w:val="24"/>
        </w:rPr>
        <w:fldChar w:fldCharType="separate"/>
      </w:r>
      <w:r w:rsidRPr="00E35F55">
        <w:rPr>
          <w:noProof/>
          <w:sz w:val="24"/>
          <w:szCs w:val="24"/>
        </w:rPr>
        <w:t>61</w:t>
      </w:r>
      <w:r w:rsidR="001216AC" w:rsidRPr="00E35F55">
        <w:rPr>
          <w:sz w:val="24"/>
          <w:szCs w:val="24"/>
        </w:rPr>
        <w:fldChar w:fldCharType="end"/>
      </w:r>
      <w:r w:rsidRPr="00E35F55">
        <w:rPr>
          <w:sz w:val="24"/>
          <w:szCs w:val="24"/>
        </w:rPr>
        <w:t xml:space="preserve"> Mostrando un artículo de TEAM Mentor dentro del IDE</w:t>
      </w:r>
      <w:bookmarkEnd w:id="1185"/>
    </w:p>
    <w:p w:rsidR="00E35F55" w:rsidRDefault="00E35F55" w:rsidP="00E35F55">
      <w:r>
        <w:rPr>
          <w:noProof/>
          <w:lang w:val="en-US"/>
        </w:rPr>
        <w:drawing>
          <wp:inline distT="0" distB="0" distL="0" distR="0">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202201" cy="2990904"/>
                    </a:xfrm>
                    <a:prstGeom prst="rect">
                      <a:avLst/>
                    </a:prstGeom>
                  </pic:spPr>
                </pic:pic>
              </a:graphicData>
            </a:graphic>
          </wp:inline>
        </w:drawing>
      </w:r>
    </w:p>
    <w:p w:rsidR="00E35F55" w:rsidRDefault="00E35F55" w:rsidP="00E35F55">
      <w:pPr>
        <w:jc w:val="center"/>
      </w:pPr>
      <w:r>
        <w:t xml:space="preserve">Fuente: </w:t>
      </w:r>
      <w:hyperlink r:id="rId101" w:history="1">
        <w:r w:rsidRPr="00CC798C">
          <w:rPr>
            <w:rStyle w:val="Hipervnculo"/>
          </w:rPr>
          <w:t>http://goo.gl/zdZg9u</w:t>
        </w:r>
      </w:hyperlink>
    </w:p>
    <w:p w:rsidR="00E35F55" w:rsidRDefault="00E35F55" w:rsidP="00E35F55">
      <w:r>
        <w:lastRenderedPageBreak/>
        <w:tab/>
        <w:t xml:space="preserve">Por medio del proceso de observación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w:t>
      </w:r>
      <w:r w:rsidR="00E336AC">
        <w:t>s</w:t>
      </w:r>
      <w:r>
        <w:t xml:space="preserve"> que ya tienen dentro de sus actividades diarias, herramientas de terceras partes para revisar la seguridad del código fuente.</w:t>
      </w:r>
    </w:p>
    <w:p w:rsidR="00E35F55" w:rsidRDefault="00E35F55" w:rsidP="00E35F55">
      <w:r>
        <w:tab/>
        <w:t>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links a mejores prácticas.</w:t>
      </w:r>
    </w:p>
    <w:p w:rsidR="00E35F55" w:rsidRPr="00440CAF" w:rsidRDefault="00440CAF" w:rsidP="00440CAF">
      <w:pPr>
        <w:pStyle w:val="Ttulo3"/>
        <w:rPr>
          <w:b/>
        </w:rPr>
      </w:pPr>
      <w:bookmarkStart w:id="1186" w:name="_Toc277602485"/>
      <w:r w:rsidRPr="00440CAF">
        <w:rPr>
          <w:b/>
        </w:rPr>
        <w:t>2.</w:t>
      </w:r>
      <w:r>
        <w:rPr>
          <w:b/>
        </w:rPr>
        <w:t>1.1</w:t>
      </w:r>
      <w:r w:rsidR="00E35F55" w:rsidRPr="00440CAF">
        <w:rPr>
          <w:b/>
        </w:rPr>
        <w:t xml:space="preserve"> Observación del estado de la seguridad.</w:t>
      </w:r>
      <w:bookmarkEnd w:id="1186"/>
    </w:p>
    <w:p w:rsidR="00E35F55" w:rsidRDefault="00E35F55" w:rsidP="00E35F55">
      <w:r>
        <w:tab/>
        <w:t xml:space="preserve">Afortunadamente la empresa Security Innovation crea de forma conjunta con el Instituto </w:t>
      </w:r>
      <w:proofErr w:type="spellStart"/>
      <w:r>
        <w:t>Ponemon</w:t>
      </w:r>
      <w:proofErr w:type="spellEnd"/>
      <w:r>
        <w:t xml:space="preserve">, investigaciones para determinar la situación actual de seguridad en las organizaciones. </w:t>
      </w:r>
      <w:r w:rsidR="004146BC">
        <w:t>T</w:t>
      </w:r>
      <w:r>
        <w:t xml:space="preserve">ales reportes brinda un panorama muy claro acerca de las verdaderas necesidades en las organizaciones, se puede comprender cómo ataques informáticos comunes siguen afectando la </w:t>
      </w:r>
      <w:r w:rsidR="008C1F03">
        <w:t>infraestructura tecnológica actual.</w:t>
      </w:r>
    </w:p>
    <w:p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w:t>
      </w:r>
      <w:proofErr w:type="spellStart"/>
      <w:r>
        <w:t>Borghello</w:t>
      </w:r>
      <w:proofErr w:type="spellEnd"/>
      <w:r>
        <w:t xml:space="preserve">, publicada en el sitio SeguInfo.com y que lleva por nombre </w:t>
      </w:r>
      <w:r w:rsidR="00E65DD0">
        <w:t>“</w:t>
      </w:r>
      <w:r>
        <w:t>viagra.gob.ar: un asunto de seguridad nacional</w:t>
      </w:r>
      <w:r w:rsidR="00E65DD0">
        <w:t>”</w:t>
      </w:r>
      <w:r>
        <w:rPr>
          <w:rStyle w:val="Refdenotaalpie"/>
        </w:rPr>
        <w:footnoteReference w:id="13"/>
      </w:r>
      <w:r>
        <w:t>. En esta investigación se muestra como se ha podido incluir, en sitios gubernamentales, publicidad engañosa la cual puede pasar inadvertida para el usuario final. Esta modalidad de ataques aprovechan una debilidad existente en un sitio Web, el cual perfectamente puede ser gubernamental, con el objetivo de promocionar algún producto específico.</w:t>
      </w:r>
    </w:p>
    <w:p w:rsidR="008C1F03" w:rsidRDefault="008C1F03" w:rsidP="00E35F55">
      <w:r>
        <w:tab/>
        <w:t>Esta investigación, interesante por su naturaleza, ayuda a comprender que es necesario un enfoque para mejorar y poner en práctica la seguridad de las aplicaciones.</w:t>
      </w:r>
    </w:p>
    <w:p w:rsidR="00D720B7" w:rsidRDefault="00D720B7" w:rsidP="00E35F55">
      <w:r>
        <w:tab/>
        <w:t xml:space="preserve">De forma complementaria también se han consultado las investigaciones realizadas por el periodista norteamericano </w:t>
      </w:r>
      <w:r w:rsidR="004146BC">
        <w:t xml:space="preserve">Brian Krebs, el cual mantiene un sitio Web muy respetable en asuntos de seguridad informática que lleva por nombre </w:t>
      </w:r>
      <w:proofErr w:type="spellStart"/>
      <w:r w:rsidR="004146BC">
        <w:t>KrebsonSecurity</w:t>
      </w:r>
      <w:proofErr w:type="spellEnd"/>
      <w:r w:rsidR="004146BC">
        <w:t>.</w:t>
      </w:r>
      <w:r w:rsidR="004146BC">
        <w:rPr>
          <w:rStyle w:val="Refdenotaalpie"/>
        </w:rPr>
        <w:footnoteReference w:id="14"/>
      </w:r>
    </w:p>
    <w:p w:rsidR="00E65DD0" w:rsidRDefault="00E65DD0" w:rsidP="00E35F55">
      <w:r>
        <w:tab/>
        <w:t>Las diversas investigaciones fidedignas proporcionadas por múltiples empresas ayudan considerablemente a comprender el fenómeno actual de la seguridad en el software.</w:t>
      </w:r>
    </w:p>
    <w:p w:rsidR="00800A1B" w:rsidRDefault="00800A1B" w:rsidP="00E35F55"/>
    <w:p w:rsidR="00800A1B" w:rsidRDefault="00800A1B" w:rsidP="00E35F55"/>
    <w:p w:rsidR="001E1436" w:rsidRPr="001E1436" w:rsidRDefault="00440CAF" w:rsidP="00440CAF">
      <w:pPr>
        <w:pStyle w:val="Ttulo2"/>
      </w:pPr>
      <w:bookmarkStart w:id="1188" w:name="_Toc277602486"/>
      <w:r>
        <w:lastRenderedPageBreak/>
        <w:t>2.2</w:t>
      </w:r>
      <w:r w:rsidR="001E1436">
        <w:t xml:space="preserve"> Resultados de la encuesta</w:t>
      </w:r>
      <w:bookmarkEnd w:id="1188"/>
    </w:p>
    <w:p w:rsidR="00E34D05" w:rsidRDefault="00800A1B" w:rsidP="001E1436">
      <w:r>
        <w:tab/>
        <w:t xml:space="preserve">Los resultados que a continuación se presentan han sido recopilados a partir de la retroalimentación brindada por </w:t>
      </w:r>
      <w:proofErr w:type="spellStart"/>
      <w:r>
        <w:t>Roman</w:t>
      </w:r>
      <w:proofErr w:type="spellEnd"/>
      <w:r>
        <w:t xml:space="preserve"> </w:t>
      </w:r>
      <w:proofErr w:type="spellStart"/>
      <w:r>
        <w:t>Garber</w:t>
      </w:r>
      <w:proofErr w:type="spellEnd"/>
      <w:r>
        <w:t xml:space="preserve">, líder del equipo de desarrollo y </w:t>
      </w:r>
      <w:proofErr w:type="spellStart"/>
      <w:r>
        <w:t>Dinis</w:t>
      </w:r>
      <w:proofErr w:type="spellEnd"/>
      <w:r>
        <w:t xml:space="preserve">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w:t>
      </w:r>
      <w:r w:rsidR="00E336AC">
        <w:t xml:space="preserve">inglés </w:t>
      </w:r>
      <w:r w:rsidR="00152F3F">
        <w:t>debido a que las personas encuestadas no hablan castellano.</w:t>
      </w:r>
    </w:p>
    <w:p w:rsidR="00E34D05" w:rsidRPr="00440CAF" w:rsidRDefault="00440CAF" w:rsidP="00440CAF">
      <w:pPr>
        <w:pStyle w:val="Ttulo3"/>
        <w:rPr>
          <w:b/>
        </w:rPr>
      </w:pPr>
      <w:bookmarkStart w:id="1189" w:name="_Toc277602487"/>
      <w:r w:rsidRPr="00440CAF">
        <w:rPr>
          <w:b/>
        </w:rPr>
        <w:t>2</w:t>
      </w:r>
      <w:r w:rsidR="00152F3F" w:rsidRPr="00440CAF">
        <w:rPr>
          <w:b/>
        </w:rPr>
        <w:t>.</w:t>
      </w:r>
      <w:r w:rsidRPr="00440CAF">
        <w:rPr>
          <w:b/>
        </w:rPr>
        <w:t>2</w:t>
      </w:r>
      <w:r w:rsidR="00152F3F" w:rsidRPr="00440CAF">
        <w:rPr>
          <w:b/>
        </w:rPr>
        <w:t>.1 Pregunta 1</w:t>
      </w:r>
      <w:bookmarkEnd w:id="1189"/>
    </w:p>
    <w:p w:rsidR="00152F3F" w:rsidRDefault="00152F3F" w:rsidP="001814AC">
      <w:r>
        <w:t xml:space="preserve">¿Cuáles considera usted que son los beneficios para la empresa al contar con un </w:t>
      </w:r>
      <w:r w:rsidR="00E336AC">
        <w:t xml:space="preserve">plugin </w:t>
      </w:r>
      <w:r>
        <w:t>para Visual Studio.NET que realice análisis estático de código y que brinde una solución en el código fuente?</w:t>
      </w:r>
    </w:p>
    <w:p w:rsidR="00152F3F" w:rsidRDefault="00152F3F" w:rsidP="001814AC">
      <w:r>
        <w:tab/>
        <w:t>Con esta pregunta se busca conocer, desde el punto de vista de los interesados, cuales son los beneficios que</w:t>
      </w:r>
      <w:r w:rsidR="009A4EA3">
        <w:t>, en base as</w:t>
      </w:r>
      <w:r>
        <w:t xml:space="preserve"> su criterio</w:t>
      </w:r>
      <w:r w:rsidR="009A4EA3">
        <w:t>,</w:t>
      </w:r>
      <w:r>
        <w:t xml:space="preserve"> tendría la empresa al contar con este software. Principalmente se trata de </w:t>
      </w:r>
      <w:r w:rsidR="001814AC">
        <w:t>conocer las opiniones de los miembros de la organización.</w:t>
      </w:r>
    </w:p>
    <w:p w:rsidR="00011963" w:rsidRDefault="009A4EA3" w:rsidP="001814AC">
      <w:r>
        <w:tab/>
        <w:t xml:space="preserve">Para la recolección de esta respuesta se ha presentado una caja de texto donde los encuestados brindan sus opiniones. Dentro de los datos recolectados se identifica que algunos de los beneficios para la organización </w:t>
      </w:r>
      <w:r w:rsidR="00FF77B7">
        <w:t>mostrados en el siguiente cuadro.</w:t>
      </w:r>
    </w:p>
    <w:p w:rsidR="00011963" w:rsidRDefault="00011963" w:rsidP="001814AC"/>
    <w:p w:rsidR="00011963" w:rsidRDefault="00011963" w:rsidP="00011963">
      <w:pPr>
        <w:pStyle w:val="Epgrafe"/>
        <w:keepNext/>
        <w:jc w:val="center"/>
        <w:rPr>
          <w:color w:val="auto"/>
          <w:sz w:val="24"/>
          <w:szCs w:val="24"/>
        </w:rPr>
      </w:pPr>
      <w:bookmarkStart w:id="1190" w:name="_Toc277602520"/>
      <w:r w:rsidRPr="00011963">
        <w:rPr>
          <w:color w:val="auto"/>
          <w:sz w:val="24"/>
          <w:szCs w:val="24"/>
        </w:rPr>
        <w:lastRenderedPageBreak/>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3D5270">
        <w:rPr>
          <w:noProof/>
          <w:color w:val="auto"/>
          <w:sz w:val="24"/>
          <w:szCs w:val="24"/>
        </w:rPr>
        <w:t>19</w:t>
      </w:r>
      <w:r w:rsidR="001216AC" w:rsidRPr="00011963">
        <w:rPr>
          <w:color w:val="auto"/>
          <w:sz w:val="24"/>
          <w:szCs w:val="24"/>
        </w:rPr>
        <w:fldChar w:fldCharType="end"/>
      </w:r>
      <w:r w:rsidRPr="00011963">
        <w:rPr>
          <w:color w:val="auto"/>
          <w:sz w:val="24"/>
          <w:szCs w:val="24"/>
        </w:rPr>
        <w:t xml:space="preserve"> Resultados de la pregunta 1</w:t>
      </w:r>
      <w:bookmarkEnd w:id="1190"/>
    </w:p>
    <w:p w:rsidR="00011963" w:rsidRPr="00011963" w:rsidRDefault="00011963" w:rsidP="00011963">
      <w:pPr>
        <w:spacing w:line="240" w:lineRule="auto"/>
      </w:pPr>
    </w:p>
    <w:p w:rsidR="009A4EA3" w:rsidRDefault="00011963" w:rsidP="001814AC">
      <w:r>
        <w:rPr>
          <w:noProof/>
          <w:lang w:val="en-US"/>
        </w:rPr>
        <w:drawing>
          <wp:inline distT="0" distB="0" distL="0" distR="0">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048385"/>
                    </a:xfrm>
                    <a:prstGeom prst="rect">
                      <a:avLst/>
                    </a:prstGeom>
                  </pic:spPr>
                </pic:pic>
              </a:graphicData>
            </a:graphic>
          </wp:inline>
        </w:drawing>
      </w:r>
    </w:p>
    <w:p w:rsidR="00011963" w:rsidRDefault="00011963" w:rsidP="00011963">
      <w:pPr>
        <w:pStyle w:val="Ttulo4"/>
        <w:spacing w:line="240" w:lineRule="auto"/>
        <w:jc w:val="center"/>
      </w:pPr>
      <w:r w:rsidRPr="00855506">
        <w:t>Fuente: Encuesta realizada a empleados de la empresa Security Innovation.</w:t>
      </w:r>
    </w:p>
    <w:p w:rsidR="007F28DE" w:rsidRDefault="007F28DE" w:rsidP="001814AC"/>
    <w:p w:rsidR="007F28DE" w:rsidRPr="00152F3F" w:rsidRDefault="007F28DE" w:rsidP="007F28DE">
      <w:r>
        <w:tab/>
        <w:t>En este caso se percibe que habría beneficios significativos para la empresa al contar con el plugin propuesto.</w:t>
      </w:r>
    </w:p>
    <w:p w:rsidR="00440CAF" w:rsidRPr="00440CAF" w:rsidRDefault="00440CAF" w:rsidP="00440CAF">
      <w:pPr>
        <w:pStyle w:val="Ttulo3"/>
        <w:rPr>
          <w:b/>
        </w:rPr>
      </w:pPr>
      <w:bookmarkStart w:id="1191" w:name="_Toc277602488"/>
      <w:r w:rsidRPr="00440CAF">
        <w:rPr>
          <w:b/>
        </w:rPr>
        <w:t>2.2.</w:t>
      </w:r>
      <w:r>
        <w:rPr>
          <w:b/>
        </w:rPr>
        <w:t>2 Pregunta 2</w:t>
      </w:r>
      <w:bookmarkEnd w:id="1191"/>
    </w:p>
    <w:p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rsidR="00011963" w:rsidRDefault="001814AC" w:rsidP="001814AC">
      <w:r>
        <w:tab/>
        <w:t xml:space="preserve">Esta pregunta has sido elaborada para determinar si </w:t>
      </w:r>
      <w:r w:rsidR="00C4333E">
        <w:t>la empresa no ha podido aprovechar una ventaja competitiva e incrementar las ventas de los productos a raíz de no poder comercializar productos integrados</w:t>
      </w:r>
      <w:r w:rsidR="00786F7D">
        <w:t>. A continuación se presentan los datos recolectados:</w:t>
      </w:r>
    </w:p>
    <w:p w:rsidR="00786F7D" w:rsidRDefault="00786F7D" w:rsidP="001814AC"/>
    <w:p w:rsidR="00786F7D" w:rsidRDefault="00786F7D" w:rsidP="001814AC"/>
    <w:p w:rsidR="00786F7D" w:rsidRDefault="00786F7D" w:rsidP="001814AC"/>
    <w:p w:rsidR="00011963" w:rsidRDefault="00011963" w:rsidP="001814AC"/>
    <w:p w:rsidR="00855506" w:rsidRDefault="00855506" w:rsidP="00855506">
      <w:pPr>
        <w:pStyle w:val="Epgrafe"/>
        <w:keepNext/>
        <w:jc w:val="center"/>
        <w:rPr>
          <w:color w:val="auto"/>
          <w:sz w:val="24"/>
          <w:szCs w:val="24"/>
        </w:rPr>
      </w:pPr>
      <w:bookmarkStart w:id="1192" w:name="_Toc277602521"/>
      <w:r w:rsidRPr="00855506">
        <w:rPr>
          <w:color w:val="auto"/>
          <w:sz w:val="24"/>
          <w:szCs w:val="24"/>
        </w:rPr>
        <w:lastRenderedPageBreak/>
        <w:t xml:space="preserve">Cuadro </w:t>
      </w:r>
      <w:r w:rsidR="001216AC" w:rsidRPr="00855506">
        <w:rPr>
          <w:color w:val="auto"/>
          <w:sz w:val="24"/>
          <w:szCs w:val="24"/>
        </w:rPr>
        <w:fldChar w:fldCharType="begin"/>
      </w:r>
      <w:r w:rsidRPr="00855506">
        <w:rPr>
          <w:color w:val="auto"/>
          <w:sz w:val="24"/>
          <w:szCs w:val="24"/>
        </w:rPr>
        <w:instrText xml:space="preserve"> SEQ Cuadro \* ARABIC </w:instrText>
      </w:r>
      <w:r w:rsidR="001216AC" w:rsidRPr="00855506">
        <w:rPr>
          <w:color w:val="auto"/>
          <w:sz w:val="24"/>
          <w:szCs w:val="24"/>
        </w:rPr>
        <w:fldChar w:fldCharType="separate"/>
      </w:r>
      <w:r w:rsidR="003D5270">
        <w:rPr>
          <w:noProof/>
          <w:color w:val="auto"/>
          <w:sz w:val="24"/>
          <w:szCs w:val="24"/>
        </w:rPr>
        <w:t>20</w:t>
      </w:r>
      <w:r w:rsidR="001216AC"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bookmarkEnd w:id="1192"/>
    </w:p>
    <w:p w:rsidR="00011963" w:rsidRPr="00011963" w:rsidRDefault="00011963" w:rsidP="00011963">
      <w:pPr>
        <w:spacing w:line="240" w:lineRule="auto"/>
      </w:pPr>
    </w:p>
    <w:p w:rsidR="00855506" w:rsidRDefault="00855506" w:rsidP="001814AC">
      <w:r>
        <w:rPr>
          <w:noProof/>
          <w:lang w:val="en-US"/>
        </w:rPr>
        <w:drawing>
          <wp:inline distT="0" distB="0" distL="0" distR="0">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3">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832485"/>
                    </a:xfrm>
                    <a:prstGeom prst="rect">
                      <a:avLst/>
                    </a:prstGeom>
                  </pic:spPr>
                </pic:pic>
              </a:graphicData>
            </a:graphic>
          </wp:inline>
        </w:drawing>
      </w:r>
    </w:p>
    <w:p w:rsidR="00855506" w:rsidRDefault="00855506" w:rsidP="00855506">
      <w:pPr>
        <w:pStyle w:val="Ttulo4"/>
        <w:spacing w:line="240" w:lineRule="auto"/>
        <w:jc w:val="center"/>
      </w:pPr>
      <w:r w:rsidRPr="00855506">
        <w:t>Fuente: Encuesta realizada a empleados de la empresa Security Innovation.</w:t>
      </w:r>
    </w:p>
    <w:p w:rsidR="00855506" w:rsidRDefault="00855506" w:rsidP="00855506"/>
    <w:p w:rsidR="00855506" w:rsidRDefault="00855506" w:rsidP="00011963">
      <w:pPr>
        <w:pStyle w:val="Epgrafe"/>
        <w:keepNext/>
        <w:jc w:val="center"/>
        <w:rPr>
          <w:color w:val="auto"/>
          <w:sz w:val="24"/>
          <w:szCs w:val="24"/>
        </w:rPr>
      </w:pPr>
      <w:bookmarkStart w:id="1193" w:name="_Toc277602527"/>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011963">
        <w:rPr>
          <w:noProof/>
          <w:color w:val="auto"/>
          <w:sz w:val="24"/>
          <w:szCs w:val="24"/>
        </w:rPr>
        <w:t>3</w:t>
      </w:r>
      <w:r w:rsidR="001216AC" w:rsidRPr="00011963">
        <w:rPr>
          <w:color w:val="auto"/>
          <w:sz w:val="24"/>
          <w:szCs w:val="24"/>
        </w:rPr>
        <w:fldChar w:fldCharType="end"/>
      </w:r>
      <w:r w:rsidRPr="00011963">
        <w:rPr>
          <w:color w:val="auto"/>
          <w:sz w:val="24"/>
          <w:szCs w:val="24"/>
        </w:rPr>
        <w:t xml:space="preserve"> Resultados de la pregunta número 2</w:t>
      </w:r>
      <w:bookmarkEnd w:id="1193"/>
    </w:p>
    <w:p w:rsidR="00011963" w:rsidRPr="00011963" w:rsidRDefault="00011963" w:rsidP="00011963">
      <w:pPr>
        <w:spacing w:line="240" w:lineRule="auto"/>
      </w:pPr>
    </w:p>
    <w:p w:rsidR="00855506" w:rsidRDefault="00855506" w:rsidP="00855506">
      <w:r>
        <w:rPr>
          <w:noProof/>
          <w:lang w:val="en-US"/>
        </w:rPr>
        <w:drawing>
          <wp:inline distT="0" distB="0" distL="0" distR="0">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343275"/>
                    </a:xfrm>
                    <a:prstGeom prst="rect">
                      <a:avLst/>
                    </a:prstGeom>
                  </pic:spPr>
                </pic:pic>
              </a:graphicData>
            </a:graphic>
          </wp:inline>
        </w:drawing>
      </w:r>
    </w:p>
    <w:p w:rsidR="00855506" w:rsidRDefault="00855506" w:rsidP="00855506">
      <w:pPr>
        <w:pStyle w:val="Ttulo4"/>
        <w:spacing w:line="240" w:lineRule="auto"/>
        <w:jc w:val="center"/>
      </w:pPr>
      <w:r w:rsidRPr="00855506">
        <w:t>Fuente: Encuesta realizada a empleados de la empresa Security Innovation.</w:t>
      </w:r>
    </w:p>
    <w:p w:rsidR="00855506" w:rsidRDefault="00855506" w:rsidP="00855506"/>
    <w:p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rsidR="00440CAF" w:rsidRPr="00440CAF" w:rsidRDefault="00440CAF" w:rsidP="00440CAF">
      <w:pPr>
        <w:pStyle w:val="Ttulo3"/>
        <w:rPr>
          <w:b/>
        </w:rPr>
      </w:pPr>
      <w:bookmarkStart w:id="1194" w:name="_Toc277602489"/>
      <w:r w:rsidRPr="00440CAF">
        <w:rPr>
          <w:b/>
        </w:rPr>
        <w:t>2.2.</w:t>
      </w:r>
      <w:r>
        <w:rPr>
          <w:b/>
        </w:rPr>
        <w:t>3 Pregunta 3</w:t>
      </w:r>
      <w:bookmarkEnd w:id="1194"/>
    </w:p>
    <w:p w:rsidR="00152F3F" w:rsidRDefault="001814AC" w:rsidP="00950CF0">
      <w:r>
        <w:tab/>
        <w:t>¿Cómo considera usted que será el impacto en el área de ventas de los productos de la empresa cuando se disponga de un componente que realice análisis estático de código?</w:t>
      </w:r>
    </w:p>
    <w:p w:rsidR="001814AC" w:rsidRDefault="001814AC" w:rsidP="001814AC">
      <w:r>
        <w:tab/>
      </w:r>
      <w:r w:rsidR="00786F7D">
        <w:t xml:space="preserve">El propósito de </w:t>
      </w:r>
      <w:r w:rsidR="00425AF2">
        <w:t>e</w:t>
      </w:r>
      <w:r w:rsidR="00786F7D">
        <w:t>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rsidR="00786F7D" w:rsidRDefault="00786F7D" w:rsidP="001814AC">
      <w:r>
        <w:tab/>
        <w:t>A continuación se presentan los datos recolectados:</w:t>
      </w:r>
    </w:p>
    <w:p w:rsidR="003347DD" w:rsidRDefault="003347DD" w:rsidP="00011963">
      <w:pPr>
        <w:pStyle w:val="Epgrafe"/>
        <w:keepNext/>
        <w:jc w:val="center"/>
        <w:rPr>
          <w:color w:val="auto"/>
          <w:sz w:val="24"/>
          <w:szCs w:val="24"/>
        </w:rPr>
      </w:pPr>
      <w:bookmarkStart w:id="1195" w:name="_Toc277602522"/>
      <w:r w:rsidRPr="00011963">
        <w:rPr>
          <w:color w:val="auto"/>
          <w:sz w:val="24"/>
          <w:szCs w:val="24"/>
        </w:rPr>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3D5270">
        <w:rPr>
          <w:noProof/>
          <w:color w:val="auto"/>
          <w:sz w:val="24"/>
          <w:szCs w:val="24"/>
        </w:rPr>
        <w:t>21</w:t>
      </w:r>
      <w:r w:rsidR="001216AC" w:rsidRPr="00011963">
        <w:rPr>
          <w:color w:val="auto"/>
          <w:sz w:val="24"/>
          <w:szCs w:val="24"/>
        </w:rPr>
        <w:fldChar w:fldCharType="end"/>
      </w:r>
      <w:r w:rsidRPr="00011963">
        <w:rPr>
          <w:color w:val="auto"/>
          <w:sz w:val="24"/>
          <w:szCs w:val="24"/>
        </w:rPr>
        <w:t xml:space="preserve"> Resultado de la pregunta 3</w:t>
      </w:r>
      <w:bookmarkEnd w:id="1195"/>
    </w:p>
    <w:p w:rsidR="00011963" w:rsidRPr="00011963" w:rsidRDefault="00011963" w:rsidP="00011963">
      <w:pPr>
        <w:spacing w:line="240" w:lineRule="auto"/>
      </w:pPr>
    </w:p>
    <w:p w:rsidR="00A04C7E" w:rsidRDefault="003347DD" w:rsidP="001814AC">
      <w:r>
        <w:rPr>
          <w:noProof/>
          <w:lang w:val="en-US"/>
        </w:rPr>
        <w:drawing>
          <wp:inline distT="0" distB="0" distL="0" distR="0">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362710"/>
                    </a:xfrm>
                    <a:prstGeom prst="rect">
                      <a:avLst/>
                    </a:prstGeom>
                  </pic:spPr>
                </pic:pic>
              </a:graphicData>
            </a:graphic>
          </wp:inline>
        </w:drawing>
      </w:r>
    </w:p>
    <w:p w:rsidR="00011963" w:rsidRDefault="00011963" w:rsidP="00011963">
      <w:pPr>
        <w:pStyle w:val="Ttulo4"/>
        <w:spacing w:line="240" w:lineRule="auto"/>
        <w:jc w:val="center"/>
      </w:pPr>
      <w:r w:rsidRPr="00855506">
        <w:lastRenderedPageBreak/>
        <w:t>Fuente: Encuesta realizada a empleados de la empresa Security Innovation.</w:t>
      </w:r>
    </w:p>
    <w:p w:rsidR="00786F7D" w:rsidRDefault="00786F7D" w:rsidP="003347DD">
      <w:pPr>
        <w:pStyle w:val="Epgrafe"/>
        <w:keepNext/>
        <w:jc w:val="center"/>
        <w:rPr>
          <w:color w:val="auto"/>
          <w:sz w:val="24"/>
          <w:szCs w:val="24"/>
        </w:rPr>
      </w:pPr>
    </w:p>
    <w:p w:rsidR="00786F7D" w:rsidRPr="00786F7D" w:rsidRDefault="00786F7D" w:rsidP="00786F7D">
      <w:r>
        <w:t>A continuación se muestra la representación gráfica de estos resultados:</w:t>
      </w:r>
    </w:p>
    <w:p w:rsidR="00011963" w:rsidRDefault="00011963" w:rsidP="003347DD">
      <w:pPr>
        <w:pStyle w:val="Epgrafe"/>
        <w:keepNext/>
        <w:jc w:val="center"/>
        <w:rPr>
          <w:color w:val="auto"/>
          <w:sz w:val="24"/>
          <w:szCs w:val="24"/>
        </w:rPr>
      </w:pPr>
    </w:p>
    <w:p w:rsidR="003347DD" w:rsidRDefault="003347DD" w:rsidP="003347DD">
      <w:pPr>
        <w:pStyle w:val="Epgrafe"/>
        <w:keepNext/>
        <w:jc w:val="center"/>
        <w:rPr>
          <w:color w:val="auto"/>
          <w:sz w:val="24"/>
          <w:szCs w:val="24"/>
        </w:rPr>
      </w:pPr>
      <w:bookmarkStart w:id="1196" w:name="_Toc277602528"/>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011963">
        <w:rPr>
          <w:noProof/>
          <w:color w:val="auto"/>
          <w:sz w:val="24"/>
          <w:szCs w:val="24"/>
        </w:rPr>
        <w:t>4</w:t>
      </w:r>
      <w:r w:rsidR="001216AC" w:rsidRPr="00011963">
        <w:rPr>
          <w:color w:val="auto"/>
          <w:sz w:val="24"/>
          <w:szCs w:val="24"/>
        </w:rPr>
        <w:fldChar w:fldCharType="end"/>
      </w:r>
      <w:r w:rsidRPr="00011963">
        <w:rPr>
          <w:color w:val="auto"/>
          <w:sz w:val="24"/>
          <w:szCs w:val="24"/>
        </w:rPr>
        <w:t xml:space="preserve"> Resultado de la pregunta 3</w:t>
      </w:r>
      <w:bookmarkEnd w:id="1196"/>
    </w:p>
    <w:p w:rsidR="00011963" w:rsidRPr="00011963" w:rsidRDefault="00011963" w:rsidP="00011963"/>
    <w:p w:rsidR="00A04C7E" w:rsidRDefault="003347DD" w:rsidP="001814AC">
      <w:r>
        <w:rPr>
          <w:noProof/>
          <w:lang w:val="en-US"/>
        </w:rPr>
        <w:drawing>
          <wp:inline distT="0" distB="0" distL="0" distR="0">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405505"/>
                    </a:xfrm>
                    <a:prstGeom prst="rect">
                      <a:avLst/>
                    </a:prstGeom>
                  </pic:spPr>
                </pic:pic>
              </a:graphicData>
            </a:graphic>
          </wp:inline>
        </w:drawing>
      </w:r>
    </w:p>
    <w:p w:rsidR="00011963" w:rsidRDefault="00011963" w:rsidP="00011963">
      <w:pPr>
        <w:pStyle w:val="Ttulo4"/>
        <w:spacing w:line="240" w:lineRule="auto"/>
        <w:jc w:val="center"/>
      </w:pPr>
      <w:r w:rsidRPr="00855506">
        <w:t>Fuente: Encuesta realizada a empleados de la empresa Security Innovation.</w:t>
      </w:r>
    </w:p>
    <w:p w:rsidR="00A04C7E" w:rsidRDefault="00A04C7E" w:rsidP="001814AC"/>
    <w:p w:rsidR="00786F7D" w:rsidRPr="001814AC" w:rsidRDefault="00786F7D" w:rsidP="001814AC">
      <w:r>
        <w:tab/>
        <w:t>Del gráfico y de los datos anteriores se comprende que las personas encuestadas consideran que el plugin para Visual Studio.NET propuesto, tiene un impacto en la comercialización de los demás productos, pese a que el 50% de los encuestados considera que el impacto sería bajo, son consientes de que existe tal impacto positivo.</w:t>
      </w:r>
    </w:p>
    <w:p w:rsidR="00440CAF" w:rsidRPr="00440CAF" w:rsidRDefault="00440CAF" w:rsidP="00440CAF">
      <w:pPr>
        <w:pStyle w:val="Ttulo3"/>
        <w:rPr>
          <w:b/>
        </w:rPr>
      </w:pPr>
      <w:bookmarkStart w:id="1197" w:name="_Toc277602490"/>
      <w:r w:rsidRPr="00440CAF">
        <w:rPr>
          <w:b/>
        </w:rPr>
        <w:lastRenderedPageBreak/>
        <w:t>2.2</w:t>
      </w:r>
      <w:r>
        <w:rPr>
          <w:b/>
        </w:rPr>
        <w:t>.4 Pregunta 4</w:t>
      </w:r>
      <w:bookmarkEnd w:id="1197"/>
    </w:p>
    <w:p w:rsidR="00152F3F" w:rsidRDefault="001814AC" w:rsidP="00BB1D2E">
      <w:r>
        <w:tab/>
      </w:r>
      <w:r w:rsidR="00335EDB">
        <w:t>En términos de integración, ¿considera usted que sería fácil integrar el plugin de Visual Studio .NET con productos existentes tales como la plataforma TEAM Mentor?</w:t>
      </w:r>
    </w:p>
    <w:p w:rsidR="00A12DE2" w:rsidRDefault="00A12DE2" w:rsidP="00A12DE2">
      <w:r>
        <w:tab/>
        <w:t>En esta pregunta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rsidR="00A12DE2" w:rsidRPr="00A12DE2" w:rsidRDefault="00A12DE2" w:rsidP="00A12DE2">
      <w:r>
        <w:tab/>
        <w:t xml:space="preserve"> Esta pregunta consiste de dos opciones (SI/NO) y en vista de que el 100% de los encuestados considera que el plugin propuesto sería fácil de integrar con las soluciones que la empresa ofrece (es decir la respuesta fue afirmativa) por tal razón no se grafican los resultados.</w:t>
      </w:r>
    </w:p>
    <w:p w:rsidR="00440CAF" w:rsidRPr="00440CAF" w:rsidRDefault="00440CAF" w:rsidP="00440CAF">
      <w:pPr>
        <w:pStyle w:val="Ttulo3"/>
        <w:rPr>
          <w:b/>
        </w:rPr>
      </w:pPr>
      <w:bookmarkStart w:id="1198" w:name="_Toc277602491"/>
      <w:r w:rsidRPr="00440CAF">
        <w:rPr>
          <w:b/>
        </w:rPr>
        <w:t>2.2</w:t>
      </w:r>
      <w:r>
        <w:rPr>
          <w:b/>
        </w:rPr>
        <w:t>.5 Pregunta 5</w:t>
      </w:r>
      <w:bookmarkEnd w:id="1198"/>
    </w:p>
    <w:p w:rsidR="00152F3F" w:rsidRDefault="00335EDB" w:rsidP="0035770B">
      <w:r>
        <w:t xml:space="preserve"> </w:t>
      </w:r>
      <w:r>
        <w:tab/>
        <w:t>¿Cree usted que teniendo un plugin que realiza análisis estático de código y brinda</w:t>
      </w:r>
      <w:r w:rsidR="00A12DE2">
        <w:t>r</w:t>
      </w:r>
      <w:r>
        <w:t xml:space="preserve"> soluciones en el código fuente puede ayudar a reducir el número de vulnerabilidades en aplicaciones escritas en C#?</w:t>
      </w:r>
    </w:p>
    <w:p w:rsidR="00A12DE2" w:rsidRDefault="00A12DE2" w:rsidP="00A12DE2">
      <w:r>
        <w:tab/>
        <w:t>La pregunta anterior tiene su fundamento analizar si la seguridad en el código fuente de las aplicaciones Web desarrolladas en el lenguaje de programación C#, se vería mejorada, es decir si el plugin verdaderamente aporta una oportunidad de mejora en la mitigación de las vulnerabilidades en el código fuente.</w:t>
      </w:r>
    </w:p>
    <w:p w:rsidR="00A12DE2" w:rsidRPr="00A12DE2" w:rsidRDefault="00A12DE2" w:rsidP="00A12DE2">
      <w:r>
        <w:lastRenderedPageBreak/>
        <w:tab/>
        <w:t>En esta pregunta se han formulado dos opciones de respuesta (SI/NO) y en vista de que el 100% de los entrevistados considera que si habría una mejora en la reducción de vulnerabilidades en el código fuente no se ha presentado ningún gráfico que lo represente.</w:t>
      </w:r>
    </w:p>
    <w:p w:rsidR="00440CAF" w:rsidRPr="00440CAF" w:rsidRDefault="00440CAF" w:rsidP="00440CAF">
      <w:pPr>
        <w:pStyle w:val="Ttulo3"/>
        <w:rPr>
          <w:b/>
        </w:rPr>
      </w:pPr>
      <w:bookmarkStart w:id="1199" w:name="_Toc277602492"/>
      <w:r w:rsidRPr="00440CAF">
        <w:rPr>
          <w:b/>
        </w:rPr>
        <w:t>2.2</w:t>
      </w:r>
      <w:r>
        <w:rPr>
          <w:b/>
        </w:rPr>
        <w:t>.6 Pregunta 6</w:t>
      </w:r>
      <w:bookmarkEnd w:id="1199"/>
    </w:p>
    <w:p w:rsidR="00152F3F" w:rsidRDefault="00335EDB" w:rsidP="0007257F">
      <w:r>
        <w:tab/>
        <w:t>¿Cree usted que teniendo un plugin que realiza análisis estático de código y brinda soluciones en el código fuente puede ayudar a que los desarrolladores entiendan los riesgos de seguridad en el código?</w:t>
      </w:r>
    </w:p>
    <w:p w:rsidR="00A12DE2" w:rsidRDefault="00A12DE2" w:rsidP="00A12DE2">
      <w:r>
        <w:tab/>
        <w:t xml:space="preserve">Un enfoque educativo donde los desarrolladores de software comprendan </w:t>
      </w:r>
      <w:r w:rsidR="00E336AC">
        <w:t xml:space="preserve">las </w:t>
      </w:r>
      <w:r>
        <w:t>causas que hacen que el software sea inseguro es vital. Esta pregunta pretende determinar si el análisis estático de código fuente y la retroalimentación que el plugin le proporciona al desarrollador dentro del ambiente integrado de desarrollo</w:t>
      </w:r>
      <w:r w:rsidR="00544AA2">
        <w:t xml:space="preserve"> constituye el pilar para que ellos entiendan los riesgos en el código fuente.</w:t>
      </w:r>
    </w:p>
    <w:p w:rsidR="00544AA2" w:rsidRDefault="00544AA2" w:rsidP="00A12DE2">
      <w:r>
        <w:tab/>
        <w:t>Por tal razón, esta pregunta consta de dos respuestas (SI/NO). En este caso el 100% de las personas encuestadas indican que el plugin si les ayudaría a los desarrolladores a comprender los riesgos que constituyen el software inseguro y a entender las vulnerabilidades. En vista de que la respuesta fue afirmativa en un 100% de los resultados no se considera necesario mostrar una representación gráfica de tal comportamiento.</w:t>
      </w:r>
    </w:p>
    <w:p w:rsidR="00950CF0" w:rsidRDefault="00950CF0" w:rsidP="00A12DE2"/>
    <w:p w:rsidR="00950CF0" w:rsidRPr="00A12DE2" w:rsidRDefault="00950CF0" w:rsidP="00A12DE2"/>
    <w:p w:rsidR="00440CAF" w:rsidRPr="00440CAF" w:rsidRDefault="00440CAF" w:rsidP="00440CAF">
      <w:pPr>
        <w:pStyle w:val="Ttulo3"/>
        <w:rPr>
          <w:b/>
        </w:rPr>
      </w:pPr>
      <w:bookmarkStart w:id="1200" w:name="_Toc277602493"/>
      <w:r w:rsidRPr="00440CAF">
        <w:rPr>
          <w:b/>
        </w:rPr>
        <w:lastRenderedPageBreak/>
        <w:t>2.2</w:t>
      </w:r>
      <w:r>
        <w:rPr>
          <w:b/>
        </w:rPr>
        <w:t>.7 Pregunta 7</w:t>
      </w:r>
      <w:bookmarkEnd w:id="1200"/>
    </w:p>
    <w:p w:rsidR="00335EDB" w:rsidRPr="00335EDB" w:rsidRDefault="00335EDB" w:rsidP="00335EDB">
      <w:r>
        <w:tab/>
        <w:t>¿Considera usted que el hecho de que las plataformas de desarrollo no presenten por defecto un mecanismo donde brindar retroalimentación en términos de seguridad tiene un impacto negativo en la seguridad del software?</w:t>
      </w:r>
    </w:p>
    <w:p w:rsidR="00440CAF" w:rsidRPr="00440CAF" w:rsidRDefault="00440CAF" w:rsidP="00440CAF">
      <w:pPr>
        <w:pStyle w:val="Ttulo3"/>
        <w:rPr>
          <w:b/>
        </w:rPr>
      </w:pPr>
      <w:bookmarkStart w:id="1201" w:name="_Toc277602494"/>
      <w:r w:rsidRPr="00440CAF">
        <w:rPr>
          <w:b/>
        </w:rPr>
        <w:t>2.2</w:t>
      </w:r>
      <w:r>
        <w:rPr>
          <w:b/>
        </w:rPr>
        <w:t>.8 Pregunta 8</w:t>
      </w:r>
      <w:bookmarkEnd w:id="1201"/>
    </w:p>
    <w:p w:rsidR="00335EDB" w:rsidRDefault="00950CF0" w:rsidP="00335EDB">
      <w:r>
        <w:tab/>
      </w:r>
      <w:r w:rsidR="00335EDB">
        <w:t>¿Cuáles considera usted que son los beneficios de una extensión para Visual Studio .NET que brinde diagnóstico a problemas de seguridad y solución a esos problema?</w:t>
      </w:r>
    </w:p>
    <w:p w:rsidR="00201C48" w:rsidRDefault="00201C48" w:rsidP="00335EDB">
      <w:r>
        <w:tab/>
        <w:t>Esta es una pregunta abierta donde se ha pretendido conocer, por parte de los encuestados, cuales consideran que son los beneficios o el valor agregado que el plugin que permita realizar un diagnóstico del código fuente y brindar seguidamente una solución</w:t>
      </w:r>
      <w:r w:rsidR="002476E8">
        <w:t xml:space="preserve"> al código fuente, es decir por medio de la reingeniería del código fuente.</w:t>
      </w:r>
    </w:p>
    <w:p w:rsidR="002476E8" w:rsidRDefault="002476E8" w:rsidP="00335EDB">
      <w:r>
        <w:tab/>
        <w:t>A continuación se muestran los resultados recolectados:</w:t>
      </w:r>
    </w:p>
    <w:p w:rsidR="00544AA2" w:rsidRDefault="00544AA2" w:rsidP="00544AA2">
      <w:pPr>
        <w:pStyle w:val="Epgrafe"/>
        <w:keepNext/>
        <w:jc w:val="center"/>
        <w:rPr>
          <w:color w:val="auto"/>
          <w:sz w:val="24"/>
          <w:szCs w:val="24"/>
        </w:rPr>
      </w:pPr>
      <w:bookmarkStart w:id="1202" w:name="_Toc277602523"/>
      <w:r w:rsidRPr="00201C48">
        <w:rPr>
          <w:color w:val="auto"/>
          <w:sz w:val="24"/>
          <w:szCs w:val="24"/>
        </w:rPr>
        <w:t xml:space="preserve">Cuadro </w:t>
      </w:r>
      <w:r w:rsidR="001216AC" w:rsidRPr="00201C48">
        <w:rPr>
          <w:color w:val="auto"/>
          <w:sz w:val="24"/>
          <w:szCs w:val="24"/>
        </w:rPr>
        <w:fldChar w:fldCharType="begin"/>
      </w:r>
      <w:r w:rsidRPr="00201C48">
        <w:rPr>
          <w:color w:val="auto"/>
          <w:sz w:val="24"/>
          <w:szCs w:val="24"/>
        </w:rPr>
        <w:instrText xml:space="preserve"> SEQ Cuadro \* ARABIC </w:instrText>
      </w:r>
      <w:r w:rsidR="001216AC" w:rsidRPr="00201C48">
        <w:rPr>
          <w:color w:val="auto"/>
          <w:sz w:val="24"/>
          <w:szCs w:val="24"/>
        </w:rPr>
        <w:fldChar w:fldCharType="separate"/>
      </w:r>
      <w:r w:rsidR="003D5270">
        <w:rPr>
          <w:noProof/>
          <w:color w:val="auto"/>
          <w:sz w:val="24"/>
          <w:szCs w:val="24"/>
        </w:rPr>
        <w:t>22</w:t>
      </w:r>
      <w:r w:rsidR="001216AC" w:rsidRPr="00201C48">
        <w:rPr>
          <w:color w:val="auto"/>
          <w:sz w:val="24"/>
          <w:szCs w:val="24"/>
        </w:rPr>
        <w:fldChar w:fldCharType="end"/>
      </w:r>
      <w:r w:rsidRPr="00201C48">
        <w:rPr>
          <w:color w:val="auto"/>
          <w:sz w:val="24"/>
          <w:szCs w:val="24"/>
        </w:rPr>
        <w:t xml:space="preserve"> Respuestas de la pregunta 8</w:t>
      </w:r>
      <w:bookmarkEnd w:id="1202"/>
    </w:p>
    <w:p w:rsidR="00201C48" w:rsidRPr="00201C48" w:rsidRDefault="00201C48" w:rsidP="00201C48">
      <w:pPr>
        <w:spacing w:line="240" w:lineRule="auto"/>
      </w:pPr>
    </w:p>
    <w:p w:rsidR="00544AA2" w:rsidRPr="00335EDB" w:rsidRDefault="00544AA2" w:rsidP="00335EDB">
      <w:r>
        <w:rPr>
          <w:noProof/>
          <w:lang w:val="en-US"/>
        </w:rPr>
        <w:drawing>
          <wp:inline distT="0" distB="0" distL="0" distR="0">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636270"/>
                    </a:xfrm>
                    <a:prstGeom prst="rect">
                      <a:avLst/>
                    </a:prstGeom>
                  </pic:spPr>
                </pic:pic>
              </a:graphicData>
            </a:graphic>
          </wp:inline>
        </w:drawing>
      </w:r>
    </w:p>
    <w:p w:rsidR="00201C48" w:rsidRDefault="00201C48" w:rsidP="00201C48">
      <w:pPr>
        <w:pStyle w:val="Ttulo4"/>
        <w:spacing w:line="240" w:lineRule="auto"/>
        <w:jc w:val="center"/>
      </w:pPr>
      <w:r w:rsidRPr="00855506">
        <w:t>Fuente: Encuesta realizada a empleados de la empresa Security Innovation.</w:t>
      </w:r>
    </w:p>
    <w:p w:rsidR="002476E8" w:rsidRPr="002476E8" w:rsidRDefault="002476E8" w:rsidP="002476E8"/>
    <w:p w:rsidR="00201C48" w:rsidRDefault="002476E8" w:rsidP="002476E8">
      <w:r>
        <w:lastRenderedPageBreak/>
        <w:tab/>
        <w:t xml:space="preserve">Tal como se puede apreciar, los encuestados reconocen que abrían beneficios sustanciales al implementar un componente con </w:t>
      </w:r>
      <w:r w:rsidR="00425AF2">
        <w:t>e</w:t>
      </w:r>
      <w:r>
        <w:t>stas características.</w:t>
      </w:r>
    </w:p>
    <w:p w:rsidR="00440CAF" w:rsidRPr="00440CAF" w:rsidRDefault="00440CAF" w:rsidP="00440CAF">
      <w:pPr>
        <w:pStyle w:val="Ttulo3"/>
        <w:rPr>
          <w:b/>
        </w:rPr>
      </w:pPr>
      <w:bookmarkStart w:id="1203" w:name="_Toc277602495"/>
      <w:r w:rsidRPr="00440CAF">
        <w:rPr>
          <w:b/>
        </w:rPr>
        <w:t>2.2</w:t>
      </w:r>
      <w:r>
        <w:rPr>
          <w:b/>
        </w:rPr>
        <w:t>.9 Pregunta 9</w:t>
      </w:r>
      <w:bookmarkEnd w:id="1203"/>
    </w:p>
    <w:p w:rsidR="00201C48" w:rsidRDefault="00950CF0" w:rsidP="00291D0E">
      <w:r>
        <w:tab/>
      </w:r>
      <w:r w:rsidR="00335EDB">
        <w:t xml:space="preserve">¿Qué </w:t>
      </w:r>
      <w:r w:rsidR="00291D0E">
        <w:t>atributos le gustaría a usted tener en un plugin de Visual Studio.NET en el momento de brindar retroalimentación dentro del IDE?</w:t>
      </w:r>
    </w:p>
    <w:p w:rsidR="00011963" w:rsidRDefault="002476E8" w:rsidP="00291D0E">
      <w:r>
        <w:tab/>
        <w:t>El interés fundamental de esta pregunta, radica en tomar ventaja del criterio experto de los encuestados a fin de identificar las características u atributos más importantes que debe tener una extensión de seguridad para que genere interés por parte de los desarrolladores.</w:t>
      </w:r>
    </w:p>
    <w:p w:rsidR="002476E8" w:rsidRDefault="002476E8" w:rsidP="00291D0E">
      <w:r>
        <w:tab/>
        <w:t>Así mismo se han enumerado algunas de las características más importantes con el fin de determinar cuales consideran los encuestados que son pertinentes. De igual forma se ha agregado la opción donde el encuestado pueda indicar si existe otra carac</w:t>
      </w:r>
      <w:r w:rsidR="002B26C4">
        <w:t>terística que considere atractiva.</w:t>
      </w:r>
    </w:p>
    <w:p w:rsidR="00011963" w:rsidRDefault="00011963" w:rsidP="00011963">
      <w:pPr>
        <w:pStyle w:val="Epgrafe"/>
        <w:keepNext/>
        <w:jc w:val="center"/>
        <w:rPr>
          <w:color w:val="auto"/>
          <w:sz w:val="24"/>
          <w:szCs w:val="24"/>
        </w:rPr>
      </w:pPr>
      <w:bookmarkStart w:id="1204" w:name="_Toc277602524"/>
      <w:r w:rsidRPr="00011963">
        <w:rPr>
          <w:color w:val="auto"/>
          <w:sz w:val="24"/>
          <w:szCs w:val="24"/>
        </w:rPr>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3D5270">
        <w:rPr>
          <w:noProof/>
          <w:color w:val="auto"/>
          <w:sz w:val="24"/>
          <w:szCs w:val="24"/>
        </w:rPr>
        <w:t>23</w:t>
      </w:r>
      <w:r w:rsidR="001216AC" w:rsidRPr="00011963">
        <w:rPr>
          <w:color w:val="auto"/>
          <w:sz w:val="24"/>
          <w:szCs w:val="24"/>
        </w:rPr>
        <w:fldChar w:fldCharType="end"/>
      </w:r>
      <w:r w:rsidRPr="00011963">
        <w:rPr>
          <w:color w:val="auto"/>
          <w:sz w:val="24"/>
          <w:szCs w:val="24"/>
        </w:rPr>
        <w:t xml:space="preserve"> Respuestas de la pregunta 9</w:t>
      </w:r>
      <w:bookmarkEnd w:id="1204"/>
    </w:p>
    <w:p w:rsidR="00011963" w:rsidRPr="00011963" w:rsidRDefault="00011963" w:rsidP="00011963">
      <w:pPr>
        <w:spacing w:line="240" w:lineRule="auto"/>
      </w:pPr>
    </w:p>
    <w:p w:rsidR="00D75A80" w:rsidRDefault="00D75A80" w:rsidP="00291D0E">
      <w:r>
        <w:rPr>
          <w:noProof/>
          <w:lang w:val="en-US"/>
        </w:rPr>
        <w:drawing>
          <wp:inline distT="0" distB="0" distL="0" distR="0">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1049020"/>
                    </a:xfrm>
                    <a:prstGeom prst="rect">
                      <a:avLst/>
                    </a:prstGeom>
                  </pic:spPr>
                </pic:pic>
              </a:graphicData>
            </a:graphic>
          </wp:inline>
        </w:drawing>
      </w:r>
    </w:p>
    <w:p w:rsidR="00011963" w:rsidRDefault="00011963" w:rsidP="00011963">
      <w:pPr>
        <w:pStyle w:val="Ttulo4"/>
        <w:spacing w:line="240" w:lineRule="auto"/>
        <w:jc w:val="center"/>
      </w:pPr>
      <w:r w:rsidRPr="00855506">
        <w:t>Fuente: Encuesta realizada a empleados de la empresa Security Innovation.</w:t>
      </w:r>
    </w:p>
    <w:p w:rsidR="00D75A80" w:rsidRDefault="00D75A80" w:rsidP="00291D0E"/>
    <w:p w:rsidR="00E367E5" w:rsidRDefault="00E367E5" w:rsidP="00011963">
      <w:pPr>
        <w:pStyle w:val="Epgrafe"/>
        <w:keepNext/>
        <w:jc w:val="center"/>
        <w:rPr>
          <w:color w:val="auto"/>
          <w:sz w:val="24"/>
          <w:szCs w:val="24"/>
        </w:rPr>
      </w:pPr>
      <w:bookmarkStart w:id="1205" w:name="_Toc277602529"/>
    </w:p>
    <w:p w:rsidR="00011963" w:rsidRDefault="00011963" w:rsidP="00011963">
      <w:pPr>
        <w:pStyle w:val="Epgrafe"/>
        <w:keepNext/>
        <w:jc w:val="center"/>
        <w:rPr>
          <w:color w:val="auto"/>
          <w:sz w:val="24"/>
          <w:szCs w:val="24"/>
        </w:rPr>
      </w:pPr>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Pr="00011963">
        <w:rPr>
          <w:noProof/>
          <w:color w:val="auto"/>
          <w:sz w:val="24"/>
          <w:szCs w:val="24"/>
        </w:rPr>
        <w:t>5</w:t>
      </w:r>
      <w:r w:rsidR="001216AC" w:rsidRPr="00011963">
        <w:rPr>
          <w:color w:val="auto"/>
          <w:sz w:val="24"/>
          <w:szCs w:val="24"/>
        </w:rPr>
        <w:fldChar w:fldCharType="end"/>
      </w:r>
      <w:r w:rsidRPr="00011963">
        <w:rPr>
          <w:color w:val="auto"/>
          <w:sz w:val="24"/>
          <w:szCs w:val="24"/>
        </w:rPr>
        <w:t xml:space="preserve"> Respuestas de la pregunta 5</w:t>
      </w:r>
      <w:bookmarkEnd w:id="1205"/>
    </w:p>
    <w:p w:rsidR="00DA6BD8" w:rsidRPr="00DA6BD8" w:rsidRDefault="00DA6BD8" w:rsidP="00DA6BD8"/>
    <w:p w:rsidR="00D75A80" w:rsidRDefault="00D75A80" w:rsidP="00291D0E">
      <w:r>
        <w:rPr>
          <w:noProof/>
          <w:lang w:val="en-US"/>
        </w:rPr>
        <w:drawing>
          <wp:inline distT="0" distB="0" distL="0" distR="0">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0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24475" cy="3125470"/>
                    </a:xfrm>
                    <a:prstGeom prst="rect">
                      <a:avLst/>
                    </a:prstGeom>
                  </pic:spPr>
                </pic:pic>
              </a:graphicData>
            </a:graphic>
          </wp:inline>
        </w:drawing>
      </w:r>
    </w:p>
    <w:p w:rsidR="00DA6BD8" w:rsidRDefault="00DA6BD8" w:rsidP="00DA6BD8">
      <w:pPr>
        <w:pStyle w:val="Ttulo4"/>
        <w:spacing w:line="240" w:lineRule="auto"/>
        <w:jc w:val="center"/>
      </w:pPr>
      <w:r w:rsidRPr="00855506">
        <w:t>Fuente: Encuesta realizada a empleados de la empresa Security Innovation.</w:t>
      </w:r>
    </w:p>
    <w:p w:rsidR="00DA6BD8" w:rsidRDefault="00DA6BD8" w:rsidP="00291D0E"/>
    <w:p w:rsidR="00DA6BD8" w:rsidRDefault="002B26C4" w:rsidP="00291D0E">
      <w:r>
        <w:tab/>
        <w:t>En el gráfico anterior se muestra que el 100% considera que tanto mostrar un link con más información acerca del problema de seguridad como proveer reingeniería en el código fuente son bastante importantes.</w:t>
      </w:r>
    </w:p>
    <w:p w:rsidR="00DA6BD8" w:rsidRDefault="002B26C4" w:rsidP="00291D0E">
      <w:r>
        <w:tab/>
        <w:t>De igual forma se puede observar que el hecho de mostrar mensajes informa</w:t>
      </w:r>
      <w:r w:rsidR="00FF6FD7">
        <w:t>tivos en el ambiente integrado de desarrollo es importante. Por el 50% de los encuestados indica que poder mostrar dentro del ambiente integrado de desarrollo el contenido de la plataforma en línea TEAM Mentor sería un candidato importante.</w:t>
      </w:r>
    </w:p>
    <w:p w:rsidR="00FF6FD7" w:rsidRPr="00335EDB" w:rsidRDefault="00FF6FD7" w:rsidP="00291D0E"/>
    <w:p w:rsidR="00440CAF" w:rsidRPr="00440CAF" w:rsidRDefault="00440CAF" w:rsidP="00440CAF">
      <w:pPr>
        <w:pStyle w:val="Ttulo3"/>
        <w:rPr>
          <w:b/>
        </w:rPr>
      </w:pPr>
      <w:bookmarkStart w:id="1206" w:name="_Toc277602496"/>
      <w:r w:rsidRPr="00440CAF">
        <w:rPr>
          <w:b/>
        </w:rPr>
        <w:lastRenderedPageBreak/>
        <w:t>2.2.1</w:t>
      </w:r>
      <w:r>
        <w:rPr>
          <w:b/>
        </w:rPr>
        <w:t>0</w:t>
      </w:r>
      <w:r w:rsidRPr="00440CAF">
        <w:rPr>
          <w:b/>
        </w:rPr>
        <w:t xml:space="preserve"> Pregunta 1</w:t>
      </w:r>
      <w:r>
        <w:rPr>
          <w:b/>
        </w:rPr>
        <w:t>0</w:t>
      </w:r>
      <w:bookmarkEnd w:id="1206"/>
    </w:p>
    <w:p w:rsidR="00152F3F" w:rsidRPr="00152F3F" w:rsidRDefault="00950CF0" w:rsidP="00152F3F">
      <w:r>
        <w:tab/>
      </w:r>
      <w:r w:rsidR="00291D0E">
        <w:t>En general, ¿considera usted que creando un plugin para Visual Studio.NET con diagnóstico y solución de código enfocado en seguridad tendrá buena aceptación en la comunidad del desarrollo del software?</w:t>
      </w:r>
    </w:p>
    <w:p w:rsidR="00E34D05" w:rsidRDefault="00FF6FD7" w:rsidP="001E1436">
      <w:r>
        <w:tab/>
        <w:t xml:space="preserve">Es importante considerar la aceptación de la comunidad desarrolladora de software, especialmente cuando se trata de herramientas que se instalan dentro del ambiente integrado de desarrollo. Esta pregunta trata de </w:t>
      </w:r>
      <w:proofErr w:type="spellStart"/>
      <w:r>
        <w:t>concer</w:t>
      </w:r>
      <w:proofErr w:type="spellEnd"/>
      <w:r>
        <w:t xml:space="preserve"> el criterio de los interesados sobre si abría o no una buena aceptación por parte de la comunidad desarrolladora de software en la utilización del plugin.</w:t>
      </w:r>
    </w:p>
    <w:p w:rsidR="00FF6FD7" w:rsidRDefault="00FF6FD7" w:rsidP="001E1436">
      <w:r>
        <w:tab/>
        <w:t>La pregunta ha sido formulada de forma tal que se presentan dos opciones mutuamente excluyentes con los valores de Si y No. Como resultado, el 100% de los entrevistados considera que si abría una buena aceptación por parte de la industria en la adopción y utilización de la extensión de seguridad.</w:t>
      </w:r>
    </w:p>
    <w:p w:rsidR="00E34D05" w:rsidRDefault="00FF6FD7" w:rsidP="001E1436">
      <w:r>
        <w:tab/>
        <w:t>Debido a que el 100% de los encuestados ha brindado una respuesta positiva no se ha ilustrado tal comportamiento.</w:t>
      </w:r>
    </w:p>
    <w:p w:rsidR="00E34D05" w:rsidRDefault="00E34D05" w:rsidP="001E1436"/>
    <w:p w:rsidR="00E34D05" w:rsidRDefault="00E34D05" w:rsidP="001E1436"/>
    <w:p w:rsidR="00E34D05" w:rsidRDefault="00E34D05" w:rsidP="001E1436"/>
    <w:p w:rsidR="00FF6FD7" w:rsidRDefault="00FF6FD7" w:rsidP="001E1436"/>
    <w:p w:rsidR="00E34D05" w:rsidRDefault="00440CAF" w:rsidP="00440CAF">
      <w:pPr>
        <w:pStyle w:val="Ttulo1"/>
      </w:pPr>
      <w:bookmarkStart w:id="1207" w:name="_Toc277602497"/>
      <w:commentRangeStart w:id="1208"/>
      <w:r>
        <w:lastRenderedPageBreak/>
        <w:t>3. Aportes</w:t>
      </w:r>
      <w:bookmarkEnd w:id="1207"/>
      <w:commentRangeEnd w:id="1208"/>
      <w:r w:rsidR="00E77A2A">
        <w:rPr>
          <w:rStyle w:val="Refdecomentario"/>
          <w:rFonts w:eastAsiaTheme="minorEastAsia" w:cstheme="minorBidi"/>
          <w:b w:val="0"/>
          <w:bCs w:val="0"/>
          <w:color w:val="auto"/>
          <w:lang w:eastAsia="en-US"/>
        </w:rPr>
        <w:commentReference w:id="1208"/>
      </w:r>
    </w:p>
    <w:p w:rsidR="00E34D05" w:rsidRDefault="00E34D05" w:rsidP="001E1436"/>
    <w:p w:rsidR="00E34D05" w:rsidRDefault="00E34D05" w:rsidP="001E1436"/>
    <w:p w:rsidR="00E34D05" w:rsidRDefault="00E34D05" w:rsidP="001E1436"/>
    <w:p w:rsidR="00E34D05" w:rsidRDefault="00E34D05" w:rsidP="001E1436"/>
    <w:p w:rsidR="00E34D05" w:rsidRDefault="00E34D05" w:rsidP="001E1436"/>
    <w:p w:rsidR="00E34D05" w:rsidRDefault="00E34D05" w:rsidP="001E1436"/>
    <w:p w:rsidR="00E34D05" w:rsidRDefault="00E34D05"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1E1436" w:rsidRDefault="001E1436" w:rsidP="001E1436"/>
    <w:p w:rsidR="00F4711E" w:rsidRDefault="00F4711E" w:rsidP="001E1436">
      <w:pPr>
        <w:pStyle w:val="Ttulo1"/>
        <w:jc w:val="right"/>
      </w:pPr>
    </w:p>
    <w:p w:rsidR="00F4711E" w:rsidRDefault="00F4711E" w:rsidP="00F4711E"/>
    <w:p w:rsidR="001E1436" w:rsidRDefault="00617FF7" w:rsidP="00F4711E">
      <w:pPr>
        <w:pStyle w:val="Ttulo1"/>
      </w:pPr>
      <w:bookmarkStart w:id="1209" w:name="_Toc277602498"/>
      <w:r>
        <w:lastRenderedPageBreak/>
        <w:t>CONCLUSIONES</w:t>
      </w:r>
      <w:bookmarkEnd w:id="1209"/>
    </w:p>
    <w:p w:rsidR="00617FF7" w:rsidRDefault="00EC0B05" w:rsidP="001E1436">
      <w:pPr>
        <w:rPr>
          <w:lang w:val="es-ES"/>
        </w:rPr>
      </w:pPr>
      <w:r>
        <w:tab/>
        <w:t xml:space="preserve">Lewis </w:t>
      </w:r>
      <w:proofErr w:type="spellStart"/>
      <w:r>
        <w:t>Mumford</w:t>
      </w:r>
      <w:proofErr w:type="spellEnd"/>
      <w:r>
        <w:t xml:space="preserve">, historiador, sociólogo, filósofo de tecnología y crítico de literatura expresó </w:t>
      </w:r>
      <w:r>
        <w:rPr>
          <w:lang w:val="es-ES"/>
        </w:rPr>
        <w:t>que “D</w:t>
      </w:r>
      <w:r w:rsidRPr="00EC0B05">
        <w:rPr>
          <w:lang w:val="es-ES"/>
        </w:rPr>
        <w:t>etrás de todos los grandes inventos materiales del último siglo y medio no había sólo un largo desarrollo de la técnica; había también un cambio de mentalidad.</w:t>
      </w:r>
      <w:r>
        <w:rPr>
          <w:lang w:val="es-ES"/>
        </w:rPr>
        <w:t xml:space="preserve">”. En esta frase </w:t>
      </w:r>
      <w:r w:rsidR="006B5AB3">
        <w:rPr>
          <w:lang w:val="es-ES"/>
        </w:rPr>
        <w:t>se expresa cuan importante es el cambio de mentalidad por adoptar y comprender necesidades emergentes, ideas innovadoras y cambios de paradigmas, especialmente en una rama de las ciencias como es la computación.</w:t>
      </w:r>
    </w:p>
    <w:p w:rsidR="006B5AB3" w:rsidRDefault="006B5AB3" w:rsidP="001E1436">
      <w:pPr>
        <w:rPr>
          <w:lang w:val="es-ES"/>
        </w:rPr>
      </w:pPr>
      <w:r>
        <w:rPr>
          <w:lang w:val="es-ES"/>
        </w:rPr>
        <w:tab/>
        <w:t xml:space="preserve">En su libro </w:t>
      </w:r>
      <w:proofErr w:type="spellStart"/>
      <w:r>
        <w:rPr>
          <w:lang w:val="es-ES"/>
        </w:rPr>
        <w:t>Trillions</w:t>
      </w:r>
      <w:proofErr w:type="spellEnd"/>
      <w:r>
        <w:rPr>
          <w:lang w:val="es-ES"/>
        </w:rPr>
        <w:t xml:space="preserve">, </w:t>
      </w:r>
      <w:proofErr w:type="spellStart"/>
      <w:r>
        <w:rPr>
          <w:lang w:val="es-ES"/>
        </w:rPr>
        <w:t>Thriving</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Emerging</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Ecology</w:t>
      </w:r>
      <w:proofErr w:type="spellEnd"/>
      <w:r w:rsidR="007D0689">
        <w:rPr>
          <w:lang w:val="es-ES"/>
        </w:rPr>
        <w:t xml:space="preserve"> los autores </w:t>
      </w:r>
      <w:r>
        <w:rPr>
          <w:lang w:val="es-ES"/>
        </w:rPr>
        <w:t xml:space="preserve">Lucas, </w:t>
      </w:r>
      <w:proofErr w:type="spellStart"/>
      <w:r>
        <w:rPr>
          <w:lang w:val="es-ES"/>
        </w:rPr>
        <w:t>Ballay</w:t>
      </w:r>
      <w:proofErr w:type="spellEnd"/>
      <w:r>
        <w:rPr>
          <w:lang w:val="es-ES"/>
        </w:rPr>
        <w:t xml:space="preserve"> y </w:t>
      </w:r>
      <w:proofErr w:type="spellStart"/>
      <w:r>
        <w:rPr>
          <w:lang w:val="es-ES"/>
        </w:rPr>
        <w:t>McManus</w:t>
      </w:r>
      <w:proofErr w:type="spellEnd"/>
      <w:r>
        <w:rPr>
          <w:lang w:val="es-ES"/>
        </w:rPr>
        <w:t xml:space="preserve"> indican que</w:t>
      </w:r>
      <w:del w:id="1210" w:author="Laica" w:date="2014-11-23T20:40:00Z">
        <w:r w:rsidDel="00E77A2A">
          <w:rPr>
            <w:lang w:val="es-ES"/>
          </w:rPr>
          <w:delText xml:space="preserve"> </w:delText>
        </w:r>
      </w:del>
      <w:r>
        <w:rPr>
          <w:lang w:val="es-ES"/>
        </w:rPr>
        <w:t>:</w:t>
      </w:r>
    </w:p>
    <w:p w:rsidR="006B5AB3" w:rsidRDefault="006B5AB3" w:rsidP="007D5FB0">
      <w:pPr>
        <w:spacing w:line="360" w:lineRule="auto"/>
        <w:rPr>
          <w:lang w:val="es-ES"/>
        </w:rPr>
      </w:pPr>
      <w:r>
        <w:rPr>
          <w:lang w:val="es-ES"/>
        </w:rPr>
        <w:tab/>
        <w:t xml:space="preserve">Hay un punto de vista - generalmente llamado “determinismo </w:t>
      </w:r>
      <w:r>
        <w:rPr>
          <w:lang w:val="es-ES"/>
        </w:rPr>
        <w:tab/>
        <w:t xml:space="preserve">tecnológico” – que esencialmente dice que cada ruptura tecnológica </w:t>
      </w:r>
      <w:r>
        <w:rPr>
          <w:lang w:val="es-ES"/>
        </w:rPr>
        <w:tab/>
        <w:t>inexorablemente guía a la próxima. Una vez que</w:t>
      </w:r>
      <w:r w:rsidR="008630AE">
        <w:rPr>
          <w:lang w:val="es-ES"/>
        </w:rPr>
        <w:t xml:space="preserve"> tuvimos las bombillas,</w:t>
      </w:r>
      <w:r>
        <w:rPr>
          <w:lang w:val="es-ES"/>
        </w:rPr>
        <w:t xml:space="preserve"> </w:t>
      </w:r>
      <w:r w:rsidR="008630AE">
        <w:rPr>
          <w:lang w:val="es-ES"/>
        </w:rPr>
        <w:tab/>
      </w:r>
      <w:r>
        <w:rPr>
          <w:lang w:val="es-ES"/>
        </w:rPr>
        <w:t xml:space="preserve">inevitablemente </w:t>
      </w:r>
      <w:r w:rsidR="008630AE">
        <w:rPr>
          <w:lang w:val="es-ES"/>
        </w:rPr>
        <w:t xml:space="preserve">tuvimos que </w:t>
      </w:r>
      <w:r>
        <w:rPr>
          <w:lang w:val="es-ES"/>
        </w:rPr>
        <w:t>tropezar con los tubos al vacío.</w:t>
      </w:r>
      <w:r w:rsidR="008630AE">
        <w:rPr>
          <w:lang w:val="es-ES"/>
        </w:rPr>
        <w:t xml:space="preserve"> Cuando</w:t>
      </w:r>
      <w:r>
        <w:rPr>
          <w:lang w:val="es-ES"/>
        </w:rPr>
        <w:t xml:space="preserve"> </w:t>
      </w:r>
      <w:r w:rsidR="008630AE">
        <w:rPr>
          <w:lang w:val="es-ES"/>
        </w:rPr>
        <w:tab/>
      </w:r>
      <w:r>
        <w:rPr>
          <w:lang w:val="es-ES"/>
        </w:rPr>
        <w:t xml:space="preserve">nos dimos cuenta de lo que podían hacer, rápidamente fuimos </w:t>
      </w:r>
      <w:r w:rsidR="008630AE">
        <w:rPr>
          <w:lang w:val="es-ES"/>
        </w:rPr>
        <w:tab/>
      </w:r>
      <w:r>
        <w:rPr>
          <w:lang w:val="es-ES"/>
        </w:rPr>
        <w:t>guiados a los transistores y los</w:t>
      </w:r>
      <w:r w:rsidR="0079695C">
        <w:rPr>
          <w:lang w:val="es-ES"/>
        </w:rPr>
        <w:t xml:space="preserve"> </w:t>
      </w:r>
      <w:r>
        <w:rPr>
          <w:lang w:val="es-ES"/>
        </w:rPr>
        <w:t>circuitos integrados y</w:t>
      </w:r>
      <w:r w:rsidR="0079695C">
        <w:rPr>
          <w:lang w:val="es-ES"/>
        </w:rPr>
        <w:t xml:space="preserve"> </w:t>
      </w:r>
      <w:r>
        <w:rPr>
          <w:lang w:val="es-ES"/>
        </w:rPr>
        <w:t xml:space="preserve">los </w:t>
      </w:r>
      <w:r w:rsidR="008630AE">
        <w:rPr>
          <w:lang w:val="es-ES"/>
        </w:rPr>
        <w:tab/>
      </w:r>
      <w:r>
        <w:rPr>
          <w:lang w:val="es-ES"/>
        </w:rPr>
        <w:t xml:space="preserve">microprocesadores </w:t>
      </w:r>
      <w:r w:rsidR="008630AE">
        <w:rPr>
          <w:lang w:val="es-ES"/>
        </w:rPr>
        <w:tab/>
      </w:r>
      <w:r>
        <w:rPr>
          <w:lang w:val="es-ES"/>
        </w:rPr>
        <w:t xml:space="preserve">no se quedaron atrás. Este proceso </w:t>
      </w:r>
      <w:r w:rsidR="008630AE">
        <w:rPr>
          <w:lang w:val="es-ES"/>
        </w:rPr>
        <w:t xml:space="preserve">– sigue el </w:t>
      </w:r>
      <w:r w:rsidR="008630AE">
        <w:rPr>
          <w:lang w:val="es-ES"/>
        </w:rPr>
        <w:tab/>
        <w:t xml:space="preserve">argumento- es esencialmente automático, con cada pieza del </w:t>
      </w:r>
      <w:r w:rsidR="008630AE">
        <w:rPr>
          <w:lang w:val="es-ES"/>
        </w:rPr>
        <w:tab/>
        <w:t xml:space="preserve">dominó inevitablemente golpeando a la próxima, mientras somos </w:t>
      </w:r>
      <w:r w:rsidR="008630AE">
        <w:rPr>
          <w:lang w:val="es-ES"/>
        </w:rPr>
        <w:tab/>
        <w:t>guiados hacia un futuro desconocido pero predeterminado.</w:t>
      </w:r>
    </w:p>
    <w:p w:rsidR="008630AE" w:rsidRDefault="008630AE" w:rsidP="007D5FB0">
      <w:pPr>
        <w:spacing w:line="360" w:lineRule="auto"/>
        <w:rPr>
          <w:lang w:val="es-ES"/>
        </w:rPr>
      </w:pPr>
      <w:r>
        <w:rPr>
          <w:lang w:val="es-ES"/>
        </w:rPr>
        <w:tab/>
        <w:t xml:space="preserve">Nosotros no estamos seguros si llegaremos tan lejos, pero ciertamente </w:t>
      </w:r>
      <w:r w:rsidR="0079695C">
        <w:rPr>
          <w:lang w:val="es-ES"/>
        </w:rPr>
        <w:tab/>
      </w:r>
      <w:r>
        <w:rPr>
          <w:lang w:val="es-ES"/>
        </w:rPr>
        <w:t>es el caso que cada era tecnológica</w:t>
      </w:r>
      <w:r w:rsidR="0079695C">
        <w:rPr>
          <w:lang w:val="es-ES"/>
        </w:rPr>
        <w:t xml:space="preserve"> establece las estaciones para la </w:t>
      </w:r>
      <w:r w:rsidR="0079695C">
        <w:rPr>
          <w:lang w:val="es-ES"/>
        </w:rPr>
        <w:tab/>
        <w:t>próxima. (p. 2).</w:t>
      </w:r>
    </w:p>
    <w:p w:rsidR="0079695C" w:rsidRDefault="0079695C" w:rsidP="007D5FB0">
      <w:pPr>
        <w:spacing w:line="360" w:lineRule="auto"/>
        <w:rPr>
          <w:lang w:val="es-ES"/>
        </w:rPr>
      </w:pPr>
    </w:p>
    <w:p w:rsidR="0008535A" w:rsidRDefault="0079695C" w:rsidP="0079695C">
      <w:pPr>
        <w:rPr>
          <w:lang w:val="es-ES"/>
        </w:rPr>
      </w:pPr>
      <w:r>
        <w:rPr>
          <w:lang w:val="es-ES"/>
        </w:rPr>
        <w:lastRenderedPageBreak/>
        <w:t xml:space="preserve">Fundamentalmente la investigación presentada en este documento en conjunto con el prototipo funcional </w:t>
      </w:r>
      <w:proofErr w:type="gramStart"/>
      <w:r>
        <w:rPr>
          <w:lang w:val="es-ES"/>
        </w:rPr>
        <w:t>están</w:t>
      </w:r>
      <w:proofErr w:type="gramEnd"/>
      <w:r>
        <w:rPr>
          <w:lang w:val="es-ES"/>
        </w:rPr>
        <w:t xml:space="preserve"> fuertemente ligadas con el punto de vista de los autores mencionado anteriormente. </w:t>
      </w:r>
    </w:p>
    <w:p w:rsidR="0079695C" w:rsidRDefault="0008535A" w:rsidP="0079695C">
      <w:pPr>
        <w:rPr>
          <w:lang w:val="es-ES"/>
        </w:rPr>
      </w:pPr>
      <w:r>
        <w:rPr>
          <w:lang w:val="es-ES"/>
        </w:rPr>
        <w:tab/>
      </w:r>
      <w:r w:rsidR="0079695C">
        <w:rPr>
          <w:lang w:val="es-ES"/>
        </w:rPr>
        <w:t xml:space="preserve">En el campo de la seguridad informática también vemos un patrón similar, </w:t>
      </w:r>
      <w:r>
        <w:rPr>
          <w:lang w:val="es-ES"/>
        </w:rPr>
        <w:t xml:space="preserve">inicialmente la preocupación para los </w:t>
      </w:r>
      <w:r w:rsidR="0079695C">
        <w:rPr>
          <w:lang w:val="es-ES"/>
        </w:rPr>
        <w:t>negocios consistía en adquirir software antivirus, luego el enfoque proponía invertir en proteger la capa de red hasta que se ha llegado a una era de la seguridad desde la perspectiva de las aplicaciones.</w:t>
      </w:r>
    </w:p>
    <w:p w:rsidR="0079695C" w:rsidRDefault="0079695C" w:rsidP="0079695C">
      <w:pPr>
        <w:rPr>
          <w:lang w:val="es-ES"/>
        </w:rPr>
      </w:pPr>
      <w:r>
        <w:rPr>
          <w:lang w:val="es-ES"/>
        </w:rPr>
        <w:tab/>
        <w:t>El software inseguro está debilitando la infraestructura tecnológica, generando pérdidas millonarias a empresas y perjudicando a usuarios finales.</w:t>
      </w:r>
    </w:p>
    <w:p w:rsidR="0079695C" w:rsidRDefault="0079695C" w:rsidP="0079695C">
      <w:pPr>
        <w:rPr>
          <w:lang w:val="es-ES"/>
        </w:rPr>
      </w:pPr>
      <w:r>
        <w:rPr>
          <w:lang w:val="es-ES"/>
        </w:rPr>
        <w:tab/>
        <w:t>El prototipo funcional de un plugin para Visual Studio .NET que permita realizar análisis estático de código fuente busca fundamentalmente poder facultar a los ingenieros a desarrollar software seguro.</w:t>
      </w:r>
      <w:r w:rsidR="007D5FB0">
        <w:rPr>
          <w:lang w:val="es-ES"/>
        </w:rPr>
        <w:t xml:space="preserve"> Por medio del enfoque disruptivo de los</w:t>
      </w:r>
      <w:r>
        <w:rPr>
          <w:lang w:val="es-ES"/>
        </w:rPr>
        <w:t xml:space="preserve"> modelos convencional</w:t>
      </w:r>
      <w:r w:rsidR="007D5FB0">
        <w:rPr>
          <w:lang w:val="es-ES"/>
        </w:rPr>
        <w:t xml:space="preserve">es, </w:t>
      </w:r>
      <w:r>
        <w:rPr>
          <w:lang w:val="es-ES"/>
        </w:rPr>
        <w:t>se adopta de forma temprana la plataforma de compilación Roslyn en el marco de la compilación del código f</w:t>
      </w:r>
      <w:r w:rsidR="007D5FB0">
        <w:rPr>
          <w:lang w:val="es-ES"/>
        </w:rPr>
        <w:t>uente como servicio.</w:t>
      </w:r>
    </w:p>
    <w:p w:rsidR="007D5FB0" w:rsidRDefault="007D5FB0" w:rsidP="0079695C">
      <w:pPr>
        <w:rPr>
          <w:lang w:val="es-ES"/>
        </w:rPr>
      </w:pPr>
      <w:r>
        <w:rPr>
          <w:lang w:val="es-ES"/>
        </w:rPr>
        <w:tab/>
        <w:t>La plataforma de compilación Roslyn, como se ha mencionado anteriormente, abre la puerta a investigaciones modernas en la creación de herramientas para la productividad y la eficiencia del código fuente y  sin lugar a dudas para proponer nuevos modelos que permitan desarrollar aplicaciones que sean resistentes a ataques informáticos comunes.</w:t>
      </w:r>
    </w:p>
    <w:p w:rsidR="007D5FB0" w:rsidRDefault="007D5FB0" w:rsidP="0079695C">
      <w:pPr>
        <w:rPr>
          <w:lang w:val="es-ES"/>
        </w:rPr>
      </w:pPr>
    </w:p>
    <w:p w:rsidR="0079695C" w:rsidRDefault="0079695C" w:rsidP="0079695C">
      <w:pPr>
        <w:spacing w:line="360" w:lineRule="auto"/>
      </w:pPr>
    </w:p>
    <w:p w:rsidR="0008535A" w:rsidRDefault="0008535A" w:rsidP="001E1436">
      <w:r>
        <w:lastRenderedPageBreak/>
        <w:tab/>
        <w:t>En principio</w:t>
      </w:r>
      <w:r w:rsidR="00077F7A">
        <w:t>,</w:t>
      </w:r>
      <w:r>
        <w:t xml:space="preserve"> la elaboración del análisis FODA donde se han podido identificar las fortalezas, oportunidades, debilidades y amenazas para el proyecto ha sido fundamental, pues constituyen los pilares del problema a resolver. La identificación de estos elementos permite que haya una mejor visibilidad del problema en cuestión, tomando ventaja de las oportunidades competitivas que la empresa tiene en el mercado y permitiendo identificar aquellas áreas de mejora continua que permite a su vez que se creen mejores aplicaciones para solventar alguna necesidad de negocio.</w:t>
      </w:r>
    </w:p>
    <w:p w:rsidR="00617FF7" w:rsidRDefault="0008535A" w:rsidP="001E1436">
      <w:r>
        <w:t xml:space="preserve"> </w:t>
      </w:r>
      <w:r w:rsidR="00077F7A">
        <w:tab/>
        <w:t>En la elaboración del prototipo funcional propuesto se han tomado en consideración todos los aspectos identificados dentro del análisis FODA, de forma tal que esta herramienta ha sido fundamental en esta investigación, pues permite fijar una hoja de ruta sobre el curso de acción en la elaboración del prototipo funcional.</w:t>
      </w:r>
    </w:p>
    <w:p w:rsidR="00077F7A" w:rsidRDefault="00791ED0" w:rsidP="001E1436">
      <w:r>
        <w:tab/>
      </w:r>
      <w:r w:rsidR="001972E2">
        <w:t xml:space="preserve">Es importante recalcar que en la investigación que se ha realizado, la innovación tecnológica ha jugado un papel crucial. No solamente el tema de seguridad informática desde la perspectiva del desarrollo de software, misma que ha tomado gran fuerza en los últimos años, </w:t>
      </w:r>
      <w:r w:rsidR="008443DE">
        <w:t>p</w:t>
      </w:r>
      <w:r w:rsidR="001972E2">
        <w:t>ero también el enfoque que se ha propuesto para mitigar riesgos de seguridad en el código fuente desde el momento en que estos son creados.</w:t>
      </w:r>
    </w:p>
    <w:p w:rsidR="001972E2" w:rsidRDefault="001972E2" w:rsidP="001E1436">
      <w:r>
        <w:tab/>
        <w:t xml:space="preserve">Los objetivos planteados se han podido cumplir de forma satisfactoria. En el prototipo funcional se han implementado las diferentes estaciones del ciclo del desarrollo de software, teniendo un prototipo funcional que se puede instalar en un ambiente que dependa que contenga Visual Studio .NET 2012 o </w:t>
      </w:r>
      <w:r>
        <w:lastRenderedPageBreak/>
        <w:t>posterior. En cada una de las etapas del proceso del desarrollo de software se han elaborado actividades indispensables, siguiendo las mejores prácticas</w:t>
      </w:r>
      <w:del w:id="1211" w:author="Laica" w:date="2014-11-23T20:42:00Z">
        <w:r w:rsidDel="00E77A2A">
          <w:delText xml:space="preserve"> </w:delText>
        </w:r>
      </w:del>
      <w:r>
        <w:t>, a fin de elaborar un prototipo funcional de una extensión de seguridad que cumple con los objetivos establecidos y que genera valor agregado en la ardua tarea del desarrollo seguro del software.</w:t>
      </w:r>
    </w:p>
    <w:p w:rsidR="001972E2" w:rsidRDefault="001972E2" w:rsidP="001E1436">
      <w:r>
        <w:tab/>
      </w:r>
      <w:r w:rsidR="008443DE">
        <w:t>Se ha realizado por lo tanto, un estudio profundo de algunas de las vulnerabilidades más comunes que se encuentran en el software, mismas que día a día son explotadas por usuarios maliciosos a fin de perpetrar alguna actividad ilícita. Los encabezados de los diarios internacionales, blogs, foros, revistas digitales y diversos recursos en línea son un testigo confiable de este esquema, donde miles de organizaciones se ven afectadas periódicamente.</w:t>
      </w:r>
    </w:p>
    <w:p w:rsidR="008443DE" w:rsidRDefault="008443DE" w:rsidP="001E1436">
      <w:r>
        <w:tab/>
        <w:t>Comprender los riesgos de seguridad propuestos en este documento y la elaboración de una extensión de seguridad para el entorno integrado de desarrollo Visual Studio .NET permite brindar ese valor agregado en el momento de desarrollar aplicaciones. Se comprende por lo tanto que a pesar de que las plataformas de desarrollo de software, como lo es Visual Studio .NET en este caso, no presentan un modelo para ayudar al desarrollador a evitar escribir código fuente vulnerable</w:t>
      </w:r>
      <w:r w:rsidR="00E206C1">
        <w:t xml:space="preserve"> de forma intrínseca, si permite un modelo extensible donde la innovación e investigación en áreas diversas permite que se desarrollen componentes a la medida para solucionar un problema específicos.</w:t>
      </w:r>
    </w:p>
    <w:p w:rsidR="00617FF7" w:rsidRDefault="00E206C1" w:rsidP="001E1436">
      <w:r>
        <w:tab/>
        <w:t xml:space="preserve">Una de las ventajas competitivas que ofrece el plugin de seguridad es que las vulnerabilidades establecidas son identificadas en el preciso momento </w:t>
      </w:r>
      <w:r>
        <w:lastRenderedPageBreak/>
        <w:t>en que el desarrollador las introduce como parte de las actividades de programación. Existe por lo tanto una retroalimentación en tiempo real dentro del ambiente donde principalmente el desarrollador es alertado, por medio de mensajes concretos, que existe código inseguro. Luego se le brinda la opción de que el permita que el plugin haga una refactorización del código fuente y le provea una solución al problema.</w:t>
      </w:r>
    </w:p>
    <w:p w:rsidR="00E206C1" w:rsidRDefault="00E206C1" w:rsidP="001E1436">
      <w:r>
        <w:tab/>
        <w:t>Este proceso de concientización ayuda considerablemente a que si existe desconocimiento de parte del desarrollador en cuanto a las vulnerabilidades en el código fuente, éste pueda comprender el verdadero riesgo y así evitar introducir estos errores en futuras aplicaciones que el desarrolle.</w:t>
      </w:r>
    </w:p>
    <w:p w:rsidR="00E206C1" w:rsidRDefault="00E206C1" w:rsidP="001E1436">
      <w:r>
        <w:tab/>
        <w:t xml:space="preserve">La utilización de la plataforma de compilación Roslyn, la cual ha permitido extender las actividades que se realizan cuando el código fuente es compilado juega un papel fundamental en el momento de extender un ambiente integrado. A pesar de ser un proyecto relativamente nuevo introducido por Microsoft, es claro observar que existe un camino muy prometedor en </w:t>
      </w:r>
      <w:r w:rsidR="00EB7B0C">
        <w:t>la investigación y elaboración de herramientas para mejorar la calidad del software.</w:t>
      </w:r>
    </w:p>
    <w:p w:rsidR="00EB7B0C" w:rsidRDefault="00EB7B0C" w:rsidP="001E1436">
      <w:r>
        <w:tab/>
        <w:t xml:space="preserve">Esta </w:t>
      </w:r>
      <w:r w:rsidR="000C7C61">
        <w:t>extensión</w:t>
      </w:r>
      <w:r>
        <w:t xml:space="preserve"> de seguridad propone un modelo simple de instalación lo cual faculta a que la empresa Security </w:t>
      </w:r>
      <w:proofErr w:type="spellStart"/>
      <w:r>
        <w:t>Innovation</w:t>
      </w:r>
      <w:proofErr w:type="spellEnd"/>
      <w:r>
        <w:t xml:space="preserve"> lo comercialice fácilmente. Además la integración con los demás productos de la empresa es de suma importancia pues permite que los demás productos sean conocidos por los desarrolladores. Cada vez que la extensión de seguridad encuentra un patrón </w:t>
      </w:r>
      <w:r>
        <w:lastRenderedPageBreak/>
        <w:t>de código fuente vulnerable, le provee al usuario un vínculo a la base de datos de conocimiento TEAM Mentor, la cual brinda más información por medio de artículos concretos para comprender mejor estas vulnerabilidades y conocer de antemano el impacto que tienen para la industria.</w:t>
      </w:r>
    </w:p>
    <w:p w:rsidR="00EB7B0C" w:rsidRDefault="00EB7B0C" w:rsidP="001E1436">
      <w:r>
        <w:tab/>
        <w:t>El proceso de pruebas unitarias permitió detectar que no existen problemas de lógica en los diferentes módulos ya que todas la</w:t>
      </w:r>
      <w:ins w:id="1212" w:author="Laica" w:date="2014-11-23T20:43:00Z">
        <w:r w:rsidR="00E77A2A">
          <w:t>s</w:t>
        </w:r>
      </w:ins>
      <w:r>
        <w:t xml:space="preserve"> posibles rutas del código en su mayoría han sido verificadas. En la elaboración de las pruebas funcionales se han utilizado aplicaciones de software  hechas vulnerables a propósito (con fines educativos) y donde se ha podido validar que el plugin para Visual Studio ha detectado las vulnerabilidades establecidas en este documento.</w:t>
      </w:r>
    </w:p>
    <w:p w:rsidR="00617FF7" w:rsidRDefault="00170CD3" w:rsidP="001E1436">
      <w:r>
        <w:tab/>
        <w:t xml:space="preserve">Apoyando el pensamiento del físico danés Niels Bohr que apropósito del futuro indicaba que “Es difícil hacer predicciones, especialmente </w:t>
      </w:r>
      <w:r w:rsidR="00F643E8">
        <w:t>si se trata del futuro</w:t>
      </w:r>
      <w:r>
        <w:t>”</w:t>
      </w:r>
      <w:r w:rsidR="00F643E8">
        <w:rPr>
          <w:rStyle w:val="Refdenotaalpie"/>
        </w:rPr>
        <w:footnoteReference w:id="15"/>
      </w:r>
      <w:r w:rsidR="00F643E8">
        <w:t xml:space="preserve"> se concluye en que esta tendencia también se aplica a la disciplina de la computación. No obstante la proliferación de redes bajo el protocolo W</w:t>
      </w:r>
      <w:r w:rsidR="000C7C61">
        <w:t>i-Fi</w:t>
      </w:r>
      <w:r w:rsidR="00F643E8">
        <w:t>, el aumento desmedido de dispositivos móviles y una plena confianza del usuario en realizar transacciones por medio del servicio de Internet, exige que haya una mejora en temas de seguridad donde ellos se sientan seguros al realizar transacciones desde la comodidad de su hogar.</w:t>
      </w:r>
    </w:p>
    <w:p w:rsidR="00617FF7" w:rsidRDefault="00F643E8" w:rsidP="001E1436">
      <w:r>
        <w:tab/>
        <w:t xml:space="preserve">Afortunadamente la personalización y extensión de los ambientes de desarrollo, característica innata de estos entornos, permite que la industria elabore componentes como el presentado en esta investigación para mejorar </w:t>
      </w:r>
      <w:r>
        <w:lastRenderedPageBreak/>
        <w:t xml:space="preserve">la calidad de las aplicaciones que se desarrollan. A si mismo permiten que exista investigación y desarrollo de </w:t>
      </w:r>
      <w:r w:rsidR="0060622A">
        <w:t>herramientas que ayuden al ser humano a tener una mejor calidad de vida.</w:t>
      </w:r>
    </w:p>
    <w:p w:rsidR="0060622A" w:rsidRDefault="0060622A"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617FF7" w:rsidRDefault="00617FF7" w:rsidP="001E1436"/>
    <w:p w:rsidR="00A71EF5" w:rsidRDefault="00A71EF5" w:rsidP="001E1436"/>
    <w:p w:rsidR="006A7743" w:rsidRDefault="006A7743" w:rsidP="001E1436"/>
    <w:p w:rsidR="006A7743" w:rsidRDefault="006A7743" w:rsidP="001E1436"/>
    <w:p w:rsidR="006A7743" w:rsidRDefault="006A7743" w:rsidP="001E1436"/>
    <w:p w:rsidR="00617FF7" w:rsidRDefault="00617FF7" w:rsidP="003B729D">
      <w:pPr>
        <w:pStyle w:val="Ttulo1"/>
      </w:pPr>
      <w:bookmarkStart w:id="1215" w:name="_Toc277602499"/>
      <w:r>
        <w:lastRenderedPageBreak/>
        <w:t>RECOMENDACIONES</w:t>
      </w:r>
      <w:bookmarkEnd w:id="1215"/>
    </w:p>
    <w:p w:rsidR="00617FF7" w:rsidRDefault="006A7743" w:rsidP="001E1436">
      <w:r>
        <w:tab/>
        <w:t>Aún cuando esta investigación y el prototipo funcional propuesto cumplen con los objetivos pactados a fin de brindar una solución a</w:t>
      </w:r>
      <w:r w:rsidR="00D6469B">
        <w:t xml:space="preserve"> los</w:t>
      </w:r>
      <w:r>
        <w:t xml:space="preserve"> problema de la seguridad en el software, se hacen algunas recomendaciones a </w:t>
      </w:r>
      <w:r w:rsidR="00B758F4">
        <w:t xml:space="preserve">con propósito </w:t>
      </w:r>
      <w:r>
        <w:t>de buscar oportunidad de mejora en el desarrollo actual y fijar una hoja de ruta en el futuro del análisis estático de código.</w:t>
      </w:r>
    </w:p>
    <w:p w:rsidR="00D6469B" w:rsidRDefault="00D6469B" w:rsidP="001E1436">
      <w:r>
        <w:tab/>
        <w:t xml:space="preserve">Es importante considerar que el software evoluciona y es necesario proporcionar algunas observaciones para continuar mejorando la extensión de seguridad y de esta forma considerar una adaptación sencilla a futuros requerimientos. </w:t>
      </w:r>
    </w:p>
    <w:p w:rsidR="00CC0798" w:rsidRDefault="00D6469B" w:rsidP="001E1436">
      <w:r>
        <w:tab/>
        <w:t>El profesor Hiroshi Ishii del Instituto Tecnológico de Massachusetts (MIT por sus siglas en inglés) afirma</w:t>
      </w:r>
      <w:r w:rsidR="00372382">
        <w:t xml:space="preserve"> que</w:t>
      </w:r>
      <w:r>
        <w:t>: “Las tecnologías se vuelven obsoletas en un año, las aplicaciones se reemplazan en 10 años, pero una visión fuerte sobrevivirá por más de 100 años.”</w:t>
      </w:r>
      <w:r w:rsidR="000979DB">
        <w:t>. Esa visión fuerte es la que se evoca en esta investigación con el objetivo de proporcionar una herramienta a desarrolladores que les permita desarrollar aplicaciones de software más seguras.</w:t>
      </w:r>
    </w:p>
    <w:p w:rsidR="00222972" w:rsidRDefault="002C4075" w:rsidP="00F454F3">
      <w:pPr>
        <w:pStyle w:val="Prrafodelista"/>
        <w:numPr>
          <w:ilvl w:val="0"/>
          <w:numId w:val="45"/>
        </w:numPr>
      </w:pPr>
      <w:r>
        <w:t xml:space="preserve">Aumentar el espectro del diagnóstico por cada vulnerabilidad: Los usuarios maliciosos manipulan los datos de entrada a fin de explotar alguna vulnerabilidad existente en el software. Desafortunadamente son muchas las fuentes de entrada de datos en una aplicación. Estas fuentes de entrada de datos se le denominan fuentes no confiables ya </w:t>
      </w:r>
      <w:r>
        <w:lastRenderedPageBreak/>
        <w:t>que por defecto la aplicación</w:t>
      </w:r>
      <w:r w:rsidR="00B23601">
        <w:t xml:space="preserve"> y la plataforma de desarrollo</w:t>
      </w:r>
      <w:r>
        <w:t xml:space="preserve"> no puede</w:t>
      </w:r>
      <w:r w:rsidR="00B23601">
        <w:t>n</w:t>
      </w:r>
      <w:r>
        <w:t xml:space="preserve"> garantizar que los datos ingresados son confiables puesto que provienen de muchos lugares. Dentro de estas fuentes figuran las cajas de texto para realizar búsquedas donde el usuario introduce el texto a encontrar, </w:t>
      </w:r>
      <w:r w:rsidR="00222972">
        <w:t>los formularios HTML para completar el registro, los formularios HTML para autenticarse en el sistema, los parámetros de la aplicación que viajan en forma de HTTP GET o HTTP POST e inclusive los datos que provienen de otras aplicaciones en la forma de servicios Web. Todos estos datos deben ser propiamente validados antes de que sean procesados por la aplicación.  Se recomienda que en un plazo de tres meses se extiendan las herramientas de diagnóstico</w:t>
      </w:r>
      <w:r w:rsidR="00B23601">
        <w:t xml:space="preserve"> de la extensión de seguridad</w:t>
      </w:r>
      <w:r w:rsidR="00222972">
        <w:t xml:space="preserve"> para poder cubrir la mayor cantidad de estas fuentes, es decir,</w:t>
      </w:r>
      <w:r w:rsidR="00C46ECD">
        <w:t xml:space="preserve"> que el </w:t>
      </w:r>
      <w:proofErr w:type="spellStart"/>
      <w:r w:rsidR="00C46ECD">
        <w:t>plugin</w:t>
      </w:r>
      <w:proofErr w:type="spellEnd"/>
      <w:r w:rsidR="00C46ECD">
        <w:t xml:space="preserve"> pueda hacer un</w:t>
      </w:r>
      <w:del w:id="1216" w:author="Laica" w:date="2014-11-23T20:44:00Z">
        <w:r w:rsidR="00C46ECD" w:rsidDel="00E77A2A">
          <w:delText>a</w:delText>
        </w:r>
      </w:del>
      <w:r w:rsidR="00C46ECD">
        <w:t xml:space="preserve"> diagnóstico exhaustivo que permita, en una</w:t>
      </w:r>
      <w:r w:rsidR="00F454F3">
        <w:t xml:space="preserve"> </w:t>
      </w:r>
      <w:r w:rsidR="00C46ECD">
        <w:t xml:space="preserve">aplicación Web, determinar si los datos ingresados están siendo validados correctamente. Teniendo un rango de análisis más completo para </w:t>
      </w:r>
      <w:r w:rsidR="00F454F3">
        <w:t xml:space="preserve">identificar </w:t>
      </w:r>
      <w:r w:rsidR="00C46ECD">
        <w:t xml:space="preserve">las fuentes de datos no confiables, permitirá que </w:t>
      </w:r>
      <w:r w:rsidR="00DD6AB7">
        <w:t xml:space="preserve">el plugin brinde mayor retroalimentación al desarrollador y de esta forma mitigar gran parte de los problemas de seguridad </w:t>
      </w:r>
      <w:r w:rsidR="00F454F3">
        <w:t>atribuidos a la falta de validación de la recolección de los datos.</w:t>
      </w:r>
    </w:p>
    <w:p w:rsidR="003B729D" w:rsidRDefault="003B729D" w:rsidP="001E1436"/>
    <w:p w:rsidR="005B117E" w:rsidRDefault="00F454F3" w:rsidP="005B117E">
      <w:pPr>
        <w:pStyle w:val="Prrafodelista"/>
        <w:numPr>
          <w:ilvl w:val="0"/>
          <w:numId w:val="45"/>
        </w:numPr>
      </w:pPr>
      <w:r>
        <w:t>Dar soporte a la detección de más vulnerabilidades</w:t>
      </w:r>
      <w:del w:id="1217" w:author="Laica" w:date="2014-11-23T20:44:00Z">
        <w:r w:rsidDel="00E77A2A">
          <w:delText xml:space="preserve"> </w:delText>
        </w:r>
      </w:del>
      <w:r>
        <w:t xml:space="preserve">: Existen múltiples vulnerabilidades en el código fuente que permiten que un atacante comprometa la aplicación Web. El estándar internacional OWASP Top </w:t>
      </w:r>
      <w:r>
        <w:lastRenderedPageBreak/>
        <w:t>10 2013, ampliamente utilizado en esta investigación, brinda un detalle muy completo de los principales riesgos a los cuales están expuestas las aplicaciones Web. Mediante una metodología basada principalmente en el riesgo que existe para una organización,</w:t>
      </w:r>
      <w:r w:rsidR="005B117E">
        <w:t xml:space="preserve"> este documento muestra las principales vulnerabilidades en el software que afectan a la industria.</w:t>
      </w:r>
    </w:p>
    <w:p w:rsidR="005B117E" w:rsidRDefault="005B117E" w:rsidP="00260C9B">
      <w:r>
        <w:tab/>
        <w:t xml:space="preserve">Se considera importante y beneficioso que el plugin para Visual Studio </w:t>
      </w:r>
      <w:r w:rsidR="005948C9">
        <w:tab/>
      </w:r>
      <w:r>
        <w:t xml:space="preserve">pueda diagnosticas cuando la mayoría de los riesgos descritos en el </w:t>
      </w:r>
      <w:r w:rsidR="005948C9">
        <w:tab/>
      </w:r>
      <w:r>
        <w:t>estándar es encontrado en el código fuente. Si bien es cierto</w:t>
      </w:r>
      <w:ins w:id="1218" w:author="Laica" w:date="2014-11-23T20:45:00Z">
        <w:r w:rsidR="00974DEC">
          <w:t>,</w:t>
        </w:r>
      </w:ins>
      <w:r>
        <w:t xml:space="preserve"> algunos </w:t>
      </w:r>
      <w:r w:rsidR="005948C9">
        <w:tab/>
      </w:r>
      <w:r>
        <w:t xml:space="preserve">de estos riesgos no están asociados directamente con el código fuente, </w:t>
      </w:r>
      <w:r w:rsidR="005948C9">
        <w:tab/>
      </w:r>
      <w:r>
        <w:t xml:space="preserve">es decir que depende de otro elemento de infraestructura propiamente, </w:t>
      </w:r>
      <w:r w:rsidR="005948C9">
        <w:tab/>
      </w:r>
      <w:r>
        <w:t xml:space="preserve">se recomienda implementar y desarrollar las herramientas de </w:t>
      </w:r>
      <w:r w:rsidR="005948C9">
        <w:tab/>
      </w:r>
      <w:r>
        <w:t xml:space="preserve">diagnóstico para alertar al desarrollador cuando está ante una posible </w:t>
      </w:r>
      <w:r w:rsidR="005948C9">
        <w:tab/>
      </w:r>
      <w:r>
        <w:t xml:space="preserve">vulnerabilidad claramente detallada en el documento. </w:t>
      </w:r>
    </w:p>
    <w:p w:rsidR="005B117E" w:rsidRDefault="005B117E" w:rsidP="00260C9B">
      <w:r>
        <w:tab/>
        <w:t xml:space="preserve">Pero aparte de los diez principales riesgos descritos en el OWASP Top </w:t>
      </w:r>
      <w:r w:rsidR="005948C9">
        <w:tab/>
      </w:r>
      <w:r>
        <w:t xml:space="preserve">10- existe un número elevado de otros problemas de seguridad que </w:t>
      </w:r>
      <w:r w:rsidR="005948C9">
        <w:tab/>
      </w:r>
      <w:r>
        <w:t xml:space="preserve">también sería ideal poder dar soporte. Organizaciones como la </w:t>
      </w:r>
      <w:r w:rsidR="005948C9">
        <w:tab/>
      </w:r>
      <w:r>
        <w:t xml:space="preserve">corporación MITRE tienen disponible y de forma gratuita el catálogo de </w:t>
      </w:r>
      <w:r w:rsidR="005948C9">
        <w:tab/>
      </w:r>
      <w:r>
        <w:t xml:space="preserve">vulnerabilidades en el software denominado </w:t>
      </w:r>
      <w:proofErr w:type="spellStart"/>
      <w:r>
        <w:t>Common</w:t>
      </w:r>
      <w:proofErr w:type="spellEnd"/>
      <w:r>
        <w:t xml:space="preserve"> </w:t>
      </w:r>
      <w:proofErr w:type="spellStart"/>
      <w:r>
        <w:t>Weakness</w:t>
      </w:r>
      <w:proofErr w:type="spellEnd"/>
      <w:r>
        <w:t xml:space="preserve"> </w:t>
      </w:r>
      <w:r w:rsidR="005948C9">
        <w:tab/>
      </w:r>
      <w:proofErr w:type="spellStart"/>
      <w:r>
        <w:t>Enumeration</w:t>
      </w:r>
      <w:proofErr w:type="spellEnd"/>
      <w:r>
        <w:t xml:space="preserve"> (Enumeración de Vulnerabilidades Comunes), el cual es </w:t>
      </w:r>
      <w:r w:rsidR="005948C9">
        <w:tab/>
      </w:r>
      <w:r>
        <w:t xml:space="preserve">un catálogo más extenso donde se han documentado otro tipo de </w:t>
      </w:r>
      <w:r w:rsidR="005948C9">
        <w:tab/>
      </w:r>
      <w:r>
        <w:t>vulnerabilidades</w:t>
      </w:r>
      <w:del w:id="1219" w:author="Laica" w:date="2014-11-23T20:46:00Z">
        <w:r w:rsidDel="00974DEC">
          <w:delText xml:space="preserve"> </w:delText>
        </w:r>
      </w:del>
      <w:r>
        <w:t xml:space="preserve">. Se recomienda a medida que el plugin se mejora, </w:t>
      </w:r>
      <w:r w:rsidR="005948C9">
        <w:tab/>
      </w:r>
      <w:r>
        <w:t xml:space="preserve">poder categorizar, identificar y priorizar estas vulnerabilidades y facultar </w:t>
      </w:r>
      <w:r w:rsidR="005948C9">
        <w:lastRenderedPageBreak/>
        <w:tab/>
      </w:r>
      <w:r>
        <w:t xml:space="preserve">al plugin para que realice tareas de diagnóstico a fin de poder alertar al </w:t>
      </w:r>
      <w:r w:rsidR="005948C9">
        <w:tab/>
      </w:r>
      <w:r>
        <w:t>desarrollador ante estos problemas.</w:t>
      </w:r>
    </w:p>
    <w:p w:rsidR="005B117E" w:rsidRDefault="005948C9" w:rsidP="00260C9B">
      <w:r>
        <w:tab/>
      </w:r>
      <w:r w:rsidR="005B117E">
        <w:t>Es importante destacar que cada una de las vulnerabilidades de</w:t>
      </w:r>
      <w:r>
        <w:t xml:space="preserve">finidas </w:t>
      </w:r>
      <w:r>
        <w:tab/>
        <w:t xml:space="preserve">por MITRE tiene </w:t>
      </w:r>
      <w:del w:id="1220" w:author="Laica" w:date="2014-11-23T20:46:00Z">
        <w:r w:rsidDel="00974DEC">
          <w:tab/>
        </w:r>
      </w:del>
      <w:r>
        <w:t xml:space="preserve">un identificador único y el catálogo puede ser </w:t>
      </w:r>
      <w:r>
        <w:tab/>
        <w:t xml:space="preserve">descargado, teniendo la posibilidad de contar con la información </w:t>
      </w:r>
      <w:r>
        <w:tab/>
        <w:t xml:space="preserve">relacionada a la vulnerabilidad en formato HTML. La extensión de </w:t>
      </w:r>
      <w:r>
        <w:tab/>
        <w:t xml:space="preserve">seguridad dentro de Visual Studio podría eventualmente mostrar el </w:t>
      </w:r>
      <w:r>
        <w:tab/>
        <w:t xml:space="preserve">detalle del problema en el momento de detectar patrones de código </w:t>
      </w:r>
      <w:r>
        <w:tab/>
        <w:t>propensos a permitir que las vulnerabilidades se exploten.</w:t>
      </w:r>
    </w:p>
    <w:p w:rsidR="00CC4FC9" w:rsidRDefault="00CC4FC9" w:rsidP="00CC4FC9">
      <w:pPr>
        <w:pStyle w:val="Prrafodelista"/>
        <w:numPr>
          <w:ilvl w:val="0"/>
          <w:numId w:val="45"/>
        </w:numPr>
      </w:pPr>
      <w:r>
        <w:t>Implementar</w:t>
      </w:r>
      <w:r w:rsidR="00291DA8">
        <w:t xml:space="preserve"> el uso de la librería de Microsoft denominada Microsoft Web Protection Library (WPL): Como un proyecto independiente de la plataforma de Visual Studio .NET, el equipo de desarrollo de Microsoft trabaja en una librería con rutinas y funciones </w:t>
      </w:r>
      <w:r>
        <w:t>previamente desarrolladas</w:t>
      </w:r>
      <w:r w:rsidR="00291DA8">
        <w:t xml:space="preserve"> para reducir el número de vulnerabilidades en el código fuente. Dicha librería consta a su vez de dos componentes</w:t>
      </w:r>
      <w:del w:id="1221" w:author="Laica" w:date="2014-11-23T20:46:00Z">
        <w:r w:rsidR="00291DA8" w:rsidDel="00974DEC">
          <w:delText xml:space="preserve"> </w:delText>
        </w:r>
      </w:del>
      <w:r w:rsidR="00291DA8">
        <w:t xml:space="preserve">: AntiXSS que contiene una amplia gama de funciones para realizar codificación (encoding) de datos de entrada ya sean HTML, XML (Lenguaje de Marcas Extensible), CSS (Hoja de Estilos en Cascada) y JavaScript y </w:t>
      </w:r>
      <w:r>
        <w:t>el Motor de Seguridad en tiempo de Ejecución (SER) el cual brinda un nivel de protección que permite evitar ataques de Inyección de SQL y de Secuencias de Comandos entre Páginas.</w:t>
      </w:r>
    </w:p>
    <w:p w:rsidR="00524B8E" w:rsidRDefault="00CC4FC9" w:rsidP="001E1436">
      <w:r>
        <w:tab/>
        <w:t xml:space="preserve">Esta librería de Microsoft se distribuye como una aplicación </w:t>
      </w:r>
      <w:r w:rsidR="00524B8E">
        <w:tab/>
      </w:r>
      <w:r>
        <w:t xml:space="preserve">independiente que puede ser instalada por medio del manejo de </w:t>
      </w:r>
      <w:r w:rsidR="00524B8E">
        <w:lastRenderedPageBreak/>
        <w:tab/>
      </w:r>
      <w:r>
        <w:t xml:space="preserve">paquetes de Visual Studio denominado </w:t>
      </w:r>
      <w:proofErr w:type="spellStart"/>
      <w:r>
        <w:t>NuGet</w:t>
      </w:r>
      <w:proofErr w:type="spellEnd"/>
      <w:r>
        <w:t xml:space="preserve">. Debido a que este </w:t>
      </w:r>
      <w:r w:rsidR="00524B8E">
        <w:tab/>
      </w:r>
      <w:r>
        <w:t xml:space="preserve">componente se debe descargar de Internet, puede darse el caso de </w:t>
      </w:r>
      <w:r w:rsidR="00524B8E">
        <w:tab/>
      </w:r>
      <w:r>
        <w:t xml:space="preserve">que en un determinado ambiente, por políticas de seguridad, no se le </w:t>
      </w:r>
      <w:r w:rsidR="00524B8E">
        <w:tab/>
      </w:r>
      <w:r>
        <w:t xml:space="preserve">permita al desarrollador a acceder a sitios que no estén debidamente </w:t>
      </w:r>
      <w:r w:rsidR="00524B8E">
        <w:tab/>
      </w:r>
      <w:r>
        <w:t xml:space="preserve">autorizados y </w:t>
      </w:r>
      <w:r w:rsidR="00524B8E">
        <w:t>aprobados</w:t>
      </w:r>
      <w:r>
        <w:t xml:space="preserve"> por el departamento de seguridad. </w:t>
      </w:r>
    </w:p>
    <w:p w:rsidR="003B729D" w:rsidRDefault="00524B8E" w:rsidP="001E1436">
      <w:r>
        <w:tab/>
      </w:r>
      <w:r w:rsidR="00CC4FC9">
        <w:t xml:space="preserve">En este caso se recomienda que el plugin para Visual Studio contenga </w:t>
      </w:r>
      <w:r>
        <w:tab/>
      </w:r>
      <w:r w:rsidR="00CC4FC9">
        <w:t xml:space="preserve">la versión más actualizada de la librería y que permita hacer </w:t>
      </w:r>
      <w:r>
        <w:tab/>
      </w:r>
      <w:r w:rsidR="00CC4FC9">
        <w:t xml:space="preserve">verificaciones periódicas para determinar si Microsoft ha emitido una </w:t>
      </w:r>
      <w:r>
        <w:tab/>
      </w:r>
      <w:r w:rsidR="00CC4FC9">
        <w:t>versión más reciente de dicha librería.</w:t>
      </w:r>
    </w:p>
    <w:p w:rsidR="00CC4FC9" w:rsidRDefault="00524B8E" w:rsidP="001E1436">
      <w:r>
        <w:tab/>
      </w:r>
      <w:r w:rsidR="00CC4FC9">
        <w:t xml:space="preserve">Es importante dar soporte a este componente de Microsoft puesto que </w:t>
      </w:r>
      <w:r>
        <w:tab/>
      </w:r>
      <w:r w:rsidR="00CC4FC9">
        <w:t xml:space="preserve">los expertos en seguridad ya han desarrollado rutinas predeterminadas </w:t>
      </w:r>
      <w:r>
        <w:tab/>
      </w:r>
      <w:r w:rsidR="00CC4FC9">
        <w:t xml:space="preserve">para hacer una limpieza correcta de los datos de entrada. Incluso las </w:t>
      </w:r>
      <w:r>
        <w:tab/>
      </w:r>
      <w:r w:rsidR="00CC4FC9">
        <w:t xml:space="preserve">mejores prácticas de seguridad abogan por la implementación y uso de </w:t>
      </w:r>
      <w:r>
        <w:tab/>
      </w:r>
      <w:r w:rsidR="00CC4FC9">
        <w:t>esta librería cuando la tecnología adyacente sea Microsoft.</w:t>
      </w:r>
    </w:p>
    <w:p w:rsidR="00371AFF" w:rsidRDefault="00371AFF" w:rsidP="001E1436">
      <w:r>
        <w:tab/>
        <w:t xml:space="preserve">Se recomienda que en la próxima actualización del plugin para Visual </w:t>
      </w:r>
      <w:r w:rsidR="00731013">
        <w:tab/>
      </w:r>
      <w:r>
        <w:t xml:space="preserve">Studio .NET propuesto incluya esta funcionalidad con el objetivo de </w:t>
      </w:r>
      <w:r w:rsidR="00731013">
        <w:tab/>
      </w:r>
      <w:r>
        <w:t>mejorar el producto</w:t>
      </w:r>
      <w:r w:rsidR="00731013">
        <w:t>.</w:t>
      </w:r>
    </w:p>
    <w:p w:rsidR="00DD3484" w:rsidRDefault="00372382" w:rsidP="00DD3484">
      <w:pPr>
        <w:pStyle w:val="Prrafodelista"/>
        <w:numPr>
          <w:ilvl w:val="0"/>
          <w:numId w:val="45"/>
        </w:numPr>
      </w:pPr>
      <w:r>
        <w:t>Dar soporte a múltiples idiomas: Aún cuando el idioma Inglés se considera como un idioma universal,</w:t>
      </w:r>
      <w:r w:rsidR="00E425BF">
        <w:t xml:space="preserve"> y ampliamente utilizado en computación como el estándar de facto,</w:t>
      </w:r>
      <w:r>
        <w:t xml:space="preserve"> es recomendable que el plugin propuesto provea soporte a múltiples idiomas. Esto significa que tanto las recomendaciones como la retroalimentación para el desarrollador </w:t>
      </w:r>
      <w:r w:rsidR="00E425BF">
        <w:t xml:space="preserve">que se muestran dentro del ambiente integrado de Visual Studio .NET </w:t>
      </w:r>
      <w:r>
        <w:lastRenderedPageBreak/>
        <w:t xml:space="preserve">sea en el </w:t>
      </w:r>
      <w:r w:rsidR="00E425BF">
        <w:t xml:space="preserve">desarrollador </w:t>
      </w:r>
      <w:r>
        <w:t xml:space="preserve">haya </w:t>
      </w:r>
      <w:r w:rsidR="00E425BF">
        <w:t xml:space="preserve">seleccionado como </w:t>
      </w:r>
      <w:r>
        <w:t xml:space="preserve">predeterminado. </w:t>
      </w:r>
      <w:r w:rsidRPr="00DD3484">
        <w:t>En términos técnicos se recomienda que se implemente recursos basados en los distintos idiomas o al menos en una etapa inicial en los idiomas más difundidos, de forma tal que no se tenga que hacer</w:t>
      </w:r>
      <w:r>
        <w:t xml:space="preserve"> cambios a la lógica de las reglas de diagnóstico si no </w:t>
      </w:r>
      <w:del w:id="1222" w:author="Laica" w:date="2014-11-23T20:47:00Z">
        <w:r w:rsidDel="00974DEC">
          <w:delText xml:space="preserve">mas </w:delText>
        </w:r>
      </w:del>
      <w:ins w:id="1223" w:author="Laica" w:date="2014-11-23T20:47:00Z">
        <w:r w:rsidR="00974DEC">
          <w:t>m</w:t>
        </w:r>
        <w:r w:rsidR="00974DEC">
          <w:t>á</w:t>
        </w:r>
        <w:r w:rsidR="00974DEC">
          <w:t xml:space="preserve">s </w:t>
        </w:r>
      </w:ins>
      <w:r>
        <w:t xml:space="preserve">bien cambiar el comportamiento del mensaje que es mostrado al desarrollador. El soporte a múltiples idiomas es un activo, en el sentido que hace que el desarrollador se sienta más cómodo e incluso que tenga una mejor comprensión del problema de seguridad al que se enfrenta. Se recomienda registrar esta característica como una opción de mejora en el plugin de forma que pueda ser atendida y desarrollada en una etapa posterior del proyecto una vez que se han establecido prioridades. </w:t>
      </w:r>
    </w:p>
    <w:p w:rsidR="00757C65" w:rsidRDefault="00757C65" w:rsidP="00DD3484">
      <w:pPr>
        <w:pStyle w:val="Prrafodelista"/>
        <w:numPr>
          <w:ilvl w:val="0"/>
          <w:numId w:val="45"/>
        </w:numPr>
      </w:pPr>
      <w:r>
        <w:t>Extender el diagnóstico y el análisis estático de código para analizar código fuente desarrollado en Visual Basic.NET: Actualmente la plataforma de compilación Roslyn permite extender los compiladores del lenguaje de programación C# (léase C#) y Visual Basic .NET a través de las interfaces de programación. En esta investigación se ha limitado el alcance a realizar análisis estático de código fuente en el lenguaje de programación C#. No obstante las lecciones aprendidas y el conocimiento adquirido abre las puestas para que el plugin pueda también realizar este análisis de seguridad en el lenguaje Visual Basic.NET.</w:t>
      </w:r>
    </w:p>
    <w:p w:rsidR="00757C65" w:rsidRDefault="00757C65" w:rsidP="00757C65">
      <w:r>
        <w:lastRenderedPageBreak/>
        <w:tab/>
        <w:t xml:space="preserve">Pese a que ambos lenguajes de programación se ubican bajo la misma </w:t>
      </w:r>
      <w:r w:rsidR="00DD3484">
        <w:tab/>
      </w:r>
      <w:r>
        <w:t xml:space="preserve">sombrilla de Microsoft .NET, las diferencias sustanciales en sintaxis y </w:t>
      </w:r>
      <w:r w:rsidR="00DD3484">
        <w:tab/>
      </w:r>
      <w:r>
        <w:t xml:space="preserve">semántica son un factor determinante para que se traten como dos </w:t>
      </w:r>
      <w:r w:rsidR="00DD3484">
        <w:tab/>
      </w:r>
      <w:r>
        <w:t xml:space="preserve">tecnologías que de por si son diferentes. En términos de análisis </w:t>
      </w:r>
      <w:r w:rsidR="00DD3484">
        <w:tab/>
      </w:r>
      <w:r>
        <w:t xml:space="preserve">estático de código para encontrar vulnerabilidades por medio de la </w:t>
      </w:r>
      <w:r w:rsidR="00DD3484">
        <w:tab/>
      </w:r>
      <w:r>
        <w:t xml:space="preserve">plataforma Roslyn, habría que implementar las reglas de diagnóstico </w:t>
      </w:r>
      <w:r w:rsidR="00DD3484">
        <w:tab/>
      </w:r>
      <w:r>
        <w:t xml:space="preserve">para Visual Basic, al igual que ya se hace con C# y determinar si se </w:t>
      </w:r>
      <w:r w:rsidR="00DD3484">
        <w:tab/>
      </w:r>
      <w:r>
        <w:t xml:space="preserve">distribuye como un plugin separado o como un componente unificado </w:t>
      </w:r>
      <w:r w:rsidR="00DD3484">
        <w:tab/>
      </w:r>
      <w:r>
        <w:t>que permita realizar en análisis de ambos lenguajes de programación.</w:t>
      </w:r>
    </w:p>
    <w:p w:rsidR="00DD3484" w:rsidRDefault="00DD3484" w:rsidP="00757C65">
      <w:r>
        <w:tab/>
        <w:t xml:space="preserve">Aún cuando ambos lenguajes son diferentes en múltiples aspectos, la </w:t>
      </w:r>
      <w:r>
        <w:tab/>
        <w:t xml:space="preserve">creación de herramientas de diagnóstico para Visual Basic .NET es </w:t>
      </w:r>
      <w:r>
        <w:tab/>
        <w:t xml:space="preserve">trivial y se puede tomar como referencia mucho del código desarrollado </w:t>
      </w:r>
      <w:r>
        <w:tab/>
        <w:t>en C# a fin de diagnosticar código fuente vulnerable.</w:t>
      </w:r>
    </w:p>
    <w:p w:rsidR="003B729D" w:rsidRDefault="00E54564" w:rsidP="001E1436">
      <w:r>
        <w:tab/>
        <w:t xml:space="preserve">En la medida en que exista mayor cobertura sobre la plataforma de </w:t>
      </w:r>
      <w:r>
        <w:tab/>
        <w:t xml:space="preserve">Microsoft .NET mayor será el mercado para la comercialización de la </w:t>
      </w:r>
      <w:r>
        <w:tab/>
        <w:t>extensión.</w:t>
      </w:r>
    </w:p>
    <w:p w:rsidR="00425E7D" w:rsidRDefault="00E54564" w:rsidP="00425E7D">
      <w:pPr>
        <w:pStyle w:val="Prrafodelista"/>
        <w:numPr>
          <w:ilvl w:val="0"/>
          <w:numId w:val="45"/>
        </w:numPr>
      </w:pPr>
      <w:r>
        <w:t>Permitir la personalización del plugin dentro de Visual Studio .NET</w:t>
      </w:r>
      <w:del w:id="1224" w:author="Laica" w:date="2014-11-23T20:48:00Z">
        <w:r w:rsidDel="00974DEC">
          <w:delText xml:space="preserve"> </w:delText>
        </w:r>
      </w:del>
      <w:r>
        <w:t>: Se recomienda facultar al usuario para que pueda personalizar el componente dentro de Visual Studio .NET. Dentro de las características que se podrían personalizar figuran el idioma en el cual se mostrarán los resultados así como dejar a preferencia del usuario la forma en que la retroalimentación es presentada. El plugin propuesto sigue fielmente el mantra adjudicado a los mensajes de error (</w:t>
      </w:r>
      <w:del w:id="1225" w:author="Laica" w:date="2014-11-23T20:48:00Z">
        <w:r w:rsidDel="00974DEC">
          <w:delText xml:space="preserve"> </w:delText>
        </w:r>
      </w:del>
      <w:r>
        <w:t xml:space="preserve">es decir información, </w:t>
      </w:r>
      <w:r>
        <w:lastRenderedPageBreak/>
        <w:t xml:space="preserve">advertencia y error). Por lo tanto uno de los beneficios sería que el usuario pueda elegir que tipo de mensaje desea ver dentro de Visual Studio .NET cuando una vulnerabilidad es encontrada. En principio por ejemplo un desarrollador preferiría que exista un mensaje de error indicándole que existe código fuente vulnerable, así como otro desarrollador </w:t>
      </w:r>
      <w:r w:rsidR="00425E7D">
        <w:t>prefiere que solamente se muestre un mensaje informativo  o una simple advertencia que le indique el problema. Desde la perspectiva del diagnóstico para cada vulnerabilidad definida, se puede establecer el nivel de mensaje que será mostrado.</w:t>
      </w:r>
    </w:p>
    <w:p w:rsidR="00425E7D" w:rsidRDefault="00425E7D" w:rsidP="00425E7D">
      <w:r>
        <w:tab/>
        <w:t xml:space="preserve">Se recomienda que exista una opción de personalización dentro de las </w:t>
      </w:r>
      <w:r>
        <w:tab/>
        <w:t xml:space="preserve">propiedades de la extensión donde el desarrollador indicará que nivel </w:t>
      </w:r>
      <w:r>
        <w:tab/>
        <w:t xml:space="preserve">de mensajes serán mostrados dentro del ambiente integrado de </w:t>
      </w:r>
      <w:r>
        <w:tab/>
        <w:t>desarrollo.</w:t>
      </w:r>
    </w:p>
    <w:p w:rsidR="003B729D" w:rsidRDefault="003B729D" w:rsidP="001E1436"/>
    <w:p w:rsidR="00425E7D" w:rsidRDefault="00425E7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3B729D" w:rsidRDefault="003B729D" w:rsidP="001E1436"/>
    <w:p w:rsidR="00D5114F" w:rsidRPr="009874A9" w:rsidRDefault="003B729D" w:rsidP="009874A9">
      <w:pPr>
        <w:pStyle w:val="Ttulo1"/>
      </w:pPr>
      <w:bookmarkStart w:id="1226" w:name="_Toc277602500"/>
      <w:bookmarkEnd w:id="1025"/>
      <w:bookmarkEnd w:id="1181"/>
      <w:bookmarkEnd w:id="1182"/>
      <w:r>
        <w:lastRenderedPageBreak/>
        <w:t>BIBLIOGRAF</w:t>
      </w:r>
      <w:r w:rsidR="00773D68" w:rsidRPr="00773D68">
        <w:t>Í</w:t>
      </w:r>
      <w:r w:rsidR="00773D68">
        <w:t>A Y OTRAS FUENTES</w:t>
      </w:r>
      <w:bookmarkEnd w:id="1226"/>
    </w:p>
    <w:p w:rsidR="00934FD2" w:rsidRPr="00C565E1" w:rsidRDefault="00934FD2" w:rsidP="0091526D">
      <w:pPr>
        <w:spacing w:line="360" w:lineRule="auto"/>
        <w:ind w:firstLine="720"/>
        <w:rPr>
          <w:lang w:val="es-CR"/>
        </w:rPr>
      </w:pPr>
      <w:r w:rsidRPr="00ED337F">
        <w:rPr>
          <w:lang w:val="es-CR"/>
          <w:rPrChange w:id="1227" w:author="Laica" w:date="2014-11-23T19:54:00Z">
            <w:rPr>
              <w:lang w:val="en-US"/>
            </w:rPr>
          </w:rPrChange>
        </w:rPr>
        <w:t xml:space="preserve">Adams, </w:t>
      </w:r>
      <w:proofErr w:type="spellStart"/>
      <w:r w:rsidRPr="00ED337F">
        <w:rPr>
          <w:lang w:val="es-CR"/>
          <w:rPrChange w:id="1228" w:author="Laica" w:date="2014-11-23T19:54:00Z">
            <w:rPr>
              <w:lang w:val="en-US"/>
            </w:rPr>
          </w:rPrChange>
        </w:rPr>
        <w:t>Ed</w:t>
      </w:r>
      <w:proofErr w:type="spellEnd"/>
      <w:r w:rsidRPr="00ED337F">
        <w:rPr>
          <w:lang w:val="es-CR"/>
          <w:rPrChange w:id="1229" w:author="Laica" w:date="2014-11-23T19:54:00Z">
            <w:rPr>
              <w:lang w:val="en-US"/>
            </w:rPr>
          </w:rPrChange>
        </w:rPr>
        <w:t xml:space="preserve"> (Marzo 08, 2011). </w:t>
      </w:r>
      <w:proofErr w:type="gramStart"/>
      <w:r w:rsidRPr="00934FD2">
        <w:rPr>
          <w:lang w:val="en-US"/>
        </w:rPr>
        <w:t xml:space="preserve">Q&amp;A with Myself - Thoughts on Sony, DOD, RSA, </w:t>
      </w:r>
      <w:r w:rsidRPr="00934FD2">
        <w:rPr>
          <w:lang w:val="en-US"/>
        </w:rPr>
        <w:tab/>
        <w:t>IMF &amp; Lockheed Martin.</w:t>
      </w:r>
      <w:proofErr w:type="gramEnd"/>
      <w:r w:rsidRPr="00934FD2">
        <w:rPr>
          <w:lang w:val="en-US"/>
        </w:rPr>
        <w:t xml:space="preserve"> </w:t>
      </w:r>
      <w:r w:rsidRPr="00C565E1">
        <w:rPr>
          <w:lang w:val="es-CR"/>
        </w:rPr>
        <w:t xml:space="preserve">Recuperado el día 16 de Julio de 2014 de, </w:t>
      </w:r>
      <w:r w:rsidRPr="00C565E1">
        <w:rPr>
          <w:lang w:val="es-CR"/>
        </w:rPr>
        <w:tab/>
      </w:r>
      <w:hyperlink r:id="rId111" w:history="1">
        <w:r w:rsidRPr="00C565E1">
          <w:rPr>
            <w:lang w:val="es-CR"/>
          </w:rPr>
          <w:t>http://goo.gl/74QBtY</w:t>
        </w:r>
      </w:hyperlink>
    </w:p>
    <w:p w:rsidR="00934FD2" w:rsidRDefault="00934FD2" w:rsidP="0091526D">
      <w:pPr>
        <w:spacing w:line="360" w:lineRule="auto"/>
        <w:ind w:firstLine="720"/>
        <w:rPr>
          <w:lang w:val="es-CR"/>
        </w:rPr>
      </w:pPr>
    </w:p>
    <w:p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rsidR="009479DD" w:rsidRDefault="009479DD" w:rsidP="0091526D">
      <w:pPr>
        <w:spacing w:line="360" w:lineRule="auto"/>
        <w:ind w:firstLine="720"/>
        <w:rPr>
          <w:lang w:val="es-CR"/>
        </w:rPr>
      </w:pPr>
    </w:p>
    <w:p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rsidR="00A35A9F" w:rsidRPr="00C565E1" w:rsidRDefault="00A35A9F" w:rsidP="0091526D">
      <w:pPr>
        <w:spacing w:line="360" w:lineRule="auto"/>
        <w:ind w:firstLine="720"/>
        <w:rPr>
          <w:lang w:val="es-CR"/>
        </w:rPr>
      </w:pPr>
    </w:p>
    <w:p w:rsidR="00C25A02" w:rsidRPr="00C565E1" w:rsidRDefault="00C25A02" w:rsidP="0091526D">
      <w:pPr>
        <w:spacing w:line="360" w:lineRule="auto"/>
        <w:ind w:firstLine="720"/>
        <w:rPr>
          <w:lang w:val="es-CR"/>
        </w:rPr>
      </w:pPr>
      <w:proofErr w:type="spellStart"/>
      <w:r>
        <w:rPr>
          <w:lang w:val="en-US"/>
        </w:rPr>
        <w:t>Chaudhary</w:t>
      </w:r>
      <w:proofErr w:type="spellEnd"/>
      <w:r>
        <w:rPr>
          <w:lang w:val="en-US"/>
        </w:rPr>
        <w:t xml:space="preserve">, A. (2010). </w:t>
      </w:r>
      <w:r>
        <w:rPr>
          <w:i/>
          <w:lang w:val="en-US"/>
        </w:rPr>
        <w:t>What is a Community Technology Preview</w:t>
      </w:r>
      <w:proofErr w:type="gramStart"/>
      <w:r>
        <w:rPr>
          <w:i/>
          <w:lang w:val="en-US"/>
        </w:rPr>
        <w:t>?.</w:t>
      </w:r>
      <w:proofErr w:type="gramEnd"/>
      <w:r>
        <w:rPr>
          <w:lang w:val="en-US"/>
        </w:rPr>
        <w:t xml:space="preserve"> </w:t>
      </w:r>
      <w:r w:rsidRPr="00C565E1">
        <w:rPr>
          <w:lang w:val="es-CR"/>
        </w:rPr>
        <w:t>Recuperado el Lunes 06 de Octubre de 2014 de http://goo.gl/J5edZd.</w:t>
      </w:r>
    </w:p>
    <w:p w:rsidR="00C25A02" w:rsidRPr="00C565E1" w:rsidRDefault="00C25A02" w:rsidP="0091526D">
      <w:pPr>
        <w:spacing w:line="360" w:lineRule="auto"/>
        <w:ind w:firstLine="720"/>
        <w:rPr>
          <w:lang w:val="es-CR"/>
        </w:rPr>
      </w:pPr>
    </w:p>
    <w:p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112" w:history="1">
        <w:r w:rsidRPr="00C565E1">
          <w:rPr>
            <w:rStyle w:val="Hipervnculo"/>
            <w:lang w:val="es-CR"/>
          </w:rPr>
          <w:t>http://goo.gl/HYxggf</w:t>
        </w:r>
      </w:hyperlink>
      <w:r w:rsidRPr="00C565E1">
        <w:rPr>
          <w:lang w:val="es-CR"/>
        </w:rPr>
        <w:t>.</w:t>
      </w:r>
    </w:p>
    <w:p w:rsidR="00FA03CF" w:rsidRDefault="00FA03CF" w:rsidP="0091526D">
      <w:pPr>
        <w:spacing w:line="360" w:lineRule="auto"/>
        <w:ind w:firstLine="720"/>
        <w:rPr>
          <w:lang w:val="es-CR"/>
        </w:rPr>
      </w:pPr>
    </w:p>
    <w:p w:rsidR="00F84CFC" w:rsidRPr="00ED337F" w:rsidRDefault="00F84CFC" w:rsidP="0091526D">
      <w:pPr>
        <w:spacing w:line="360" w:lineRule="auto"/>
        <w:ind w:firstLine="720"/>
        <w:rPr>
          <w:lang w:val="en-US"/>
          <w:rPrChange w:id="1230" w:author="Laica" w:date="2014-11-23T19:54:00Z">
            <w:rPr>
              <w:lang w:val="es-CR"/>
            </w:rPr>
          </w:rPrChange>
        </w:rPr>
      </w:pPr>
      <w:proofErr w:type="spellStart"/>
      <w:r w:rsidRPr="00ED337F">
        <w:rPr>
          <w:lang w:val="en-US"/>
          <w:rPrChange w:id="1231" w:author="Laica" w:date="2014-11-23T19:54:00Z">
            <w:rPr>
              <w:lang w:val="es-CR"/>
            </w:rPr>
          </w:rPrChange>
        </w:rPr>
        <w:t>Duntemann’s</w:t>
      </w:r>
      <w:proofErr w:type="spellEnd"/>
      <w:r w:rsidRPr="00ED337F">
        <w:rPr>
          <w:lang w:val="en-US"/>
          <w:rPrChange w:id="1232" w:author="Laica" w:date="2014-11-23T19:54:00Z">
            <w:rPr>
              <w:lang w:val="es-CR"/>
            </w:rPr>
          </w:rPrChange>
        </w:rPr>
        <w:t xml:space="preserve">, J (2004). </w:t>
      </w:r>
      <w:proofErr w:type="gramStart"/>
      <w:r w:rsidRPr="00ED337F">
        <w:rPr>
          <w:i/>
          <w:lang w:val="en-US"/>
          <w:rPrChange w:id="1233" w:author="Laica" w:date="2014-11-23T19:54:00Z">
            <w:rPr>
              <w:i/>
              <w:lang w:val="es-CR"/>
            </w:rPr>
          </w:rPrChange>
        </w:rPr>
        <w:t>Wi-Fi Guide 2nd Edition.</w:t>
      </w:r>
      <w:proofErr w:type="gramEnd"/>
      <w:r w:rsidRPr="00ED337F">
        <w:rPr>
          <w:i/>
          <w:lang w:val="en-US"/>
          <w:rPrChange w:id="1234" w:author="Laica" w:date="2014-11-23T19:54:00Z">
            <w:rPr>
              <w:i/>
              <w:lang w:val="es-CR"/>
            </w:rPr>
          </w:rPrChange>
        </w:rPr>
        <w:t xml:space="preserve"> </w:t>
      </w:r>
      <w:proofErr w:type="spellStart"/>
      <w:r w:rsidRPr="00ED337F">
        <w:rPr>
          <w:lang w:val="en-US"/>
          <w:rPrChange w:id="1235" w:author="Laica" w:date="2014-11-23T19:54:00Z">
            <w:rPr>
              <w:lang w:val="es-CR"/>
            </w:rPr>
          </w:rPrChange>
        </w:rPr>
        <w:t>Paragliph</w:t>
      </w:r>
      <w:proofErr w:type="spellEnd"/>
      <w:r w:rsidRPr="00ED337F">
        <w:rPr>
          <w:lang w:val="en-US"/>
          <w:rPrChange w:id="1236" w:author="Laica" w:date="2014-11-23T19:54:00Z">
            <w:rPr>
              <w:lang w:val="es-CR"/>
            </w:rPr>
          </w:rPrChange>
        </w:rPr>
        <w:t xml:space="preserve"> Press.</w:t>
      </w:r>
    </w:p>
    <w:p w:rsidR="00F84CFC" w:rsidRPr="00ED337F" w:rsidRDefault="00F84CFC" w:rsidP="0091526D">
      <w:pPr>
        <w:spacing w:line="360" w:lineRule="auto"/>
        <w:ind w:firstLine="720"/>
        <w:rPr>
          <w:lang w:val="en-US"/>
          <w:rPrChange w:id="1237" w:author="Laica" w:date="2014-11-23T19:54:00Z">
            <w:rPr>
              <w:lang w:val="es-CR"/>
            </w:rPr>
          </w:rPrChange>
        </w:rPr>
      </w:pPr>
    </w:p>
    <w:p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w:t>
      </w:r>
      <w:proofErr w:type="gramStart"/>
      <w:r w:rsidR="00D77424" w:rsidRPr="002A23A0">
        <w:rPr>
          <w:i/>
          <w:lang w:val="en-US"/>
        </w:rPr>
        <w:t>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proofErr w:type="gramEnd"/>
      <w:r w:rsidR="003B3E9F" w:rsidRPr="002A23A0">
        <w:rPr>
          <w:lang w:val="en-US"/>
        </w:rPr>
        <w:t xml:space="preserve">  Kindle Edition. </w:t>
      </w:r>
      <w:proofErr w:type="spellStart"/>
      <w:r w:rsidR="003B3E9F" w:rsidRPr="002A23A0">
        <w:rPr>
          <w:lang w:val="en-US"/>
        </w:rPr>
        <w:t>Recuperado</w:t>
      </w:r>
      <w:proofErr w:type="spellEnd"/>
      <w:r w:rsidR="003B3E9F" w:rsidRPr="002A23A0">
        <w:rPr>
          <w:lang w:val="en-US"/>
        </w:rPr>
        <w:t xml:space="preserve"> de Amazon.com</w:t>
      </w:r>
    </w:p>
    <w:p w:rsidR="00B13221" w:rsidRDefault="00B13221" w:rsidP="0091526D">
      <w:pPr>
        <w:spacing w:line="360" w:lineRule="auto"/>
        <w:ind w:firstLine="720"/>
        <w:rPr>
          <w:lang w:val="en-US"/>
        </w:rPr>
      </w:pPr>
    </w:p>
    <w:p w:rsidR="00A81FBF" w:rsidRPr="00A81FBF" w:rsidRDefault="00A81FBF" w:rsidP="0091526D">
      <w:pPr>
        <w:spacing w:line="360" w:lineRule="auto"/>
        <w:ind w:firstLine="720"/>
        <w:rPr>
          <w:lang w:val="en-US"/>
        </w:rPr>
      </w:pPr>
      <w:r>
        <w:rPr>
          <w:lang w:val="en-US"/>
        </w:rPr>
        <w:t>Flanders, J (2009).</w:t>
      </w:r>
      <w:r w:rsidRPr="00A81FBF">
        <w:rPr>
          <w:i/>
          <w:lang w:val="en-US"/>
        </w:rPr>
        <w:t xml:space="preserve"> </w:t>
      </w:r>
      <w:proofErr w:type="gramStart"/>
      <w:r w:rsidRPr="00A81FBF">
        <w:rPr>
          <w:i/>
          <w:lang w:val="en-US"/>
        </w:rPr>
        <w:t>RESTful .NET</w:t>
      </w:r>
      <w:r>
        <w:rPr>
          <w:lang w:val="en-US"/>
        </w:rPr>
        <w:t>.</w:t>
      </w:r>
      <w:proofErr w:type="gramEnd"/>
      <w:r>
        <w:rPr>
          <w:lang w:val="en-US"/>
        </w:rPr>
        <w:t xml:space="preserve"> 1005 Gravenstein Highway North, Sebastopol, </w:t>
      </w:r>
      <w:r w:rsidR="00425AF2">
        <w:rPr>
          <w:lang w:val="en-US"/>
        </w:rPr>
        <w:t>California:</w:t>
      </w:r>
      <w:r>
        <w:rPr>
          <w:lang w:val="en-US"/>
        </w:rPr>
        <w:t xml:space="preserve"> O’Reilly Media.Inc.</w:t>
      </w:r>
    </w:p>
    <w:p w:rsidR="00A81FBF" w:rsidRDefault="00A81FBF" w:rsidP="0091526D">
      <w:pPr>
        <w:spacing w:line="360" w:lineRule="auto"/>
        <w:ind w:firstLine="720"/>
        <w:rPr>
          <w:lang w:val="en-US"/>
        </w:rPr>
      </w:pPr>
    </w:p>
    <w:p w:rsidR="00456705" w:rsidRPr="00456705" w:rsidRDefault="00456705" w:rsidP="0091526D">
      <w:pPr>
        <w:spacing w:line="360" w:lineRule="auto"/>
        <w:ind w:firstLine="720"/>
        <w:rPr>
          <w:lang w:val="en-US"/>
        </w:rPr>
      </w:pPr>
      <w:proofErr w:type="gramStart"/>
      <w:r>
        <w:rPr>
          <w:lang w:val="en-US"/>
        </w:rPr>
        <w:t>Fowler, M (1999).</w:t>
      </w:r>
      <w:proofErr w:type="gramEnd"/>
      <w:r>
        <w:rPr>
          <w:lang w:val="en-US"/>
        </w:rPr>
        <w:t xml:space="preserve"> </w:t>
      </w:r>
      <w:proofErr w:type="gramStart"/>
      <w:r>
        <w:rPr>
          <w:i/>
          <w:lang w:val="en-US"/>
        </w:rPr>
        <w:t>Refactoring: Improving the design of Existing Code.</w:t>
      </w:r>
      <w:proofErr w:type="gramEnd"/>
      <w:r>
        <w:rPr>
          <w:lang w:val="en-US"/>
        </w:rPr>
        <w:t xml:space="preserve"> Reading, </w:t>
      </w:r>
      <w:r w:rsidR="00425AF2">
        <w:rPr>
          <w:lang w:val="en-US"/>
        </w:rPr>
        <w:t>Massachusetts:</w:t>
      </w:r>
      <w:r>
        <w:rPr>
          <w:lang w:val="en-US"/>
        </w:rPr>
        <w:t xml:space="preserve"> Addison-Wesley </w:t>
      </w:r>
    </w:p>
    <w:p w:rsidR="00456705" w:rsidRDefault="00456705" w:rsidP="0091526D">
      <w:pPr>
        <w:spacing w:line="360" w:lineRule="auto"/>
        <w:ind w:firstLine="720"/>
        <w:rPr>
          <w:lang w:val="en-US"/>
        </w:rPr>
      </w:pPr>
    </w:p>
    <w:p w:rsidR="00D21F41" w:rsidRPr="00C565E1" w:rsidRDefault="00B13221" w:rsidP="0091526D">
      <w:pPr>
        <w:spacing w:line="360" w:lineRule="auto"/>
        <w:ind w:firstLine="720"/>
        <w:rPr>
          <w:lang w:val="es-CR"/>
        </w:rPr>
      </w:pPr>
      <w:proofErr w:type="gramStart"/>
      <w:r>
        <w:rPr>
          <w:lang w:val="en-US"/>
        </w:rPr>
        <w:t>Forbes (2014).</w:t>
      </w:r>
      <w:proofErr w:type="gramEnd"/>
      <w:r>
        <w:rPr>
          <w:lang w:val="en-US"/>
        </w:rPr>
        <w:t xml:space="preserve"> </w:t>
      </w:r>
      <w:proofErr w:type="gramStart"/>
      <w:r w:rsidRPr="00B13221">
        <w:rPr>
          <w:i/>
          <w:lang w:val="en-US"/>
        </w:rPr>
        <w:t>Hewlett-Packard on the Forbes Global 2000 List</w:t>
      </w:r>
      <w:r>
        <w:rPr>
          <w:lang w:val="en-US"/>
        </w:rPr>
        <w:t>.</w:t>
      </w:r>
      <w:proofErr w:type="gramEnd"/>
      <w:r>
        <w:rPr>
          <w:lang w:val="en-US"/>
        </w:rPr>
        <w:t xml:space="preserve"> </w:t>
      </w:r>
      <w:r w:rsidRPr="00C565E1">
        <w:rPr>
          <w:lang w:val="es-CR"/>
        </w:rPr>
        <w:t xml:space="preserve">Recuperado el Lunes 06 de Octubre de 2014 de </w:t>
      </w:r>
      <w:hyperlink r:id="rId113" w:history="1">
        <w:r w:rsidRPr="00C565E1">
          <w:rPr>
            <w:rStyle w:val="Hipervnculo"/>
            <w:lang w:val="es-CR"/>
          </w:rPr>
          <w:t>http://goo.gl/NEIiiZ</w:t>
        </w:r>
      </w:hyperlink>
      <w:r w:rsidRPr="00C565E1">
        <w:rPr>
          <w:lang w:val="es-CR"/>
        </w:rPr>
        <w:t>.</w:t>
      </w:r>
    </w:p>
    <w:p w:rsidR="00B13221" w:rsidRPr="00C565E1" w:rsidRDefault="00B13221" w:rsidP="0091526D">
      <w:pPr>
        <w:spacing w:line="360" w:lineRule="auto"/>
        <w:ind w:firstLine="720"/>
        <w:rPr>
          <w:lang w:val="es-CR"/>
        </w:rPr>
      </w:pPr>
    </w:p>
    <w:p w:rsidR="00DD0985" w:rsidRPr="00C565E1" w:rsidRDefault="00DD0985" w:rsidP="0091526D">
      <w:pPr>
        <w:spacing w:line="360" w:lineRule="auto"/>
        <w:ind w:firstLine="720"/>
        <w:rPr>
          <w:lang w:val="es-CR"/>
        </w:rPr>
      </w:pPr>
      <w:proofErr w:type="gramStart"/>
      <w:r>
        <w:rPr>
          <w:lang w:val="en-US"/>
        </w:rPr>
        <w:t>Forbes (2014).</w:t>
      </w:r>
      <w:proofErr w:type="gramEnd"/>
      <w:r w:rsidR="00D32ED4">
        <w:rPr>
          <w:lang w:val="en-US"/>
        </w:rPr>
        <w:t xml:space="preserve"> </w:t>
      </w:r>
      <w:proofErr w:type="gramStart"/>
      <w:r>
        <w:rPr>
          <w:i/>
          <w:lang w:val="en-US"/>
        </w:rPr>
        <w:t>Global 2000 Leading Companies.</w:t>
      </w:r>
      <w:proofErr w:type="gramEnd"/>
      <w:r>
        <w:rPr>
          <w:i/>
          <w:lang w:val="en-US"/>
        </w:rPr>
        <w:t xml:space="preserve"> </w:t>
      </w:r>
      <w:proofErr w:type="gramStart"/>
      <w:r>
        <w:rPr>
          <w:i/>
          <w:lang w:val="en-US"/>
        </w:rPr>
        <w:t>Microsoft</w:t>
      </w:r>
      <w:r>
        <w:rPr>
          <w:lang w:val="en-US"/>
        </w:rPr>
        <w:t>.</w:t>
      </w:r>
      <w:proofErr w:type="gramEnd"/>
      <w:r>
        <w:rPr>
          <w:lang w:val="en-US"/>
        </w:rPr>
        <w:t xml:space="preserve"> </w:t>
      </w:r>
      <w:r w:rsidRPr="00C565E1">
        <w:rPr>
          <w:lang w:val="es-CR"/>
        </w:rPr>
        <w:t>Recuperado el Lunes 06 de Octubre de 2014 de http://goo.gl/HOcYhk.</w:t>
      </w:r>
    </w:p>
    <w:p w:rsidR="00DD0985" w:rsidRPr="00C565E1" w:rsidRDefault="00DD0985" w:rsidP="0091526D">
      <w:pPr>
        <w:spacing w:line="360" w:lineRule="auto"/>
        <w:ind w:firstLine="720"/>
        <w:rPr>
          <w:lang w:val="es-CR"/>
        </w:rPr>
      </w:pPr>
    </w:p>
    <w:p w:rsidR="00AB4BFF" w:rsidRPr="00C565E1" w:rsidRDefault="00AB4BFF" w:rsidP="0091526D">
      <w:pPr>
        <w:spacing w:line="360" w:lineRule="auto"/>
        <w:ind w:firstLine="720"/>
        <w:rPr>
          <w:lang w:val="es-CR"/>
        </w:rPr>
      </w:pPr>
      <w:r w:rsidRPr="00C565E1">
        <w:rPr>
          <w:lang w:val="es-CR"/>
        </w:rPr>
        <w:t xml:space="preserve">Fortify Static Code Analyzer (2014). Recuperado el 06 de Octubre de 2014 de </w:t>
      </w:r>
      <w:hyperlink r:id="rId114" w:history="1">
        <w:r w:rsidRPr="00C565E1">
          <w:rPr>
            <w:rStyle w:val="Hipervnculo"/>
            <w:lang w:val="es-CR"/>
          </w:rPr>
          <w:t>http://goo.gl/P6m7Vf</w:t>
        </w:r>
      </w:hyperlink>
      <w:r w:rsidR="00DD0985" w:rsidRPr="00C565E1">
        <w:rPr>
          <w:lang w:val="es-CR"/>
        </w:rPr>
        <w:t>.</w:t>
      </w:r>
    </w:p>
    <w:p w:rsidR="00AB4BFF" w:rsidRPr="00C565E1" w:rsidRDefault="00AB4BFF" w:rsidP="0091526D">
      <w:pPr>
        <w:spacing w:line="360" w:lineRule="auto"/>
        <w:ind w:firstLine="720"/>
        <w:rPr>
          <w:lang w:val="es-CR"/>
        </w:rPr>
      </w:pPr>
    </w:p>
    <w:p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Pr="00C565E1">
        <w:rPr>
          <w:lang w:val="es-CR"/>
        </w:rPr>
        <w:t xml:space="preserve">Recuperado el Lunes 06 de Octubre de 2014 de </w:t>
      </w:r>
      <w:hyperlink r:id="rId115" w:history="1">
        <w:r w:rsidRPr="00C565E1">
          <w:rPr>
            <w:rStyle w:val="Hipervnculo"/>
            <w:lang w:val="es-CR"/>
          </w:rPr>
          <w:t>http://goo.gl/8BpzLM</w:t>
        </w:r>
      </w:hyperlink>
      <w:r w:rsidRPr="00C565E1">
        <w:rPr>
          <w:lang w:val="es-CR"/>
        </w:rPr>
        <w:t>.</w:t>
      </w:r>
    </w:p>
    <w:p w:rsidR="00055723" w:rsidRPr="00C565E1" w:rsidRDefault="00055723" w:rsidP="0091526D">
      <w:pPr>
        <w:spacing w:line="360" w:lineRule="auto"/>
        <w:ind w:firstLine="720"/>
        <w:rPr>
          <w:i/>
          <w:lang w:val="es-CR"/>
        </w:rPr>
      </w:pPr>
    </w:p>
    <w:p w:rsidR="00D21F41" w:rsidRPr="00C565E1" w:rsidRDefault="00D21F41" w:rsidP="0091526D">
      <w:pPr>
        <w:spacing w:line="360" w:lineRule="auto"/>
        <w:ind w:firstLine="720"/>
        <w:rPr>
          <w:lang w:val="es-CR"/>
        </w:rPr>
      </w:pPr>
      <w:r>
        <w:rPr>
          <w:lang w:val="en-US"/>
        </w:rPr>
        <w:t xml:space="preserve">Fundación Eclipse (2014). </w:t>
      </w:r>
      <w:proofErr w:type="gramStart"/>
      <w:r w:rsidRPr="00D21F41">
        <w:rPr>
          <w:i/>
          <w:lang w:val="en-US"/>
        </w:rPr>
        <w:t>About the Eclipse Foundation</w:t>
      </w:r>
      <w:r>
        <w:rPr>
          <w:lang w:val="en-US"/>
        </w:rPr>
        <w:t>.</w:t>
      </w:r>
      <w:proofErr w:type="gramEnd"/>
      <w:r>
        <w:rPr>
          <w:lang w:val="en-US"/>
        </w:rPr>
        <w:t xml:space="preserve"> </w:t>
      </w:r>
      <w:r w:rsidRPr="00C565E1">
        <w:rPr>
          <w:lang w:val="es-CR"/>
        </w:rPr>
        <w:t>Recuperado el Lunes 06 de Octubre de 2014.</w:t>
      </w:r>
    </w:p>
    <w:p w:rsidR="00594BDA" w:rsidRDefault="00594BDA" w:rsidP="0091526D">
      <w:pPr>
        <w:spacing w:line="360" w:lineRule="auto"/>
        <w:ind w:firstLine="720"/>
        <w:rPr>
          <w:lang w:val="es-CR"/>
        </w:rPr>
      </w:pPr>
    </w:p>
    <w:p w:rsidR="00D32ED4" w:rsidRPr="001E13AB" w:rsidRDefault="00D32ED4" w:rsidP="0091526D">
      <w:pPr>
        <w:spacing w:line="360" w:lineRule="auto"/>
        <w:ind w:firstLine="720"/>
        <w:rPr>
          <w:i/>
          <w:lang w:val="en-US"/>
        </w:rPr>
      </w:pPr>
      <w:r w:rsidRPr="001E13AB">
        <w:rPr>
          <w:lang w:val="en-US"/>
        </w:rPr>
        <w:t xml:space="preserve">Fundación OWASP (2014). </w:t>
      </w:r>
      <w:proofErr w:type="gramStart"/>
      <w:r w:rsidRPr="001E13AB">
        <w:rPr>
          <w:i/>
          <w:lang w:val="en-US"/>
        </w:rPr>
        <w:t>OWASP Top 10 2013.</w:t>
      </w:r>
      <w:proofErr w:type="gramEnd"/>
      <w:r w:rsidRPr="001E13AB">
        <w:rPr>
          <w:i/>
          <w:lang w:val="en-US"/>
        </w:rPr>
        <w:t xml:space="preserve"> </w:t>
      </w:r>
      <w:proofErr w:type="gramStart"/>
      <w:r w:rsidRPr="001E13AB">
        <w:rPr>
          <w:i/>
          <w:lang w:val="en-US"/>
        </w:rPr>
        <w:t>The Ten Most Critical Web Application Security Risk.</w:t>
      </w:r>
      <w:proofErr w:type="gramEnd"/>
    </w:p>
    <w:p w:rsidR="00D32ED4" w:rsidRPr="001E13AB" w:rsidRDefault="00D32ED4" w:rsidP="0091526D">
      <w:pPr>
        <w:spacing w:line="360" w:lineRule="auto"/>
        <w:ind w:firstLine="720"/>
        <w:rPr>
          <w:lang w:val="en-US"/>
        </w:rPr>
      </w:pPr>
    </w:p>
    <w:p w:rsidR="00794D4B" w:rsidRPr="001E13AB" w:rsidRDefault="00794D4B" w:rsidP="0091526D">
      <w:pPr>
        <w:spacing w:line="360" w:lineRule="auto"/>
        <w:ind w:firstLine="720"/>
        <w:rPr>
          <w:lang w:val="en-US"/>
        </w:rPr>
      </w:pPr>
      <w:r w:rsidRPr="001E13AB">
        <w:rPr>
          <w:lang w:val="en-US"/>
        </w:rPr>
        <w:t>Gourley, D.</w:t>
      </w:r>
      <w:r w:rsidR="00425AF2" w:rsidRPr="001E13AB">
        <w:rPr>
          <w:lang w:val="en-US"/>
        </w:rPr>
        <w:t>, Totty</w:t>
      </w:r>
      <w:r w:rsidRPr="001E13AB">
        <w:rPr>
          <w:lang w:val="en-US"/>
        </w:rPr>
        <w:t>, B</w:t>
      </w:r>
      <w:r w:rsidR="00425AF2" w:rsidRPr="001E13AB">
        <w:rPr>
          <w:lang w:val="en-US"/>
        </w:rPr>
        <w:t>. (</w:t>
      </w:r>
      <w:r w:rsidRPr="001E13AB">
        <w:rPr>
          <w:lang w:val="en-US"/>
        </w:rPr>
        <w:t>2002)</w:t>
      </w:r>
      <w:r w:rsidR="00425AF2" w:rsidRPr="001E13AB">
        <w:rPr>
          <w:lang w:val="en-US"/>
        </w:rPr>
        <w:t>.</w:t>
      </w:r>
      <w:r w:rsidR="00425AF2" w:rsidRPr="001E13AB">
        <w:rPr>
          <w:i/>
          <w:lang w:val="en-US"/>
        </w:rPr>
        <w:t xml:space="preserve"> HTTP</w:t>
      </w:r>
      <w:r w:rsidRPr="001E13AB">
        <w:rPr>
          <w:i/>
          <w:lang w:val="en-US"/>
        </w:rPr>
        <w:t>: The Definitive Guide.</w:t>
      </w:r>
      <w:r w:rsidRPr="001E13AB">
        <w:rPr>
          <w:lang w:val="en-US"/>
        </w:rPr>
        <w:t xml:space="preserve"> Sebastopol, California: O’Reilly Media</w:t>
      </w:r>
    </w:p>
    <w:p w:rsidR="00794D4B" w:rsidRPr="001E13AB" w:rsidRDefault="00794D4B" w:rsidP="0091526D">
      <w:pPr>
        <w:spacing w:line="360" w:lineRule="auto"/>
        <w:ind w:firstLine="720"/>
        <w:rPr>
          <w:lang w:val="en-US"/>
        </w:rPr>
      </w:pPr>
    </w:p>
    <w:p w:rsidR="007F54F5" w:rsidRDefault="007F54F5" w:rsidP="0091526D">
      <w:pPr>
        <w:spacing w:line="360" w:lineRule="auto"/>
        <w:ind w:firstLine="720"/>
        <w:rPr>
          <w:lang w:val="en-US"/>
        </w:rPr>
      </w:pPr>
      <w:r>
        <w:rPr>
          <w:lang w:val="en-US"/>
        </w:rPr>
        <w:t xml:space="preserve">Hazzard, K., Bock, J. (2013). </w:t>
      </w:r>
      <w:proofErr w:type="gramStart"/>
      <w:r>
        <w:rPr>
          <w:i/>
          <w:lang w:val="en-US"/>
        </w:rPr>
        <w:t>Metaprogramming in .NET.</w:t>
      </w:r>
      <w:proofErr w:type="gramEnd"/>
      <w:r>
        <w:rPr>
          <w:lang w:val="en-US"/>
        </w:rPr>
        <w:t xml:space="preserve"> Shelter Island, New York: Manning Publications Co.</w:t>
      </w:r>
    </w:p>
    <w:p w:rsidR="00BC0238" w:rsidRDefault="00BC0238" w:rsidP="0091526D">
      <w:pPr>
        <w:spacing w:line="360" w:lineRule="auto"/>
        <w:ind w:firstLine="720"/>
        <w:rPr>
          <w:lang w:val="en-US"/>
        </w:rPr>
      </w:pPr>
    </w:p>
    <w:p w:rsidR="00BE0F9C" w:rsidRPr="007F54F5" w:rsidRDefault="00504C45" w:rsidP="0091526D">
      <w:pPr>
        <w:spacing w:line="360" w:lineRule="auto"/>
        <w:ind w:firstLine="720"/>
        <w:rPr>
          <w:lang w:val="en-US"/>
        </w:rPr>
      </w:pPr>
      <w:proofErr w:type="gramStart"/>
      <w:r>
        <w:rPr>
          <w:lang w:val="en-US"/>
        </w:rPr>
        <w:t>Hejlsberg, A., Torgerse, M., Wiltamuth, S., Golde, P. (2010).</w:t>
      </w:r>
      <w:proofErr w:type="gramEnd"/>
      <w:r>
        <w:rPr>
          <w:lang w:val="en-US"/>
        </w:rPr>
        <w:t xml:space="preserve"> </w:t>
      </w:r>
      <w:proofErr w:type="gramStart"/>
      <w:r w:rsidRPr="008C712D">
        <w:rPr>
          <w:i/>
          <w:lang w:val="en-US"/>
        </w:rPr>
        <w:t>The C# Programming Language (Covering C# 4.0)</w:t>
      </w:r>
      <w:r w:rsidR="008C712D">
        <w:rPr>
          <w:i/>
          <w:lang w:val="en-US"/>
        </w:rPr>
        <w:t>.</w:t>
      </w:r>
      <w:proofErr w:type="gramEnd"/>
      <w:r w:rsidR="008C712D">
        <w:rPr>
          <w:i/>
          <w:lang w:val="en-US"/>
        </w:rPr>
        <w:t xml:space="preserve"> </w:t>
      </w:r>
      <w:r w:rsidR="008C712D">
        <w:rPr>
          <w:lang w:val="en-US"/>
        </w:rPr>
        <w:t>Boston, MA: Pearson Education, Inc.</w:t>
      </w:r>
    </w:p>
    <w:p w:rsidR="00594BDA" w:rsidRDefault="003B3E9F" w:rsidP="0091526D">
      <w:pPr>
        <w:spacing w:line="360" w:lineRule="auto"/>
        <w:ind w:firstLine="720"/>
      </w:pPr>
      <w:r w:rsidRPr="002A23A0">
        <w:rPr>
          <w:lang w:val="en-US"/>
        </w:rPr>
        <w:lastRenderedPageBreak/>
        <w:t xml:space="preserve">Ioannou, C. (2012). </w:t>
      </w:r>
      <w:proofErr w:type="gramStart"/>
      <w:r w:rsidRPr="002A23A0">
        <w:rPr>
          <w:i/>
          <w:lang w:val="en-US"/>
        </w:rPr>
        <w:t>SWOFT Analysis An easy to understand guide.</w:t>
      </w:r>
      <w:proofErr w:type="gramEnd"/>
      <w:r w:rsidRPr="002A23A0">
        <w:rPr>
          <w:i/>
          <w:lang w:val="en-US"/>
        </w:rPr>
        <w:t xml:space="preserve"> </w:t>
      </w:r>
      <w:r>
        <w:t xml:space="preserve">Kindle Edition. Recuperado de Amazon.com </w:t>
      </w:r>
    </w:p>
    <w:p w:rsidR="00747E0F" w:rsidRDefault="00747E0F" w:rsidP="0091526D">
      <w:pPr>
        <w:spacing w:line="360" w:lineRule="auto"/>
        <w:ind w:firstLine="720"/>
      </w:pPr>
    </w:p>
    <w:p w:rsidR="00CD4063" w:rsidRPr="00CD4063" w:rsidRDefault="00CD4063" w:rsidP="0091526D">
      <w:pPr>
        <w:spacing w:line="360" w:lineRule="auto"/>
        <w:ind w:firstLine="720"/>
      </w:pPr>
      <w:proofErr w:type="gramStart"/>
      <w:r w:rsidRPr="004B3ADE">
        <w:rPr>
          <w:lang w:val="en-US"/>
        </w:rPr>
        <w:t>IBM (2014).</w:t>
      </w:r>
      <w:proofErr w:type="gramEnd"/>
      <w:r w:rsidRPr="004B3ADE">
        <w:rPr>
          <w:i/>
          <w:lang w:val="en-US"/>
        </w:rPr>
        <w:t xml:space="preserve"> </w:t>
      </w:r>
      <w:proofErr w:type="gramStart"/>
      <w:r w:rsidRPr="004B3ADE">
        <w:rPr>
          <w:i/>
          <w:lang w:val="en-US"/>
        </w:rPr>
        <w:t>Structured Query Language (SQL).</w:t>
      </w:r>
      <w:proofErr w:type="gramEnd"/>
      <w:r w:rsidRPr="004B3ADE">
        <w:rPr>
          <w:i/>
          <w:lang w:val="en-US"/>
        </w:rPr>
        <w:t xml:space="preserve"> </w:t>
      </w:r>
      <w:r>
        <w:t xml:space="preserve">Recuperado el Viernes 24 de Agosto de 2014 de </w:t>
      </w:r>
      <w:r w:rsidR="005C0289" w:rsidRPr="005C0289">
        <w:t>http://goo.gl/cEdyKT</w:t>
      </w:r>
    </w:p>
    <w:p w:rsidR="00CD4063" w:rsidRDefault="00CD4063" w:rsidP="0091526D">
      <w:pPr>
        <w:spacing w:line="360" w:lineRule="auto"/>
        <w:ind w:firstLine="720"/>
      </w:pPr>
    </w:p>
    <w:p w:rsidR="003B3E9F" w:rsidRDefault="00747E0F" w:rsidP="0091526D">
      <w:pPr>
        <w:spacing w:line="360" w:lineRule="auto"/>
        <w:ind w:firstLine="720"/>
      </w:pPr>
      <w:r>
        <w:t xml:space="preserve">Kendall, K., Kendall, J. (2011). </w:t>
      </w:r>
      <w:r>
        <w:rPr>
          <w:i/>
        </w:rPr>
        <w:t>Análisis y Diseño de Sistemas.</w:t>
      </w:r>
      <w:r>
        <w:t xml:space="preserve"> Naucalpan de Juárez, Estado de </w:t>
      </w:r>
      <w:proofErr w:type="gramStart"/>
      <w:r>
        <w:t>México :</w:t>
      </w:r>
      <w:proofErr w:type="gramEnd"/>
      <w:r>
        <w:t xml:space="preserve"> Prentice Hall.</w:t>
      </w:r>
    </w:p>
    <w:p w:rsidR="00BE0F9C" w:rsidRDefault="00BE0F9C" w:rsidP="0091526D">
      <w:pPr>
        <w:spacing w:line="360" w:lineRule="auto"/>
        <w:ind w:firstLine="720"/>
      </w:pPr>
    </w:p>
    <w:p w:rsidR="00BE0F9C" w:rsidRPr="00BE0F9C" w:rsidRDefault="00BE0F9C" w:rsidP="0091526D">
      <w:pPr>
        <w:spacing w:line="360" w:lineRule="auto"/>
        <w:ind w:firstLine="720"/>
        <w:rPr>
          <w:lang w:val="en-US"/>
        </w:rPr>
      </w:pPr>
      <w:proofErr w:type="gramStart"/>
      <w:r>
        <w:rPr>
          <w:lang w:val="en-US"/>
        </w:rPr>
        <w:t>Lair, R (2012).</w:t>
      </w:r>
      <w:proofErr w:type="gramEnd"/>
      <w:r>
        <w:rPr>
          <w:lang w:val="en-US"/>
        </w:rPr>
        <w:t xml:space="preserve"> </w:t>
      </w:r>
      <w:proofErr w:type="gramStart"/>
      <w:r w:rsidRPr="00BE0F9C">
        <w:rPr>
          <w:i/>
          <w:lang w:val="en-US"/>
        </w:rPr>
        <w:t>Beginning Silverlight 5 in C#, Fourth Edition</w:t>
      </w:r>
      <w:r>
        <w:rPr>
          <w:lang w:val="en-US"/>
        </w:rPr>
        <w:t>.</w:t>
      </w:r>
      <w:proofErr w:type="gramEnd"/>
      <w:r>
        <w:rPr>
          <w:lang w:val="en-US"/>
        </w:rPr>
        <w:t xml:space="preserve"> </w:t>
      </w:r>
      <w:proofErr w:type="gramStart"/>
      <w:r>
        <w:rPr>
          <w:lang w:val="en-US"/>
        </w:rPr>
        <w:t>Apress.</w:t>
      </w:r>
      <w:proofErr w:type="gramEnd"/>
    </w:p>
    <w:p w:rsidR="00747E0F" w:rsidRPr="004B3ADE" w:rsidRDefault="00747E0F" w:rsidP="0091526D">
      <w:pPr>
        <w:spacing w:line="360" w:lineRule="auto"/>
        <w:ind w:firstLine="720"/>
        <w:rPr>
          <w:lang w:val="en-US"/>
        </w:rPr>
      </w:pPr>
    </w:p>
    <w:p w:rsidR="00DA4CCA"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proofErr w:type="gramStart"/>
      <w:r w:rsidRPr="002A23A0">
        <w:rPr>
          <w:i/>
          <w:lang w:val="en-US"/>
        </w:rPr>
        <w:t>?</w:t>
      </w:r>
      <w:r w:rsidRPr="002A23A0">
        <w:rPr>
          <w:lang w:val="en-US"/>
        </w:rPr>
        <w:t>.</w:t>
      </w:r>
      <w:proofErr w:type="gramEnd"/>
      <w:r w:rsidRPr="002A23A0">
        <w:rPr>
          <w:lang w:val="en-US"/>
        </w:rPr>
        <w:t xml:space="preserve"> </w:t>
      </w:r>
      <w:r w:rsidRPr="007E37B4">
        <w:t>Recuperado de http://blog.apastyle.org/apastyle/2011/06/how-do-you-cite-an-e-book.html</w:t>
      </w:r>
    </w:p>
    <w:p w:rsidR="00343D97" w:rsidRDefault="00343D97" w:rsidP="007E37B4">
      <w:pPr>
        <w:spacing w:line="360" w:lineRule="auto"/>
        <w:ind w:firstLine="720"/>
      </w:pPr>
    </w:p>
    <w:p w:rsidR="00D84BBE" w:rsidRPr="00D84BBE" w:rsidRDefault="00D84BBE" w:rsidP="007E37B4">
      <w:pPr>
        <w:spacing w:line="360" w:lineRule="auto"/>
        <w:ind w:firstLine="720"/>
      </w:pPr>
      <w:r w:rsidRPr="00ED337F">
        <w:rPr>
          <w:lang w:val="en-US"/>
          <w:rPrChange w:id="1238" w:author="Laica" w:date="2014-11-23T19:54:00Z">
            <w:rPr/>
          </w:rPrChange>
        </w:rPr>
        <w:t xml:space="preserve">Lucas, P., </w:t>
      </w:r>
      <w:proofErr w:type="spellStart"/>
      <w:r w:rsidRPr="00ED337F">
        <w:rPr>
          <w:lang w:val="en-US"/>
          <w:rPrChange w:id="1239" w:author="Laica" w:date="2014-11-23T19:54:00Z">
            <w:rPr/>
          </w:rPrChange>
        </w:rPr>
        <w:t>Ballay</w:t>
      </w:r>
      <w:proofErr w:type="spellEnd"/>
      <w:r w:rsidRPr="00ED337F">
        <w:rPr>
          <w:lang w:val="en-US"/>
          <w:rPrChange w:id="1240" w:author="Laica" w:date="2014-11-23T19:54:00Z">
            <w:rPr/>
          </w:rPrChange>
        </w:rPr>
        <w:t xml:space="preserve">, J., McManus, M (2012). </w:t>
      </w:r>
      <w:r w:rsidRPr="00ED337F">
        <w:rPr>
          <w:i/>
          <w:lang w:val="en-US"/>
          <w:rPrChange w:id="1241" w:author="Laica" w:date="2014-11-23T19:54:00Z">
            <w:rPr>
              <w:i/>
            </w:rPr>
          </w:rPrChange>
        </w:rPr>
        <w:t xml:space="preserve">Trillions: Thriving in the Emerging Information Ecology. </w:t>
      </w:r>
      <w:r>
        <w:t xml:space="preserve">John </w:t>
      </w:r>
      <w:proofErr w:type="spellStart"/>
      <w:r>
        <w:t>Willey</w:t>
      </w:r>
      <w:proofErr w:type="spellEnd"/>
      <w:r>
        <w:t xml:space="preserve"> &amp; </w:t>
      </w:r>
      <w:proofErr w:type="spellStart"/>
      <w:r>
        <w:t>Sons</w:t>
      </w:r>
      <w:proofErr w:type="spellEnd"/>
      <w:r>
        <w:t>, Inc.</w:t>
      </w:r>
    </w:p>
    <w:p w:rsidR="00D84BBE" w:rsidRDefault="00D84BBE" w:rsidP="007E37B4">
      <w:pPr>
        <w:spacing w:line="360" w:lineRule="auto"/>
        <w:ind w:firstLine="720"/>
      </w:pPr>
    </w:p>
    <w:p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rsidR="00A91FED" w:rsidRDefault="00A91FED" w:rsidP="007E37B4">
      <w:pPr>
        <w:spacing w:line="360" w:lineRule="auto"/>
        <w:ind w:firstLine="720"/>
      </w:pPr>
    </w:p>
    <w:p w:rsidR="002A3554" w:rsidRPr="002A3554" w:rsidRDefault="002A3554" w:rsidP="007E37B4">
      <w:pPr>
        <w:spacing w:line="360" w:lineRule="auto"/>
        <w:ind w:firstLine="720"/>
      </w:pPr>
      <w:r>
        <w:t xml:space="preserve">Microsoft (2014). </w:t>
      </w:r>
      <w:r>
        <w:rPr>
          <w:i/>
        </w:rPr>
        <w:t>HTTP Cookies</w:t>
      </w:r>
      <w:r w:rsidRPr="002A3554">
        <w:t>. Recuperado el Lunes 03 de Noviembre de 2014</w:t>
      </w:r>
      <w:r>
        <w:t xml:space="preserve"> de </w:t>
      </w:r>
      <w:r w:rsidRPr="002A3554">
        <w:t>http://goo.gl/pxVVGG</w:t>
      </w:r>
    </w:p>
    <w:p w:rsidR="002A3554" w:rsidRDefault="002A3554" w:rsidP="007E37B4">
      <w:pPr>
        <w:spacing w:line="360" w:lineRule="auto"/>
        <w:ind w:firstLine="720"/>
      </w:pPr>
    </w:p>
    <w:p w:rsidR="00731177" w:rsidRPr="004E5EDB" w:rsidRDefault="00731177" w:rsidP="007E37B4">
      <w:pPr>
        <w:spacing w:line="360" w:lineRule="auto"/>
        <w:ind w:firstLine="720"/>
        <w:rPr>
          <w:lang w:val="en-US"/>
        </w:rPr>
      </w:pPr>
      <w:r w:rsidRPr="004E5EDB">
        <w:rPr>
          <w:lang w:val="en-US"/>
        </w:rPr>
        <w:t xml:space="preserve">Mishra, J., Mohanty, </w:t>
      </w:r>
      <w:proofErr w:type="gramStart"/>
      <w:r w:rsidRPr="004E5EDB">
        <w:rPr>
          <w:lang w:val="en-US"/>
        </w:rPr>
        <w:t>A</w:t>
      </w:r>
      <w:proofErr w:type="gramEnd"/>
      <w:r w:rsidRPr="004E5EDB">
        <w:rPr>
          <w:lang w:val="en-US"/>
        </w:rPr>
        <w:t xml:space="preserve"> (2011). </w:t>
      </w:r>
      <w:proofErr w:type="gramStart"/>
      <w:r w:rsidRPr="004E5EDB">
        <w:rPr>
          <w:i/>
          <w:lang w:val="en-US"/>
        </w:rPr>
        <w:t>Software Engineering.</w:t>
      </w:r>
      <w:proofErr w:type="gramEnd"/>
      <w:r w:rsidRPr="004E5EDB">
        <w:rPr>
          <w:lang w:val="en-US"/>
        </w:rPr>
        <w:t xml:space="preserve"> </w:t>
      </w:r>
      <w:proofErr w:type="gramStart"/>
      <w:r w:rsidRPr="004E5EDB">
        <w:rPr>
          <w:lang w:val="en-US"/>
        </w:rPr>
        <w:t>Pearson India.</w:t>
      </w:r>
      <w:proofErr w:type="gramEnd"/>
    </w:p>
    <w:p w:rsidR="00731177" w:rsidRPr="004E5EDB" w:rsidRDefault="00731177" w:rsidP="007E37B4">
      <w:pPr>
        <w:spacing w:line="360" w:lineRule="auto"/>
        <w:ind w:firstLine="720"/>
        <w:rPr>
          <w:lang w:val="en-US"/>
        </w:rPr>
      </w:pPr>
    </w:p>
    <w:p w:rsidR="005D3DCC" w:rsidRDefault="005D3DCC" w:rsidP="007E37B4">
      <w:pPr>
        <w:spacing w:line="360" w:lineRule="auto"/>
        <w:ind w:firstLine="720"/>
      </w:pPr>
      <w:r w:rsidRPr="004E5EDB">
        <w:rPr>
          <w:lang w:val="en-US"/>
        </w:rPr>
        <w:t xml:space="preserve">MITRE Corporation (2014). </w:t>
      </w:r>
      <w:proofErr w:type="gramStart"/>
      <w:r w:rsidRPr="004E5EDB">
        <w:rPr>
          <w:lang w:val="en-US"/>
        </w:rPr>
        <w:t>Corporate Overview.</w:t>
      </w:r>
      <w:proofErr w:type="gramEnd"/>
      <w:r w:rsidRPr="004E5EDB">
        <w:rPr>
          <w:lang w:val="en-US"/>
        </w:rPr>
        <w:t xml:space="preserve"> </w:t>
      </w:r>
      <w:r>
        <w:t xml:space="preserve">Recuperado el Viernes 10 de Octubre de </w:t>
      </w:r>
      <w:proofErr w:type="gramStart"/>
      <w:r>
        <w:t>2014 .</w:t>
      </w:r>
      <w:proofErr w:type="gramEnd"/>
    </w:p>
    <w:p w:rsidR="00D013A9" w:rsidRDefault="00D013A9" w:rsidP="007E37B4">
      <w:pPr>
        <w:spacing w:line="360" w:lineRule="auto"/>
        <w:ind w:firstLine="720"/>
      </w:pPr>
    </w:p>
    <w:p w:rsidR="00343D97" w:rsidRPr="009E54EF" w:rsidRDefault="00343D97" w:rsidP="007E37B4">
      <w:pPr>
        <w:spacing w:line="360" w:lineRule="auto"/>
        <w:ind w:firstLine="720"/>
      </w:pPr>
      <w:r>
        <w:lastRenderedPageBreak/>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rsidR="00860DF0" w:rsidRDefault="00860DF0" w:rsidP="007E37B4">
      <w:pPr>
        <w:spacing w:line="360" w:lineRule="auto"/>
        <w:ind w:firstLine="720"/>
      </w:pPr>
    </w:p>
    <w:p w:rsidR="00DA4CCA" w:rsidRPr="00DA4CCA" w:rsidRDefault="00DA4CCA" w:rsidP="007E37B4">
      <w:pPr>
        <w:spacing w:line="360" w:lineRule="auto"/>
        <w:ind w:firstLine="720"/>
      </w:pPr>
      <w:r w:rsidRPr="001E13AB">
        <w:rPr>
          <w:lang w:val="en-US"/>
        </w:rPr>
        <w:t xml:space="preserve">Muthuchamy, N (2014). </w:t>
      </w:r>
      <w:proofErr w:type="gramStart"/>
      <w:r w:rsidRPr="001E13AB">
        <w:rPr>
          <w:i/>
          <w:lang w:val="en-US"/>
        </w:rPr>
        <w:t>Preventing SQL Injection attacks.</w:t>
      </w:r>
      <w:proofErr w:type="gramEnd"/>
      <w:r w:rsidRPr="001E13AB">
        <w:rPr>
          <w:i/>
          <w:lang w:val="en-US"/>
        </w:rPr>
        <w:t xml:space="preserve"> </w:t>
      </w:r>
      <w:r>
        <w:t xml:space="preserve">Recuperado el Viernes 07 de Noviembre de 2014 de </w:t>
      </w:r>
      <w:r w:rsidRPr="00DA4CCA">
        <w:t>http://goo.gl/v1Cx5c</w:t>
      </w:r>
    </w:p>
    <w:p w:rsidR="00DA4CCA" w:rsidRDefault="00DA4CCA" w:rsidP="007E37B4">
      <w:pPr>
        <w:spacing w:line="360" w:lineRule="auto"/>
        <w:ind w:firstLine="720"/>
      </w:pPr>
    </w:p>
    <w:p w:rsidR="00022E22" w:rsidRPr="00022E22" w:rsidRDefault="00022E22" w:rsidP="007E37B4">
      <w:pPr>
        <w:spacing w:line="360" w:lineRule="auto"/>
        <w:ind w:firstLine="720"/>
      </w:pPr>
      <w:r w:rsidRPr="00C565E1">
        <w:rPr>
          <w:lang w:val="en-US"/>
        </w:rPr>
        <w:t xml:space="preserve">Osenkov,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rsidR="00022E22" w:rsidRDefault="00022E22" w:rsidP="007E37B4">
      <w:pPr>
        <w:spacing w:line="360" w:lineRule="auto"/>
        <w:ind w:firstLine="720"/>
      </w:pPr>
    </w:p>
    <w:p w:rsidR="00BB7A15" w:rsidRPr="007B2FD3" w:rsidRDefault="00BB7A15" w:rsidP="007E37B4">
      <w:pPr>
        <w:spacing w:line="360" w:lineRule="auto"/>
        <w:ind w:firstLine="720"/>
        <w:rPr>
          <w:lang w:val="en-US"/>
        </w:rPr>
      </w:pPr>
      <w:r w:rsidRPr="007B2FD3">
        <w:rPr>
          <w:lang w:val="en-US"/>
        </w:rPr>
        <w:t xml:space="preserve">Osherove, R. (2009). </w:t>
      </w:r>
      <w:proofErr w:type="gramStart"/>
      <w:r w:rsidRPr="007B2FD3">
        <w:rPr>
          <w:i/>
          <w:lang w:val="en-US"/>
        </w:rPr>
        <w:t>The art of Unit Testing with Examples in .NET.</w:t>
      </w:r>
      <w:proofErr w:type="gramEnd"/>
      <w:r w:rsidRPr="007B2FD3">
        <w:rPr>
          <w:i/>
          <w:lang w:val="en-US"/>
        </w:rPr>
        <w:t xml:space="preserve"> </w:t>
      </w:r>
      <w:r w:rsidRPr="007B2FD3">
        <w:rPr>
          <w:lang w:val="en-US"/>
        </w:rPr>
        <w:t>Greenwich, CT: Manning Publications Co.</w:t>
      </w:r>
    </w:p>
    <w:p w:rsidR="00BB7A15" w:rsidRPr="007B2FD3" w:rsidRDefault="00BB7A15" w:rsidP="007E37B4">
      <w:pPr>
        <w:spacing w:line="360" w:lineRule="auto"/>
        <w:ind w:firstLine="720"/>
        <w:rPr>
          <w:lang w:val="en-US"/>
        </w:rPr>
      </w:pPr>
    </w:p>
    <w:p w:rsidR="00860DF0" w:rsidRDefault="00860DF0" w:rsidP="00860DF0">
      <w:pPr>
        <w:spacing w:line="360" w:lineRule="auto"/>
        <w:ind w:firstLine="720"/>
        <w:rPr>
          <w:lang w:val="en-US"/>
        </w:rPr>
      </w:pPr>
      <w:proofErr w:type="gramStart"/>
      <w:r w:rsidRPr="002A23A0">
        <w:rPr>
          <w:lang w:val="en-US"/>
        </w:rPr>
        <w:t>Paul, M. (2011).</w:t>
      </w:r>
      <w:proofErr w:type="gramEnd"/>
      <w:r w:rsidRPr="002A23A0">
        <w:rPr>
          <w:lang w:val="en-US"/>
        </w:rPr>
        <w:t xml:space="preserve"> </w:t>
      </w:r>
      <w:r w:rsidRPr="002A23A0">
        <w:rPr>
          <w:i/>
          <w:lang w:val="en-US"/>
        </w:rPr>
        <w:t>Official (ISC</w:t>
      </w:r>
      <w:proofErr w:type="gramStart"/>
      <w:r w:rsidRPr="002A23A0">
        <w:rPr>
          <w:i/>
          <w:lang w:val="en-US"/>
        </w:rPr>
        <w:t>)2</w:t>
      </w:r>
      <w:proofErr w:type="gramEnd"/>
      <w:r w:rsidRPr="002A23A0">
        <w:rPr>
          <w:i/>
          <w:lang w:val="en-US"/>
        </w:rPr>
        <w:t xml:space="preserve">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rsidR="00EF58F6" w:rsidRDefault="00EF58F6" w:rsidP="007E37B4">
      <w:pPr>
        <w:spacing w:line="360" w:lineRule="auto"/>
        <w:ind w:firstLine="720"/>
        <w:rPr>
          <w:lang w:val="en-US"/>
        </w:rPr>
      </w:pPr>
    </w:p>
    <w:p w:rsidR="005A08CE" w:rsidRPr="001E13AB" w:rsidRDefault="005A08CE" w:rsidP="007E37B4">
      <w:pPr>
        <w:spacing w:line="360" w:lineRule="auto"/>
        <w:ind w:firstLine="720"/>
        <w:rPr>
          <w:lang w:val="es-CR"/>
        </w:rPr>
      </w:pPr>
      <w:r>
        <w:rPr>
          <w:lang w:val="en-US"/>
        </w:rPr>
        <w:t>Pathak</w:t>
      </w:r>
      <w:r w:rsidR="00050B77">
        <w:rPr>
          <w:lang w:val="en-US"/>
        </w:rPr>
        <w:t xml:space="preserve">, P (2011). </w:t>
      </w:r>
      <w:proofErr w:type="gramStart"/>
      <w:r w:rsidR="00050B77">
        <w:rPr>
          <w:i/>
          <w:lang w:val="en-US"/>
        </w:rPr>
        <w:t>Research in Education and Psychology.</w:t>
      </w:r>
      <w:proofErr w:type="gramEnd"/>
      <w:r w:rsidR="00050B77">
        <w:rPr>
          <w:lang w:val="en-US"/>
        </w:rPr>
        <w:t xml:space="preserve"> </w:t>
      </w:r>
      <w:r w:rsidR="00050B77" w:rsidRPr="001E13AB">
        <w:rPr>
          <w:lang w:val="es-CR"/>
        </w:rPr>
        <w:t>Pearson India.</w:t>
      </w:r>
    </w:p>
    <w:p w:rsidR="005A08CE" w:rsidRPr="001E13AB" w:rsidRDefault="005A08CE" w:rsidP="007E37B4">
      <w:pPr>
        <w:spacing w:line="360" w:lineRule="auto"/>
        <w:ind w:firstLine="720"/>
        <w:rPr>
          <w:lang w:val="es-CR"/>
        </w:rPr>
      </w:pPr>
    </w:p>
    <w:p w:rsidR="007E47FF" w:rsidRPr="00C565E1" w:rsidRDefault="007E47FF" w:rsidP="00205E9B">
      <w:pPr>
        <w:spacing w:line="360" w:lineRule="auto"/>
        <w:ind w:firstLine="720"/>
        <w:rPr>
          <w:lang w:val="es-CR"/>
        </w:rPr>
      </w:pPr>
      <w:r w:rsidRPr="001E13AB">
        <w:rPr>
          <w:lang w:val="es-CR"/>
        </w:rPr>
        <w:tab/>
      </w:r>
      <w:r w:rsidR="003D5CFE" w:rsidRPr="00C565E1">
        <w:rPr>
          <w:lang w:val="es-CR"/>
        </w:rPr>
        <w:t xml:space="preserve">Norton Symantec (2014). </w:t>
      </w:r>
      <w:r w:rsidRPr="00C565E1">
        <w:rPr>
          <w:lang w:val="es-CR"/>
        </w:rPr>
        <w:t>¿Qué es el crimen cibernético</w:t>
      </w:r>
      <w:proofErr w:type="gramStart"/>
      <w:r w:rsidRPr="00C565E1">
        <w:rPr>
          <w:lang w:val="es-CR"/>
        </w:rPr>
        <w:t>?.</w:t>
      </w:r>
      <w:proofErr w:type="gramEnd"/>
      <w:r w:rsidRPr="00C565E1">
        <w:rPr>
          <w:lang w:val="es-CR"/>
        </w:rPr>
        <w:t xml:space="preserve"> Recuperado el Lunes 06 de Octubre de 2014 de http://mx.norton.com/cybercrime-definition</w:t>
      </w:r>
      <w:r w:rsidR="005762DC" w:rsidRPr="00C565E1">
        <w:rPr>
          <w:lang w:val="es-CR"/>
        </w:rPr>
        <w:t>.</w:t>
      </w:r>
    </w:p>
    <w:p w:rsidR="003D5CFE" w:rsidRDefault="003D5CFE" w:rsidP="007E37B4">
      <w:pPr>
        <w:spacing w:line="360" w:lineRule="auto"/>
        <w:ind w:firstLine="720"/>
        <w:rPr>
          <w:lang w:val="es-CR"/>
        </w:rPr>
      </w:pPr>
    </w:p>
    <w:p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Pr>
          <w:lang w:val="es-CR"/>
        </w:rPr>
        <w:t xml:space="preserve"> Recuperado </w:t>
      </w:r>
      <w:proofErr w:type="gramStart"/>
      <w:r>
        <w:rPr>
          <w:lang w:val="es-CR"/>
        </w:rPr>
        <w:t>Viernes 07 de Noviembre</w:t>
      </w:r>
      <w:proofErr w:type="gramEnd"/>
      <w:r>
        <w:rPr>
          <w:lang w:val="es-CR"/>
        </w:rPr>
        <w:t xml:space="preserve"> de 2014 de </w:t>
      </w:r>
      <w:r w:rsidR="00DA4CCA" w:rsidRPr="00DA4CCA">
        <w:rPr>
          <w:lang w:val="es-CR"/>
        </w:rPr>
        <w:t>http://goo.gl/VbgDnv</w:t>
      </w:r>
    </w:p>
    <w:p w:rsidR="00D91525" w:rsidRPr="00C565E1" w:rsidRDefault="00D91525" w:rsidP="007E37B4">
      <w:pPr>
        <w:spacing w:line="360" w:lineRule="auto"/>
        <w:ind w:firstLine="720"/>
        <w:rPr>
          <w:lang w:val="es-CR"/>
        </w:rPr>
      </w:pPr>
    </w:p>
    <w:p w:rsidR="00CD5B6C" w:rsidRPr="00C565E1" w:rsidRDefault="00CD5B6C" w:rsidP="007E37B4">
      <w:pPr>
        <w:spacing w:line="360" w:lineRule="auto"/>
        <w:ind w:firstLine="720"/>
        <w:rPr>
          <w:lang w:val="es-CR"/>
        </w:rPr>
      </w:pPr>
      <w:proofErr w:type="gramStart"/>
      <w:r>
        <w:rPr>
          <w:lang w:val="en-US"/>
        </w:rPr>
        <w:lastRenderedPageBreak/>
        <w:t>Security Innovation (2014).</w:t>
      </w:r>
      <w:proofErr w:type="gramEnd"/>
      <w:r>
        <w:rPr>
          <w:lang w:val="en-US"/>
        </w:rPr>
        <w:t xml:space="preserve"> </w:t>
      </w:r>
      <w:proofErr w:type="gramStart"/>
      <w:r w:rsidRPr="00AD5226">
        <w:rPr>
          <w:i/>
          <w:lang w:val="en-US"/>
        </w:rPr>
        <w:t>A Passion for Application Security</w:t>
      </w:r>
      <w:r>
        <w:rPr>
          <w:lang w:val="en-US"/>
        </w:rPr>
        <w:t>.</w:t>
      </w:r>
      <w:proofErr w:type="gramEnd"/>
      <w:r>
        <w:rPr>
          <w:lang w:val="en-US"/>
        </w:rPr>
        <w:t xml:space="preserve"> </w:t>
      </w:r>
      <w:r w:rsidRPr="00C565E1">
        <w:rPr>
          <w:lang w:val="es-CR"/>
        </w:rPr>
        <w:t>Recuperado el Lunes 06 de Octubre de 2014.</w:t>
      </w:r>
    </w:p>
    <w:p w:rsidR="00CD5B6C" w:rsidRDefault="00CD5B6C" w:rsidP="007E37B4">
      <w:pPr>
        <w:spacing w:line="360" w:lineRule="auto"/>
        <w:ind w:firstLine="720"/>
        <w:rPr>
          <w:lang w:val="es-CR"/>
        </w:rPr>
      </w:pPr>
    </w:p>
    <w:p w:rsidR="00F8625E" w:rsidRPr="00F8625E" w:rsidRDefault="00F8625E" w:rsidP="007E37B4">
      <w:pPr>
        <w:spacing w:line="360" w:lineRule="auto"/>
        <w:ind w:firstLine="720"/>
        <w:rPr>
          <w:lang w:val="es-CR"/>
        </w:rPr>
      </w:pPr>
      <w:proofErr w:type="gramStart"/>
      <w:r w:rsidRPr="004E5EDB">
        <w:rPr>
          <w:lang w:val="en-US"/>
        </w:rPr>
        <w:t>Security Innovation (2014).</w:t>
      </w:r>
      <w:proofErr w:type="gramEnd"/>
      <w:r w:rsidRPr="004E5EDB">
        <w:rPr>
          <w:lang w:val="en-US"/>
        </w:rPr>
        <w:t xml:space="preserve">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rsidR="00F8625E" w:rsidRPr="004E5EDB" w:rsidRDefault="00F8625E" w:rsidP="007E37B4">
      <w:pPr>
        <w:spacing w:line="360" w:lineRule="auto"/>
        <w:ind w:firstLine="720"/>
        <w:rPr>
          <w:lang w:val="es-CR"/>
        </w:rPr>
      </w:pPr>
    </w:p>
    <w:p w:rsidR="00CD5B6C" w:rsidRPr="00C565E1" w:rsidRDefault="00CD5B6C" w:rsidP="007E37B4">
      <w:pPr>
        <w:spacing w:line="360" w:lineRule="auto"/>
        <w:ind w:firstLine="720"/>
        <w:rPr>
          <w:lang w:val="es-CR"/>
        </w:rPr>
      </w:pPr>
      <w:proofErr w:type="gramStart"/>
      <w:r>
        <w:rPr>
          <w:lang w:val="en-US"/>
        </w:rPr>
        <w:t>Somasegar (2011).</w:t>
      </w:r>
      <w:proofErr w:type="gramEnd"/>
      <w:r>
        <w:rPr>
          <w:lang w:val="en-US"/>
        </w:rPr>
        <w:t xml:space="preserve"> </w:t>
      </w:r>
      <w:r w:rsidRPr="00CD5B6C">
        <w:rPr>
          <w:i/>
          <w:lang w:val="en-US"/>
        </w:rPr>
        <w:t>Roslyn CTP now Available.</w:t>
      </w:r>
      <w:r>
        <w:rPr>
          <w:lang w:val="en-US"/>
        </w:rPr>
        <w:t xml:space="preserve"> </w:t>
      </w:r>
      <w:r w:rsidRPr="00C565E1">
        <w:rPr>
          <w:lang w:val="es-CR"/>
        </w:rPr>
        <w:t>Recuperado el Lunes 06 de Octubre de 2014 de http://goo.gl/tYmDrd.</w:t>
      </w:r>
    </w:p>
    <w:p w:rsidR="00CD5B6C" w:rsidRPr="00C565E1" w:rsidRDefault="00CD5B6C" w:rsidP="007E37B4">
      <w:pPr>
        <w:spacing w:line="360" w:lineRule="auto"/>
        <w:ind w:firstLine="720"/>
        <w:rPr>
          <w:lang w:val="es-CR"/>
        </w:rPr>
      </w:pPr>
    </w:p>
    <w:p w:rsidR="003B3E9F" w:rsidRDefault="00EF58F6" w:rsidP="0014436A">
      <w:pPr>
        <w:spacing w:line="360" w:lineRule="auto"/>
        <w:ind w:firstLine="720"/>
      </w:pPr>
      <w:r w:rsidRPr="007B2FD3">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rsidR="00C212AB" w:rsidRDefault="00C212AB" w:rsidP="0014436A">
      <w:pPr>
        <w:spacing w:line="360" w:lineRule="auto"/>
        <w:ind w:firstLine="720"/>
      </w:pPr>
    </w:p>
    <w:p w:rsidR="00C212AB" w:rsidRPr="004E5EDB" w:rsidRDefault="00C212AB" w:rsidP="0014436A">
      <w:pPr>
        <w:spacing w:line="360" w:lineRule="auto"/>
        <w:ind w:firstLine="720"/>
        <w:rPr>
          <w:lang w:val="en-US"/>
        </w:rPr>
      </w:pPr>
      <w:proofErr w:type="gramStart"/>
      <w:r w:rsidRPr="004E5EDB">
        <w:rPr>
          <w:lang w:val="en-US"/>
        </w:rPr>
        <w:t>Spiegel, M., Stephens, L (2001).</w:t>
      </w:r>
      <w:proofErr w:type="gramEnd"/>
      <w:r w:rsidRPr="004E5EDB">
        <w:rPr>
          <w:lang w:val="en-US"/>
        </w:rPr>
        <w:t xml:space="preserve"> </w:t>
      </w:r>
      <w:proofErr w:type="gramStart"/>
      <w:r w:rsidRPr="004E5EDB">
        <w:rPr>
          <w:i/>
          <w:lang w:val="en-US"/>
        </w:rPr>
        <w:t>Estadística.</w:t>
      </w:r>
      <w:proofErr w:type="gramEnd"/>
      <w:r w:rsidRPr="004E5EDB">
        <w:rPr>
          <w:lang w:val="en-US"/>
        </w:rPr>
        <w:t xml:space="preserve"> Distrito Federal, México: McGraw-Hill Interamericana.</w:t>
      </w:r>
    </w:p>
    <w:p w:rsidR="0014436A" w:rsidRPr="004E5EDB" w:rsidRDefault="0014436A" w:rsidP="0014436A">
      <w:pPr>
        <w:spacing w:line="360" w:lineRule="auto"/>
        <w:ind w:firstLine="720"/>
        <w:rPr>
          <w:lang w:val="en-US"/>
        </w:rPr>
      </w:pPr>
    </w:p>
    <w:p w:rsidR="00BE0F9C" w:rsidRDefault="0014436A" w:rsidP="0090474E">
      <w:pPr>
        <w:rPr>
          <w:lang w:val="en-US"/>
        </w:rPr>
      </w:pPr>
      <w:r w:rsidRPr="004E5EDB">
        <w:rPr>
          <w:lang w:val="en-US"/>
        </w:rPr>
        <w:tab/>
      </w:r>
      <w:r w:rsidRPr="007B2FD3">
        <w:rPr>
          <w:lang w:val="en-US"/>
        </w:rPr>
        <w:t xml:space="preserve">Stroustrup, B. (2009). </w:t>
      </w:r>
      <w:proofErr w:type="gramStart"/>
      <w:r w:rsidRPr="007B2FD3">
        <w:rPr>
          <w:i/>
          <w:lang w:val="en-US"/>
        </w:rPr>
        <w:t>Programming Principles and Practice Using C++.</w:t>
      </w:r>
      <w:proofErr w:type="gramEnd"/>
      <w:r w:rsidRPr="007B2FD3">
        <w:rPr>
          <w:lang w:val="en-US"/>
        </w:rPr>
        <w:t xml:space="preserve"> Boston, </w:t>
      </w:r>
      <w:r w:rsidR="00AD5226" w:rsidRPr="007B2FD3">
        <w:rPr>
          <w:lang w:val="en-US"/>
        </w:rPr>
        <w:t>MA:</w:t>
      </w:r>
      <w:r w:rsidRPr="007B2FD3">
        <w:rPr>
          <w:lang w:val="en-US"/>
        </w:rPr>
        <w:t xml:space="preserve"> Addison Wesley.</w:t>
      </w:r>
    </w:p>
    <w:p w:rsidR="00AD5226" w:rsidRPr="007B2FD3" w:rsidRDefault="00AD5226" w:rsidP="0090474E">
      <w:pPr>
        <w:rPr>
          <w:lang w:val="en-US"/>
        </w:rPr>
      </w:pPr>
      <w:r>
        <w:rPr>
          <w:lang w:val="en-US"/>
        </w:rPr>
        <w:tab/>
      </w:r>
    </w:p>
    <w:p w:rsidR="000F597E" w:rsidRDefault="000F597E" w:rsidP="00BE0F9C">
      <w:pPr>
        <w:spacing w:line="360" w:lineRule="auto"/>
        <w:ind w:firstLine="720"/>
        <w:rPr>
          <w:lang w:val="en-US"/>
        </w:rPr>
      </w:pPr>
      <w:r w:rsidRPr="007B2FD3">
        <w:rPr>
          <w:lang w:val="en-US"/>
        </w:rPr>
        <w:t xml:space="preserve">Tanenbaum, A. (2010). </w:t>
      </w:r>
      <w:proofErr w:type="gramStart"/>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proofErr w:type="gramEnd"/>
      <w:r w:rsidRPr="007B2FD3">
        <w:rPr>
          <w:lang w:val="en-US"/>
        </w:rPr>
        <w:t xml:space="preserve"> </w:t>
      </w:r>
      <w:proofErr w:type="gramStart"/>
      <w:r w:rsidRPr="00BE0F9C">
        <w:rPr>
          <w:lang w:val="en-US"/>
        </w:rPr>
        <w:t>Pretince Hall</w:t>
      </w:r>
      <w:r w:rsidR="002378F4" w:rsidRPr="00BE0F9C">
        <w:rPr>
          <w:lang w:val="en-US"/>
        </w:rPr>
        <w:t>.</w:t>
      </w:r>
      <w:proofErr w:type="gramEnd"/>
    </w:p>
    <w:p w:rsidR="00445D9D" w:rsidRDefault="00445D9D" w:rsidP="00BE0F9C">
      <w:pPr>
        <w:spacing w:line="360" w:lineRule="auto"/>
        <w:ind w:firstLine="720"/>
        <w:rPr>
          <w:lang w:val="en-US"/>
        </w:rPr>
      </w:pPr>
    </w:p>
    <w:p w:rsidR="00445D9D" w:rsidRDefault="00365EBE" w:rsidP="00365EBE">
      <w:pPr>
        <w:spacing w:line="360" w:lineRule="auto"/>
      </w:pPr>
      <w:r w:rsidRPr="00C565E1">
        <w:rPr>
          <w:lang w:val="en-US"/>
        </w:rPr>
        <w:tab/>
      </w:r>
      <w:proofErr w:type="gramStart"/>
      <w:r w:rsidR="00445D9D" w:rsidRPr="00C565E1">
        <w:rPr>
          <w:lang w:val="en-US"/>
        </w:rPr>
        <w:t>The New York Times</w:t>
      </w:r>
      <w:r w:rsidR="002715AF" w:rsidRPr="00C565E1">
        <w:rPr>
          <w:lang w:val="en-US"/>
        </w:rPr>
        <w:t xml:space="preserve"> (2014).</w:t>
      </w:r>
      <w:proofErr w:type="gramEnd"/>
      <w:r w:rsidR="002715AF" w:rsidRPr="00C565E1">
        <w:rPr>
          <w:lang w:val="en-US"/>
        </w:rPr>
        <w:t xml:space="preserve">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2715AF" w:rsidRPr="00365EBE">
        <w:t xml:space="preserve">Recuperado el Lunes 06 de Octubre de 2014 de </w:t>
      </w:r>
      <w:hyperlink r:id="rId116" w:history="1">
        <w:r w:rsidR="00413290" w:rsidRPr="002C4B8E">
          <w:rPr>
            <w:rStyle w:val="Hipervnculo"/>
          </w:rPr>
          <w:t>http://goo.gl/5BKbDP</w:t>
        </w:r>
      </w:hyperlink>
      <w:r w:rsidR="005762DC" w:rsidRPr="00365EBE">
        <w:t>.</w:t>
      </w:r>
    </w:p>
    <w:p w:rsidR="00413290" w:rsidRDefault="00413290" w:rsidP="00365EBE">
      <w:pPr>
        <w:spacing w:line="360" w:lineRule="auto"/>
      </w:pPr>
    </w:p>
    <w:p w:rsidR="00413290" w:rsidRDefault="00A201D4" w:rsidP="00365EBE">
      <w:pPr>
        <w:spacing w:line="360" w:lineRule="auto"/>
      </w:pPr>
      <w:r>
        <w:tab/>
      </w:r>
      <w:r w:rsidR="00413290">
        <w:t xml:space="preserve">Universidad de Murcia (2014). </w:t>
      </w:r>
      <w:r w:rsidR="00413290" w:rsidRPr="00C81FEE">
        <w:rPr>
          <w:i/>
        </w:rPr>
        <w:t>Ciencia y método científico</w:t>
      </w:r>
      <w:r w:rsidR="00413290">
        <w:t xml:space="preserve">. Recuperado el Viernes 07 de Noviembre de 2014 de </w:t>
      </w:r>
      <w:r w:rsidRPr="00A201D4">
        <w:t>http://goo.gl/B3uCbH</w:t>
      </w:r>
    </w:p>
    <w:p w:rsidR="00413290" w:rsidRDefault="00413290" w:rsidP="00365EBE">
      <w:pPr>
        <w:spacing w:line="360" w:lineRule="auto"/>
      </w:pPr>
    </w:p>
    <w:p w:rsidR="004F46F2" w:rsidRDefault="004F46F2" w:rsidP="00365EBE">
      <w:pPr>
        <w:spacing w:line="360" w:lineRule="auto"/>
      </w:pPr>
    </w:p>
    <w:p w:rsidR="004F46F2" w:rsidRDefault="004F46F2" w:rsidP="00365EBE">
      <w:pPr>
        <w:spacing w:line="360" w:lineRule="auto"/>
      </w:pPr>
    </w:p>
    <w:p w:rsidR="004F46F2" w:rsidRPr="000F597E" w:rsidRDefault="004F46F2" w:rsidP="004F46F2">
      <w:pPr>
        <w:pStyle w:val="Ttulo1"/>
      </w:pPr>
      <w:bookmarkStart w:id="1242" w:name="_Toc277602501"/>
      <w:r>
        <w:lastRenderedPageBreak/>
        <w:t>ANEXOS</w:t>
      </w:r>
      <w:bookmarkEnd w:id="1242"/>
    </w:p>
    <w:sectPr w:rsidR="004F46F2" w:rsidRPr="000F597E" w:rsidSect="009C5857">
      <w:pgSz w:w="12240" w:h="15840"/>
      <w:pgMar w:top="1701" w:right="1644" w:bottom="1701" w:left="2211" w:header="708" w:footer="708" w:gutter="0"/>
      <w:pgNumType w:start="2"/>
      <w:cols w:space="708"/>
      <w:docGrid w:linePitch="360"/>
    </w:sectPr>
  </w:body>
</w:document>
</file>

<file path=word/comments.xml><?xml version="1.0" encoding="utf-8"?>
<w:comment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comment w:id="1208" w:author="Laica" w:date="2014-11-23T20:39:00Z" w:initials="L">
    <w:p w:rsidR="00E77A2A" w:rsidRDefault="00E77A2A">
      <w:pPr>
        <w:pStyle w:val="Textocomentario"/>
      </w:pPr>
      <w:r>
        <w:rPr>
          <w:rStyle w:val="Refdecomentario"/>
        </w:rPr>
        <w:annotationRef/>
      </w:r>
      <w:r>
        <w:rPr>
          <w:rStyle w:val="Refdecomentario"/>
        </w:rPr>
        <w:t>Este apartado se puede eliminar dado que no lleva nada.</w:t>
      </w:r>
    </w:p>
  </w:comment>
</w:comments>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B79CE" w:rsidRDefault="00FB79CE" w:rsidP="00CC7A62">
      <w:pPr>
        <w:spacing w:line="240" w:lineRule="auto"/>
      </w:pPr>
      <w:r>
        <w:separator/>
      </w:r>
    </w:p>
  </w:endnote>
  <w:endnote w:type="continuationSeparator" w:id="0">
    <w:p w:rsidR="00FB79CE" w:rsidRDefault="00FB79CE" w:rsidP="00CC7A62">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Lucida Grande">
    <w:altName w:val="Arial"/>
    <w:charset w:val="00"/>
    <w:family w:val="auto"/>
    <w:pitch w:val="variable"/>
    <w:sig w:usb0="E1000AEF" w:usb1="5000A1FF" w:usb2="00000000" w:usb3="00000000" w:csb0="000001BF" w:csb1="00000000"/>
  </w:font>
  <w:font w:name="Times">
    <w:panose1 w:val="02020603050405020304"/>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Segoe UI">
    <w:altName w:val="Calibri"/>
    <w:panose1 w:val="020B0502040204020203"/>
    <w:charset w:val="00"/>
    <w:family w:val="swiss"/>
    <w:pitch w:val="variable"/>
    <w:sig w:usb0="E10022FF" w:usb1="C000E47F" w:usb2="00000029" w:usb3="00000000" w:csb0="000001D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508F" w:rsidRDefault="0065508F">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B79CE" w:rsidRDefault="00FB79CE" w:rsidP="00CC7A62">
      <w:pPr>
        <w:spacing w:line="240" w:lineRule="auto"/>
      </w:pPr>
      <w:r>
        <w:separator/>
      </w:r>
    </w:p>
  </w:footnote>
  <w:footnote w:type="continuationSeparator" w:id="0">
    <w:p w:rsidR="00FB79CE" w:rsidRDefault="00FB79CE" w:rsidP="00CC7A62">
      <w:pPr>
        <w:spacing w:line="240" w:lineRule="auto"/>
      </w:pPr>
      <w:r>
        <w:continuationSeparator/>
      </w:r>
    </w:p>
  </w:footnote>
  <w:footnote w:id="1">
    <w:p w:rsidR="0065508F" w:rsidRPr="00E95984" w:rsidRDefault="0065508F">
      <w:pPr>
        <w:pStyle w:val="Textonotapie"/>
        <w:rPr>
          <w:lang w:val="en-US"/>
        </w:rPr>
      </w:pPr>
      <w:r>
        <w:rPr>
          <w:rStyle w:val="Refdenotaalpie"/>
        </w:rPr>
        <w:footnoteRef/>
      </w:r>
      <w:r>
        <w:t xml:space="preserve"> </w:t>
      </w:r>
      <w:r w:rsidRPr="00E95984">
        <w:t>http://www.semiconductors.org/clientuploads/SIA_AR_2005.pdf</w:t>
      </w:r>
    </w:p>
  </w:footnote>
  <w:footnote w:id="2">
    <w:p w:rsidR="0065508F" w:rsidRPr="009E07C9" w:rsidRDefault="0065508F">
      <w:pPr>
        <w:pStyle w:val="Textonotapie"/>
        <w:rPr>
          <w:lang w:val="en-US"/>
        </w:rPr>
      </w:pPr>
      <w:r>
        <w:rPr>
          <w:rStyle w:val="Refdenotaalpie"/>
        </w:rPr>
        <w:footnoteRef/>
      </w:r>
      <w:r w:rsidRPr="00ED337F">
        <w:rPr>
          <w:lang w:val="en-US"/>
          <w:rPrChange w:id="373" w:author="Laica" w:date="2014-11-23T19:54:00Z">
            <w:rPr/>
          </w:rPrChange>
        </w:rPr>
        <w:t xml:space="preserve"> </w:t>
      </w:r>
      <w:r w:rsidRPr="00ED337F">
        <w:rPr>
          <w:lang w:val="en-US"/>
          <w:rPrChange w:id="374" w:author="Laica" w:date="2014-11-23T19:54:00Z">
            <w:rPr/>
          </w:rPrChange>
        </w:rPr>
        <w:t>http://www.semiconductors.org/clientuploads/SIA_AR_2005.pdf</w:t>
      </w:r>
    </w:p>
  </w:footnote>
  <w:footnote w:id="3">
    <w:p w:rsidR="0065508F" w:rsidRPr="00C53DAB" w:rsidRDefault="0065508F" w:rsidP="00C53DAB">
      <w:pPr>
        <w:pStyle w:val="Textonotapie"/>
        <w:spacing w:line="240" w:lineRule="auto"/>
        <w:rPr>
          <w:lang w:val="en-US"/>
        </w:rPr>
      </w:pPr>
      <w:r>
        <w:rPr>
          <w:rStyle w:val="Refdenotaalpie"/>
        </w:rPr>
        <w:footnoteRef/>
      </w:r>
      <w:r w:rsidRPr="00ED337F">
        <w:rPr>
          <w:lang w:val="en-US"/>
          <w:rPrChange w:id="393" w:author="Laica" w:date="2014-11-23T19:54:00Z">
            <w:rPr/>
          </w:rPrChange>
        </w:rPr>
        <w:t xml:space="preserve"> </w:t>
      </w:r>
      <w:r w:rsidRPr="00ED337F">
        <w:rPr>
          <w:lang w:val="en-US"/>
          <w:rPrChange w:id="394" w:author="Laica" w:date="2014-11-23T19:54:00Z">
            <w:rPr/>
          </w:rPrChange>
        </w:rPr>
        <w:t>https://www.securityinnovation.com/security-lab/our-research/current-state-of-application-security.html</w:t>
      </w:r>
    </w:p>
  </w:footnote>
  <w:footnote w:id="4">
    <w:p w:rsidR="0065508F" w:rsidRPr="00146EAF" w:rsidRDefault="0065508F">
      <w:pPr>
        <w:pStyle w:val="Textonotapie"/>
        <w:rPr>
          <w:lang w:val="en-US"/>
        </w:rPr>
      </w:pPr>
      <w:r>
        <w:rPr>
          <w:rStyle w:val="Refdenotaalpie"/>
        </w:rPr>
        <w:footnoteRef/>
      </w:r>
      <w:r w:rsidRPr="00C565E1">
        <w:rPr>
          <w:lang w:val="en-US"/>
        </w:rPr>
        <w:t xml:space="preserve"> http://www.riceconsulting.com/public_pdf/STBC-WM.pdf</w:t>
      </w:r>
    </w:p>
  </w:footnote>
  <w:footnote w:id="5">
    <w:p w:rsidR="0065508F" w:rsidRPr="00CC7A62" w:rsidRDefault="0065508F"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6">
    <w:p w:rsidR="0065508F" w:rsidRPr="006B1276" w:rsidRDefault="0065508F">
      <w:pPr>
        <w:pStyle w:val="Textonotapie"/>
        <w:rPr>
          <w:lang w:val="en-US"/>
        </w:rPr>
      </w:pPr>
      <w:r>
        <w:rPr>
          <w:rStyle w:val="Refdenotaalpie"/>
        </w:rPr>
        <w:footnoteRef/>
      </w:r>
      <w:r w:rsidRPr="00C565E1">
        <w:rPr>
          <w:lang w:val="en-US"/>
        </w:rPr>
        <w:t xml:space="preserve"> http://windows.microsoft.com/en-us/windows/computer-parts#1TC=windows-</w:t>
      </w:r>
    </w:p>
  </w:footnote>
  <w:footnote w:id="7">
    <w:p w:rsidR="0065508F" w:rsidRPr="00532B2A" w:rsidRDefault="0065508F">
      <w:pPr>
        <w:pStyle w:val="Textonotapie"/>
        <w:rPr>
          <w:lang w:val="en-US"/>
        </w:rPr>
      </w:pPr>
      <w:r>
        <w:rPr>
          <w:rStyle w:val="Refdenotaalpie"/>
        </w:rPr>
        <w:footnoteRef/>
      </w:r>
      <w:r w:rsidRPr="004B51C2">
        <w:rPr>
          <w:lang w:val="en-US"/>
        </w:rPr>
        <w:t xml:space="preserve"> http://www-03.ibm.com/software/products/en/appscan</w:t>
      </w:r>
    </w:p>
  </w:footnote>
  <w:footnote w:id="8">
    <w:p w:rsidR="0065508F" w:rsidRPr="00197347" w:rsidRDefault="0065508F">
      <w:pPr>
        <w:pStyle w:val="Textonotapie"/>
        <w:rPr>
          <w:lang w:val="en-US"/>
        </w:rPr>
      </w:pPr>
      <w:r>
        <w:rPr>
          <w:rStyle w:val="Refdenotaalpie"/>
        </w:rPr>
        <w:footnoteRef/>
      </w:r>
      <w:r w:rsidRPr="001E13AB">
        <w:rPr>
          <w:lang w:val="en-US"/>
        </w:rPr>
        <w:t xml:space="preserve"> http://cwe.mitre.org/data/definitions/200.html</w:t>
      </w:r>
    </w:p>
  </w:footnote>
  <w:footnote w:id="9">
    <w:p w:rsidR="0065508F" w:rsidRPr="00D356D5" w:rsidRDefault="0065508F">
      <w:pPr>
        <w:pStyle w:val="Textonotapie"/>
        <w:rPr>
          <w:sz w:val="20"/>
          <w:szCs w:val="20"/>
          <w:lang w:val="en-US"/>
        </w:rPr>
      </w:pPr>
      <w:r w:rsidRPr="00D356D5">
        <w:rPr>
          <w:rStyle w:val="Refdenotaalpie"/>
          <w:sz w:val="20"/>
          <w:szCs w:val="20"/>
        </w:rPr>
        <w:footnoteRef/>
      </w:r>
      <w:r w:rsidRPr="001E13AB">
        <w:rPr>
          <w:sz w:val="20"/>
          <w:szCs w:val="20"/>
          <w:lang w:val="en-US"/>
        </w:rPr>
        <w:t xml:space="preserve"> http://msdn.microsoft.com/en-us/library/windows/desktop/aa384321(v=vs.85).aspx</w:t>
      </w:r>
    </w:p>
  </w:footnote>
  <w:footnote w:id="10">
    <w:p w:rsidR="0065508F" w:rsidRPr="006F46E2" w:rsidRDefault="0065508F"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11">
    <w:p w:rsidR="0065508F" w:rsidRPr="00D303B8" w:rsidRDefault="0065508F">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2">
    <w:p w:rsidR="0065508F" w:rsidRPr="002C0086" w:rsidRDefault="0065508F">
      <w:pPr>
        <w:pStyle w:val="Textonotapie"/>
        <w:rPr>
          <w:lang w:val="en-US"/>
        </w:rPr>
      </w:pPr>
      <w:r>
        <w:rPr>
          <w:rStyle w:val="Refdenotaalpie"/>
        </w:rPr>
        <w:footnoteRef/>
      </w:r>
      <w:r w:rsidRPr="001E13AB">
        <w:rPr>
          <w:lang w:val="en-US"/>
        </w:rPr>
        <w:t xml:space="preserve"> http://archive.wired.com/wired/archive/4.02/jobs_pr.html</w:t>
      </w:r>
    </w:p>
  </w:footnote>
  <w:footnote w:id="13">
    <w:p w:rsidR="0065508F" w:rsidRPr="008C1F03" w:rsidRDefault="0065508F">
      <w:pPr>
        <w:pStyle w:val="Textonotapie"/>
        <w:rPr>
          <w:lang w:val="en-US"/>
        </w:rPr>
      </w:pPr>
      <w:r>
        <w:rPr>
          <w:rStyle w:val="Refdenotaalpie"/>
        </w:rPr>
        <w:footnoteRef/>
      </w:r>
      <w:r w:rsidRPr="001E13AB">
        <w:rPr>
          <w:lang w:val="en-US"/>
        </w:rPr>
        <w:t xml:space="preserve"> http://www.segu-info.com.ar/articulos/107-viagra-gob-ar.htm</w:t>
      </w:r>
    </w:p>
  </w:footnote>
  <w:footnote w:id="14">
    <w:p w:rsidR="0065508F" w:rsidRPr="004146BC" w:rsidRDefault="0065508F">
      <w:pPr>
        <w:pStyle w:val="Textonotapie"/>
        <w:rPr>
          <w:lang w:val="en-US"/>
        </w:rPr>
      </w:pPr>
      <w:r>
        <w:rPr>
          <w:rStyle w:val="Refdenotaalpie"/>
        </w:rPr>
        <w:footnoteRef/>
      </w:r>
      <w:r w:rsidRPr="00ED337F">
        <w:rPr>
          <w:lang w:val="en-US"/>
          <w:rPrChange w:id="1187" w:author="Laica" w:date="2014-11-23T19:54:00Z">
            <w:rPr/>
          </w:rPrChange>
        </w:rPr>
        <w:t xml:space="preserve"> http://krebsonsecurity.com/</w:t>
      </w:r>
    </w:p>
  </w:footnote>
  <w:footnote w:id="15">
    <w:p w:rsidR="0065508F" w:rsidRPr="00F643E8" w:rsidRDefault="0065508F" w:rsidP="00F643E8">
      <w:pPr>
        <w:pStyle w:val="Textonotapie"/>
        <w:spacing w:line="240" w:lineRule="auto"/>
        <w:rPr>
          <w:lang w:val="en-US"/>
        </w:rPr>
      </w:pPr>
      <w:r>
        <w:rPr>
          <w:rStyle w:val="Refdenotaalpie"/>
        </w:rPr>
        <w:footnoteRef/>
      </w:r>
      <w:r w:rsidRPr="00ED337F">
        <w:rPr>
          <w:lang w:val="en-US"/>
          <w:rPrChange w:id="1213" w:author="Laica" w:date="2014-11-23T19:54:00Z">
            <w:rPr/>
          </w:rPrChange>
        </w:rPr>
        <w:t xml:space="preserve"> </w:t>
      </w:r>
      <w:r w:rsidRPr="00ED337F">
        <w:rPr>
          <w:sz w:val="22"/>
          <w:szCs w:val="22"/>
          <w:lang w:val="en-US"/>
          <w:rPrChange w:id="1214" w:author="Laica" w:date="2014-11-23T19:54:00Z">
            <w:rPr>
              <w:sz w:val="22"/>
              <w:szCs w:val="22"/>
            </w:rPr>
          </w:rPrChange>
        </w:rPr>
        <w:t>http://www.economist.com/blogs/theinbox/2007/07/the_perils_of_prediction_june</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508F" w:rsidRDefault="0065508F"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rsidR="0065508F" w:rsidRDefault="0065508F" w:rsidP="007D38D6">
    <w:pPr>
      <w:pStyle w:val="Encabezado"/>
      <w:ind w:right="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508F" w:rsidRDefault="0065508F"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B74D4">
      <w:rPr>
        <w:rStyle w:val="Nmerodepgina"/>
        <w:noProof/>
      </w:rPr>
      <w:t>XXVI</w:t>
    </w:r>
    <w:r>
      <w:rPr>
        <w:rStyle w:val="Nmerodepgina"/>
      </w:rPr>
      <w:fldChar w:fldCharType="end"/>
    </w:r>
  </w:p>
  <w:p w:rsidR="0065508F" w:rsidRDefault="0065508F" w:rsidP="004F40C4">
    <w:pPr>
      <w:pStyle w:val="Encabezado"/>
      <w:ind w:right="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5508F" w:rsidRDefault="0065508F"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74DEC">
      <w:rPr>
        <w:rStyle w:val="Nmerodepgina"/>
        <w:noProof/>
      </w:rPr>
      <w:t>241</w:t>
    </w:r>
    <w:r>
      <w:rPr>
        <w:rStyle w:val="Nmerodepgina"/>
      </w:rPr>
      <w:fldChar w:fldCharType="end"/>
    </w:r>
  </w:p>
  <w:p w:rsidR="0065508F" w:rsidRDefault="0065508F" w:rsidP="009C5857">
    <w:pPr>
      <w:pStyle w:val="Encabezado"/>
      <w:ind w:right="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CD27A15"/>
    <w:multiLevelType w:val="hybridMultilevel"/>
    <w:tmpl w:val="793ED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F2C4095"/>
    <w:multiLevelType w:val="hybridMultilevel"/>
    <w:tmpl w:val="D02235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9B6EEE"/>
    <w:multiLevelType w:val="hybridMultilevel"/>
    <w:tmpl w:val="E1C021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nsid w:val="7A9E3FDF"/>
    <w:multiLevelType w:val="hybridMultilevel"/>
    <w:tmpl w:val="2DEE7E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7"/>
  </w:num>
  <w:num w:numId="3">
    <w:abstractNumId w:val="23"/>
  </w:num>
  <w:num w:numId="4">
    <w:abstractNumId w:val="32"/>
  </w:num>
  <w:num w:numId="5">
    <w:abstractNumId w:val="2"/>
  </w:num>
  <w:num w:numId="6">
    <w:abstractNumId w:val="28"/>
  </w:num>
  <w:num w:numId="7">
    <w:abstractNumId w:val="28"/>
  </w:num>
  <w:num w:numId="8">
    <w:abstractNumId w:val="20"/>
  </w:num>
  <w:num w:numId="9">
    <w:abstractNumId w:val="14"/>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28"/>
  </w:num>
  <w:num w:numId="20">
    <w:abstractNumId w:val="24"/>
  </w:num>
  <w:num w:numId="21">
    <w:abstractNumId w:val="5"/>
  </w:num>
  <w:num w:numId="22">
    <w:abstractNumId w:val="0"/>
  </w:num>
  <w:num w:numId="23">
    <w:abstractNumId w:val="28"/>
  </w:num>
  <w:num w:numId="24">
    <w:abstractNumId w:val="21"/>
  </w:num>
  <w:num w:numId="25">
    <w:abstractNumId w:val="28"/>
  </w:num>
  <w:num w:numId="26">
    <w:abstractNumId w:val="3"/>
  </w:num>
  <w:num w:numId="27">
    <w:abstractNumId w:val="31"/>
  </w:num>
  <w:num w:numId="28">
    <w:abstractNumId w:val="15"/>
  </w:num>
  <w:num w:numId="29">
    <w:abstractNumId w:val="11"/>
  </w:num>
  <w:num w:numId="30">
    <w:abstractNumId w:val="27"/>
  </w:num>
  <w:num w:numId="31">
    <w:abstractNumId w:val="29"/>
  </w:num>
  <w:num w:numId="32">
    <w:abstractNumId w:val="9"/>
  </w:num>
  <w:num w:numId="33">
    <w:abstractNumId w:val="33"/>
  </w:num>
  <w:num w:numId="34">
    <w:abstractNumId w:val="26"/>
  </w:num>
  <w:num w:numId="35">
    <w:abstractNumId w:val="10"/>
  </w:num>
  <w:num w:numId="36">
    <w:abstractNumId w:val="6"/>
  </w:num>
  <w:num w:numId="37">
    <w:abstractNumId w:val="13"/>
  </w:num>
  <w:num w:numId="38">
    <w:abstractNumId w:val="8"/>
  </w:num>
  <w:num w:numId="39">
    <w:abstractNumId w:val="17"/>
  </w:num>
  <w:num w:numId="40">
    <w:abstractNumId w:val="19"/>
  </w:num>
  <w:num w:numId="41">
    <w:abstractNumId w:val="25"/>
  </w:num>
  <w:num w:numId="42">
    <w:abstractNumId w:val="4"/>
  </w:num>
  <w:num w:numId="43">
    <w:abstractNumId w:val="12"/>
  </w:num>
  <w:num w:numId="44">
    <w:abstractNumId w:val="1"/>
  </w:num>
  <w:num w:numId="45">
    <w:abstractNumId w:val="30"/>
  </w:num>
  <w:num w:numId="46">
    <w:abstractNumId w:val="18"/>
  </w:num>
  <w:num w:numId="47">
    <w:abstractNumId w:val="16"/>
  </w:num>
  <w:num w:numId="48">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trackRevisions/>
  <w:defaultTabStop w:val="708"/>
  <w:hyphenationZone w:val="425"/>
  <w:characterSpacingControl w:val="doNotCompress"/>
  <w:footnotePr>
    <w:footnote w:id="-1"/>
    <w:footnote w:id="0"/>
  </w:footnotePr>
  <w:endnotePr>
    <w:endnote w:id="-1"/>
    <w:endnote w:id="0"/>
  </w:endnotePr>
  <w:compat>
    <w:useFELayout/>
  </w:compat>
  <w:rsids>
    <w:rsidRoot w:val="001C7404"/>
    <w:rsid w:val="00003CC6"/>
    <w:rsid w:val="00004BB6"/>
    <w:rsid w:val="0000671C"/>
    <w:rsid w:val="00006E1F"/>
    <w:rsid w:val="00011963"/>
    <w:rsid w:val="00014D58"/>
    <w:rsid w:val="00015408"/>
    <w:rsid w:val="00016EA6"/>
    <w:rsid w:val="00017C3D"/>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5723"/>
    <w:rsid w:val="00055C8D"/>
    <w:rsid w:val="000571E0"/>
    <w:rsid w:val="000606A5"/>
    <w:rsid w:val="00062A45"/>
    <w:rsid w:val="00065C78"/>
    <w:rsid w:val="0007257F"/>
    <w:rsid w:val="000727AC"/>
    <w:rsid w:val="000727D9"/>
    <w:rsid w:val="00075968"/>
    <w:rsid w:val="00076A37"/>
    <w:rsid w:val="00077F7A"/>
    <w:rsid w:val="0008080C"/>
    <w:rsid w:val="000808D9"/>
    <w:rsid w:val="00081B0C"/>
    <w:rsid w:val="00082A99"/>
    <w:rsid w:val="0008535A"/>
    <w:rsid w:val="00085E49"/>
    <w:rsid w:val="00090FB6"/>
    <w:rsid w:val="00094E7A"/>
    <w:rsid w:val="000977AB"/>
    <w:rsid w:val="000979DB"/>
    <w:rsid w:val="00097D60"/>
    <w:rsid w:val="000A3C20"/>
    <w:rsid w:val="000A6036"/>
    <w:rsid w:val="000A68AD"/>
    <w:rsid w:val="000B1A7C"/>
    <w:rsid w:val="000B3140"/>
    <w:rsid w:val="000B44B0"/>
    <w:rsid w:val="000B6D4E"/>
    <w:rsid w:val="000C5A7F"/>
    <w:rsid w:val="000C6C54"/>
    <w:rsid w:val="000C799F"/>
    <w:rsid w:val="000C7C61"/>
    <w:rsid w:val="000D001E"/>
    <w:rsid w:val="000D02AE"/>
    <w:rsid w:val="000D1254"/>
    <w:rsid w:val="000D2A27"/>
    <w:rsid w:val="000D7D98"/>
    <w:rsid w:val="000E0450"/>
    <w:rsid w:val="000E2C84"/>
    <w:rsid w:val="000E36D4"/>
    <w:rsid w:val="000E3EFC"/>
    <w:rsid w:val="000E4CCC"/>
    <w:rsid w:val="000E4FCC"/>
    <w:rsid w:val="000E61FB"/>
    <w:rsid w:val="000F240E"/>
    <w:rsid w:val="000F453A"/>
    <w:rsid w:val="000F597E"/>
    <w:rsid w:val="000F5DDF"/>
    <w:rsid w:val="00105806"/>
    <w:rsid w:val="00105ECC"/>
    <w:rsid w:val="001076EB"/>
    <w:rsid w:val="00107727"/>
    <w:rsid w:val="00111A21"/>
    <w:rsid w:val="001132F0"/>
    <w:rsid w:val="001159B4"/>
    <w:rsid w:val="00121533"/>
    <w:rsid w:val="001216AC"/>
    <w:rsid w:val="00122686"/>
    <w:rsid w:val="00130067"/>
    <w:rsid w:val="00130A04"/>
    <w:rsid w:val="00130C2A"/>
    <w:rsid w:val="001345B7"/>
    <w:rsid w:val="00136EE3"/>
    <w:rsid w:val="00140B7B"/>
    <w:rsid w:val="00143995"/>
    <w:rsid w:val="0014436A"/>
    <w:rsid w:val="00145FC8"/>
    <w:rsid w:val="00146EAF"/>
    <w:rsid w:val="00147A18"/>
    <w:rsid w:val="00150297"/>
    <w:rsid w:val="001515F3"/>
    <w:rsid w:val="00152F3F"/>
    <w:rsid w:val="00152F40"/>
    <w:rsid w:val="00153566"/>
    <w:rsid w:val="00154442"/>
    <w:rsid w:val="00154D6D"/>
    <w:rsid w:val="0015656A"/>
    <w:rsid w:val="00162F80"/>
    <w:rsid w:val="00165FE2"/>
    <w:rsid w:val="00165FF8"/>
    <w:rsid w:val="00167920"/>
    <w:rsid w:val="00170CD3"/>
    <w:rsid w:val="00172573"/>
    <w:rsid w:val="00175105"/>
    <w:rsid w:val="00177CC2"/>
    <w:rsid w:val="001814AC"/>
    <w:rsid w:val="00182137"/>
    <w:rsid w:val="0018266A"/>
    <w:rsid w:val="00184AEA"/>
    <w:rsid w:val="00193D46"/>
    <w:rsid w:val="00196716"/>
    <w:rsid w:val="001972E2"/>
    <w:rsid w:val="00197347"/>
    <w:rsid w:val="001A1537"/>
    <w:rsid w:val="001A310C"/>
    <w:rsid w:val="001A3128"/>
    <w:rsid w:val="001A4A5D"/>
    <w:rsid w:val="001A518F"/>
    <w:rsid w:val="001A784C"/>
    <w:rsid w:val="001A7A3F"/>
    <w:rsid w:val="001B48FD"/>
    <w:rsid w:val="001B73C7"/>
    <w:rsid w:val="001C0DE5"/>
    <w:rsid w:val="001C1B6A"/>
    <w:rsid w:val="001C2F1C"/>
    <w:rsid w:val="001C39CA"/>
    <w:rsid w:val="001C6D8C"/>
    <w:rsid w:val="001C7404"/>
    <w:rsid w:val="001C77B8"/>
    <w:rsid w:val="001C7C54"/>
    <w:rsid w:val="001E0191"/>
    <w:rsid w:val="001E0BB8"/>
    <w:rsid w:val="001E13AB"/>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643"/>
    <w:rsid w:val="002207A2"/>
    <w:rsid w:val="002218F1"/>
    <w:rsid w:val="00221D98"/>
    <w:rsid w:val="00222972"/>
    <w:rsid w:val="00222CDF"/>
    <w:rsid w:val="002234AD"/>
    <w:rsid w:val="002253E8"/>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0C9B"/>
    <w:rsid w:val="0026239D"/>
    <w:rsid w:val="00265D86"/>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DA8"/>
    <w:rsid w:val="00291E51"/>
    <w:rsid w:val="00295048"/>
    <w:rsid w:val="0029754B"/>
    <w:rsid w:val="002A1C7A"/>
    <w:rsid w:val="002A2034"/>
    <w:rsid w:val="002A23A0"/>
    <w:rsid w:val="002A3242"/>
    <w:rsid w:val="002A32DE"/>
    <w:rsid w:val="002A3554"/>
    <w:rsid w:val="002A4F7B"/>
    <w:rsid w:val="002A4FF3"/>
    <w:rsid w:val="002B08E6"/>
    <w:rsid w:val="002B0FD0"/>
    <w:rsid w:val="002B18CF"/>
    <w:rsid w:val="002B1CDA"/>
    <w:rsid w:val="002B26C4"/>
    <w:rsid w:val="002B2AFA"/>
    <w:rsid w:val="002B3C59"/>
    <w:rsid w:val="002B5FD0"/>
    <w:rsid w:val="002B65B9"/>
    <w:rsid w:val="002B74D4"/>
    <w:rsid w:val="002B7D15"/>
    <w:rsid w:val="002C0086"/>
    <w:rsid w:val="002C4075"/>
    <w:rsid w:val="002C4E70"/>
    <w:rsid w:val="002D094F"/>
    <w:rsid w:val="002E0248"/>
    <w:rsid w:val="002E2454"/>
    <w:rsid w:val="002E3F95"/>
    <w:rsid w:val="002E5342"/>
    <w:rsid w:val="002E6E78"/>
    <w:rsid w:val="002E7548"/>
    <w:rsid w:val="002F4386"/>
    <w:rsid w:val="002F51F3"/>
    <w:rsid w:val="002F55D9"/>
    <w:rsid w:val="002F618C"/>
    <w:rsid w:val="002F65EA"/>
    <w:rsid w:val="002F6D42"/>
    <w:rsid w:val="002F71E3"/>
    <w:rsid w:val="0030200E"/>
    <w:rsid w:val="003022AF"/>
    <w:rsid w:val="00303959"/>
    <w:rsid w:val="00307783"/>
    <w:rsid w:val="003118CE"/>
    <w:rsid w:val="00312314"/>
    <w:rsid w:val="00314610"/>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44EE"/>
    <w:rsid w:val="0035560F"/>
    <w:rsid w:val="0035770B"/>
    <w:rsid w:val="003601E4"/>
    <w:rsid w:val="0036150A"/>
    <w:rsid w:val="00362DEA"/>
    <w:rsid w:val="003630BD"/>
    <w:rsid w:val="00365EBE"/>
    <w:rsid w:val="00370926"/>
    <w:rsid w:val="00371AFF"/>
    <w:rsid w:val="00372382"/>
    <w:rsid w:val="003729A1"/>
    <w:rsid w:val="00374191"/>
    <w:rsid w:val="003755F7"/>
    <w:rsid w:val="003831ED"/>
    <w:rsid w:val="00385216"/>
    <w:rsid w:val="00387FB5"/>
    <w:rsid w:val="00392EF5"/>
    <w:rsid w:val="00393C47"/>
    <w:rsid w:val="003A184C"/>
    <w:rsid w:val="003A26D6"/>
    <w:rsid w:val="003A4883"/>
    <w:rsid w:val="003A671C"/>
    <w:rsid w:val="003A749C"/>
    <w:rsid w:val="003B1FF3"/>
    <w:rsid w:val="003B2107"/>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270"/>
    <w:rsid w:val="003D5CFE"/>
    <w:rsid w:val="003E05FB"/>
    <w:rsid w:val="003E34CE"/>
    <w:rsid w:val="003E4588"/>
    <w:rsid w:val="003E4F7E"/>
    <w:rsid w:val="003E533A"/>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5AF2"/>
    <w:rsid w:val="00425E7D"/>
    <w:rsid w:val="004262DE"/>
    <w:rsid w:val="0042633C"/>
    <w:rsid w:val="00427918"/>
    <w:rsid w:val="00432112"/>
    <w:rsid w:val="0043278B"/>
    <w:rsid w:val="004347FB"/>
    <w:rsid w:val="004355E6"/>
    <w:rsid w:val="00437B13"/>
    <w:rsid w:val="00440421"/>
    <w:rsid w:val="004404EF"/>
    <w:rsid w:val="00440933"/>
    <w:rsid w:val="00440CAF"/>
    <w:rsid w:val="00441BEF"/>
    <w:rsid w:val="004436A2"/>
    <w:rsid w:val="00445CCA"/>
    <w:rsid w:val="00445D9D"/>
    <w:rsid w:val="00447545"/>
    <w:rsid w:val="0044790E"/>
    <w:rsid w:val="00447E3C"/>
    <w:rsid w:val="00452F7D"/>
    <w:rsid w:val="00453F7F"/>
    <w:rsid w:val="00455701"/>
    <w:rsid w:val="00456382"/>
    <w:rsid w:val="00456705"/>
    <w:rsid w:val="00457E07"/>
    <w:rsid w:val="004609CB"/>
    <w:rsid w:val="00463AD7"/>
    <w:rsid w:val="00465887"/>
    <w:rsid w:val="00470B4B"/>
    <w:rsid w:val="00470F4B"/>
    <w:rsid w:val="0047174D"/>
    <w:rsid w:val="00473111"/>
    <w:rsid w:val="00474826"/>
    <w:rsid w:val="00476949"/>
    <w:rsid w:val="00476A3E"/>
    <w:rsid w:val="0047743B"/>
    <w:rsid w:val="004806B0"/>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B6297"/>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DFB"/>
    <w:rsid w:val="004E5451"/>
    <w:rsid w:val="004E5EDB"/>
    <w:rsid w:val="004F0A6D"/>
    <w:rsid w:val="004F155D"/>
    <w:rsid w:val="004F1774"/>
    <w:rsid w:val="004F40C4"/>
    <w:rsid w:val="004F46F2"/>
    <w:rsid w:val="004F7DBC"/>
    <w:rsid w:val="00504A38"/>
    <w:rsid w:val="00504C45"/>
    <w:rsid w:val="00505554"/>
    <w:rsid w:val="00513AA4"/>
    <w:rsid w:val="005147F4"/>
    <w:rsid w:val="00516039"/>
    <w:rsid w:val="00522406"/>
    <w:rsid w:val="00522D96"/>
    <w:rsid w:val="00523618"/>
    <w:rsid w:val="00524B8E"/>
    <w:rsid w:val="00530887"/>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D76"/>
    <w:rsid w:val="005833FD"/>
    <w:rsid w:val="00583A6D"/>
    <w:rsid w:val="00583F51"/>
    <w:rsid w:val="00584E3D"/>
    <w:rsid w:val="005854F4"/>
    <w:rsid w:val="005914B0"/>
    <w:rsid w:val="00591FA0"/>
    <w:rsid w:val="005928C6"/>
    <w:rsid w:val="00594549"/>
    <w:rsid w:val="005948C9"/>
    <w:rsid w:val="00594BDA"/>
    <w:rsid w:val="00595B08"/>
    <w:rsid w:val="00595D25"/>
    <w:rsid w:val="00595E34"/>
    <w:rsid w:val="00597BC8"/>
    <w:rsid w:val="005A08CE"/>
    <w:rsid w:val="005A102B"/>
    <w:rsid w:val="005A3EDC"/>
    <w:rsid w:val="005A4CE5"/>
    <w:rsid w:val="005B0C11"/>
    <w:rsid w:val="005B117E"/>
    <w:rsid w:val="005B2C3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50E0"/>
    <w:rsid w:val="0060622A"/>
    <w:rsid w:val="00607DC4"/>
    <w:rsid w:val="00607DF1"/>
    <w:rsid w:val="0061005F"/>
    <w:rsid w:val="00611F19"/>
    <w:rsid w:val="00612B21"/>
    <w:rsid w:val="00614A9E"/>
    <w:rsid w:val="00617FF7"/>
    <w:rsid w:val="00620085"/>
    <w:rsid w:val="00620267"/>
    <w:rsid w:val="00630281"/>
    <w:rsid w:val="00630AE1"/>
    <w:rsid w:val="006327FC"/>
    <w:rsid w:val="00633FDB"/>
    <w:rsid w:val="00635F0A"/>
    <w:rsid w:val="00636771"/>
    <w:rsid w:val="00636C87"/>
    <w:rsid w:val="006376AD"/>
    <w:rsid w:val="0064021D"/>
    <w:rsid w:val="00640DA3"/>
    <w:rsid w:val="00641FA4"/>
    <w:rsid w:val="00643CC1"/>
    <w:rsid w:val="00646295"/>
    <w:rsid w:val="00650672"/>
    <w:rsid w:val="00650B7F"/>
    <w:rsid w:val="00651A28"/>
    <w:rsid w:val="0065237C"/>
    <w:rsid w:val="006526E5"/>
    <w:rsid w:val="00653E05"/>
    <w:rsid w:val="0065508F"/>
    <w:rsid w:val="00656806"/>
    <w:rsid w:val="00660B5D"/>
    <w:rsid w:val="006622D0"/>
    <w:rsid w:val="00663815"/>
    <w:rsid w:val="00666E44"/>
    <w:rsid w:val="00675578"/>
    <w:rsid w:val="00676F52"/>
    <w:rsid w:val="00677288"/>
    <w:rsid w:val="006776B9"/>
    <w:rsid w:val="00680D5B"/>
    <w:rsid w:val="006825AC"/>
    <w:rsid w:val="00684CEF"/>
    <w:rsid w:val="00686F89"/>
    <w:rsid w:val="00691B7D"/>
    <w:rsid w:val="006931CE"/>
    <w:rsid w:val="00696653"/>
    <w:rsid w:val="00696CB3"/>
    <w:rsid w:val="006A1BF8"/>
    <w:rsid w:val="006A2122"/>
    <w:rsid w:val="006A657F"/>
    <w:rsid w:val="006A7743"/>
    <w:rsid w:val="006B1276"/>
    <w:rsid w:val="006B5461"/>
    <w:rsid w:val="006B5AB3"/>
    <w:rsid w:val="006C0504"/>
    <w:rsid w:val="006C06B6"/>
    <w:rsid w:val="006C1204"/>
    <w:rsid w:val="006C2AAC"/>
    <w:rsid w:val="006C2CBB"/>
    <w:rsid w:val="006C3E77"/>
    <w:rsid w:val="006D1F10"/>
    <w:rsid w:val="006D2081"/>
    <w:rsid w:val="006D26DC"/>
    <w:rsid w:val="006D3A54"/>
    <w:rsid w:val="006D4376"/>
    <w:rsid w:val="006D453A"/>
    <w:rsid w:val="006D4BC6"/>
    <w:rsid w:val="006D7D7C"/>
    <w:rsid w:val="006E52B6"/>
    <w:rsid w:val="006E653F"/>
    <w:rsid w:val="006E746C"/>
    <w:rsid w:val="006F0071"/>
    <w:rsid w:val="006F0DF8"/>
    <w:rsid w:val="006F28E1"/>
    <w:rsid w:val="006F46E2"/>
    <w:rsid w:val="006F4837"/>
    <w:rsid w:val="007010B6"/>
    <w:rsid w:val="007030F4"/>
    <w:rsid w:val="0070410F"/>
    <w:rsid w:val="0070490A"/>
    <w:rsid w:val="007076E9"/>
    <w:rsid w:val="00710422"/>
    <w:rsid w:val="007106E9"/>
    <w:rsid w:val="0071345C"/>
    <w:rsid w:val="00716970"/>
    <w:rsid w:val="007250F5"/>
    <w:rsid w:val="007304AC"/>
    <w:rsid w:val="00730C7B"/>
    <w:rsid w:val="00731013"/>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57C65"/>
    <w:rsid w:val="007616DE"/>
    <w:rsid w:val="007632BA"/>
    <w:rsid w:val="0076384E"/>
    <w:rsid w:val="00764293"/>
    <w:rsid w:val="00766B82"/>
    <w:rsid w:val="007700FF"/>
    <w:rsid w:val="00770E4F"/>
    <w:rsid w:val="007710AA"/>
    <w:rsid w:val="00772B2A"/>
    <w:rsid w:val="00773D68"/>
    <w:rsid w:val="00776762"/>
    <w:rsid w:val="00776F97"/>
    <w:rsid w:val="00781850"/>
    <w:rsid w:val="007851A0"/>
    <w:rsid w:val="00786F7D"/>
    <w:rsid w:val="00791ED0"/>
    <w:rsid w:val="00793DA2"/>
    <w:rsid w:val="00794D4B"/>
    <w:rsid w:val="00795C05"/>
    <w:rsid w:val="0079695C"/>
    <w:rsid w:val="007A0CF5"/>
    <w:rsid w:val="007A123C"/>
    <w:rsid w:val="007A5F03"/>
    <w:rsid w:val="007A66DD"/>
    <w:rsid w:val="007B0582"/>
    <w:rsid w:val="007B2FD3"/>
    <w:rsid w:val="007B5787"/>
    <w:rsid w:val="007B624B"/>
    <w:rsid w:val="007B6509"/>
    <w:rsid w:val="007B68DC"/>
    <w:rsid w:val="007C55D5"/>
    <w:rsid w:val="007C6757"/>
    <w:rsid w:val="007C785A"/>
    <w:rsid w:val="007D0689"/>
    <w:rsid w:val="007D1C7A"/>
    <w:rsid w:val="007D38D6"/>
    <w:rsid w:val="007D46D4"/>
    <w:rsid w:val="007D5FB0"/>
    <w:rsid w:val="007D7B91"/>
    <w:rsid w:val="007E2A39"/>
    <w:rsid w:val="007E3152"/>
    <w:rsid w:val="007E37B4"/>
    <w:rsid w:val="007E47FF"/>
    <w:rsid w:val="007F224E"/>
    <w:rsid w:val="007F28DE"/>
    <w:rsid w:val="007F39CC"/>
    <w:rsid w:val="007F3C1E"/>
    <w:rsid w:val="007F4FB6"/>
    <w:rsid w:val="007F54F5"/>
    <w:rsid w:val="007F6FC5"/>
    <w:rsid w:val="00800A1B"/>
    <w:rsid w:val="008014D1"/>
    <w:rsid w:val="00805E21"/>
    <w:rsid w:val="008106E6"/>
    <w:rsid w:val="00816007"/>
    <w:rsid w:val="00816A54"/>
    <w:rsid w:val="00816E44"/>
    <w:rsid w:val="008227CB"/>
    <w:rsid w:val="00824079"/>
    <w:rsid w:val="008252C7"/>
    <w:rsid w:val="0082545A"/>
    <w:rsid w:val="008255E0"/>
    <w:rsid w:val="0082610D"/>
    <w:rsid w:val="00827C4A"/>
    <w:rsid w:val="00832750"/>
    <w:rsid w:val="00832FB4"/>
    <w:rsid w:val="00834371"/>
    <w:rsid w:val="0083638E"/>
    <w:rsid w:val="008369C3"/>
    <w:rsid w:val="008443DE"/>
    <w:rsid w:val="00845C8F"/>
    <w:rsid w:val="0084653D"/>
    <w:rsid w:val="008500C0"/>
    <w:rsid w:val="00853CF9"/>
    <w:rsid w:val="00854FB3"/>
    <w:rsid w:val="008550BC"/>
    <w:rsid w:val="00855506"/>
    <w:rsid w:val="00855B54"/>
    <w:rsid w:val="00856638"/>
    <w:rsid w:val="00860DF0"/>
    <w:rsid w:val="00862367"/>
    <w:rsid w:val="008630AE"/>
    <w:rsid w:val="00873612"/>
    <w:rsid w:val="00873F3B"/>
    <w:rsid w:val="00874062"/>
    <w:rsid w:val="00876933"/>
    <w:rsid w:val="008817AB"/>
    <w:rsid w:val="008858E3"/>
    <w:rsid w:val="00887731"/>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712D"/>
    <w:rsid w:val="008C7325"/>
    <w:rsid w:val="008D0098"/>
    <w:rsid w:val="008D1FD6"/>
    <w:rsid w:val="008D21CF"/>
    <w:rsid w:val="008D2993"/>
    <w:rsid w:val="008D4E1B"/>
    <w:rsid w:val="008D60B6"/>
    <w:rsid w:val="008D6BF3"/>
    <w:rsid w:val="008D7FE2"/>
    <w:rsid w:val="008E0988"/>
    <w:rsid w:val="008E3AEB"/>
    <w:rsid w:val="008E4300"/>
    <w:rsid w:val="008E4925"/>
    <w:rsid w:val="008F117F"/>
    <w:rsid w:val="008F2E91"/>
    <w:rsid w:val="008F47F2"/>
    <w:rsid w:val="008F7440"/>
    <w:rsid w:val="008F7FAB"/>
    <w:rsid w:val="00900AF2"/>
    <w:rsid w:val="009012C4"/>
    <w:rsid w:val="00903A5F"/>
    <w:rsid w:val="00903DD2"/>
    <w:rsid w:val="0090474E"/>
    <w:rsid w:val="00906279"/>
    <w:rsid w:val="00910BD2"/>
    <w:rsid w:val="00913AF0"/>
    <w:rsid w:val="00913C51"/>
    <w:rsid w:val="0091499F"/>
    <w:rsid w:val="0091526D"/>
    <w:rsid w:val="00916592"/>
    <w:rsid w:val="00923142"/>
    <w:rsid w:val="00926EDB"/>
    <w:rsid w:val="009272BB"/>
    <w:rsid w:val="00927CB2"/>
    <w:rsid w:val="009300BC"/>
    <w:rsid w:val="0093260D"/>
    <w:rsid w:val="00932D7D"/>
    <w:rsid w:val="009335C6"/>
    <w:rsid w:val="00934FD2"/>
    <w:rsid w:val="00937519"/>
    <w:rsid w:val="0093763D"/>
    <w:rsid w:val="00941B2E"/>
    <w:rsid w:val="009457C8"/>
    <w:rsid w:val="00945893"/>
    <w:rsid w:val="00947258"/>
    <w:rsid w:val="009479DD"/>
    <w:rsid w:val="00950CF0"/>
    <w:rsid w:val="00953F98"/>
    <w:rsid w:val="00954549"/>
    <w:rsid w:val="00955781"/>
    <w:rsid w:val="00956966"/>
    <w:rsid w:val="00956DF6"/>
    <w:rsid w:val="00957039"/>
    <w:rsid w:val="00957847"/>
    <w:rsid w:val="0096068C"/>
    <w:rsid w:val="00960E5D"/>
    <w:rsid w:val="00962D27"/>
    <w:rsid w:val="0096529D"/>
    <w:rsid w:val="00967A90"/>
    <w:rsid w:val="009712B5"/>
    <w:rsid w:val="00972EFD"/>
    <w:rsid w:val="00972F55"/>
    <w:rsid w:val="00974DEC"/>
    <w:rsid w:val="0097676A"/>
    <w:rsid w:val="00977103"/>
    <w:rsid w:val="0098403A"/>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E029F"/>
    <w:rsid w:val="009E07C9"/>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7670B"/>
    <w:rsid w:val="00A810CA"/>
    <w:rsid w:val="00A81AE4"/>
    <w:rsid w:val="00A81FBF"/>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2B9A"/>
    <w:rsid w:val="00AC4C4E"/>
    <w:rsid w:val="00AD5226"/>
    <w:rsid w:val="00AE2A05"/>
    <w:rsid w:val="00AE318E"/>
    <w:rsid w:val="00AE5BFB"/>
    <w:rsid w:val="00AF254B"/>
    <w:rsid w:val="00AF63C9"/>
    <w:rsid w:val="00AF715A"/>
    <w:rsid w:val="00AF7223"/>
    <w:rsid w:val="00B0114F"/>
    <w:rsid w:val="00B01CB4"/>
    <w:rsid w:val="00B04248"/>
    <w:rsid w:val="00B04C2E"/>
    <w:rsid w:val="00B11B4A"/>
    <w:rsid w:val="00B12004"/>
    <w:rsid w:val="00B13142"/>
    <w:rsid w:val="00B13221"/>
    <w:rsid w:val="00B20E9E"/>
    <w:rsid w:val="00B21567"/>
    <w:rsid w:val="00B21F8A"/>
    <w:rsid w:val="00B23601"/>
    <w:rsid w:val="00B2419A"/>
    <w:rsid w:val="00B304FD"/>
    <w:rsid w:val="00B30B6A"/>
    <w:rsid w:val="00B41745"/>
    <w:rsid w:val="00B43D8A"/>
    <w:rsid w:val="00B4400A"/>
    <w:rsid w:val="00B453A2"/>
    <w:rsid w:val="00B50973"/>
    <w:rsid w:val="00B50980"/>
    <w:rsid w:val="00B50D9C"/>
    <w:rsid w:val="00B50DB1"/>
    <w:rsid w:val="00B51C42"/>
    <w:rsid w:val="00B54DA8"/>
    <w:rsid w:val="00B569D0"/>
    <w:rsid w:val="00B6051F"/>
    <w:rsid w:val="00B62929"/>
    <w:rsid w:val="00B6328E"/>
    <w:rsid w:val="00B66B18"/>
    <w:rsid w:val="00B73FF6"/>
    <w:rsid w:val="00B758F4"/>
    <w:rsid w:val="00B83303"/>
    <w:rsid w:val="00B83CE6"/>
    <w:rsid w:val="00B8448C"/>
    <w:rsid w:val="00B84D34"/>
    <w:rsid w:val="00B85164"/>
    <w:rsid w:val="00B862C5"/>
    <w:rsid w:val="00B90772"/>
    <w:rsid w:val="00B917CE"/>
    <w:rsid w:val="00BA0196"/>
    <w:rsid w:val="00BA09C5"/>
    <w:rsid w:val="00BA13B5"/>
    <w:rsid w:val="00BA1DE9"/>
    <w:rsid w:val="00BA51B5"/>
    <w:rsid w:val="00BA5A10"/>
    <w:rsid w:val="00BA5A80"/>
    <w:rsid w:val="00BA63FE"/>
    <w:rsid w:val="00BB1D2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7A23"/>
    <w:rsid w:val="00BE0F9C"/>
    <w:rsid w:val="00BE5ECD"/>
    <w:rsid w:val="00BE724D"/>
    <w:rsid w:val="00BE75D1"/>
    <w:rsid w:val="00BF06CB"/>
    <w:rsid w:val="00BF2753"/>
    <w:rsid w:val="00BF2754"/>
    <w:rsid w:val="00BF51B3"/>
    <w:rsid w:val="00BF5B61"/>
    <w:rsid w:val="00BF6A25"/>
    <w:rsid w:val="00C0067E"/>
    <w:rsid w:val="00C04A89"/>
    <w:rsid w:val="00C06D99"/>
    <w:rsid w:val="00C116E6"/>
    <w:rsid w:val="00C121CC"/>
    <w:rsid w:val="00C1253F"/>
    <w:rsid w:val="00C15042"/>
    <w:rsid w:val="00C17B01"/>
    <w:rsid w:val="00C207C6"/>
    <w:rsid w:val="00C20940"/>
    <w:rsid w:val="00C212AB"/>
    <w:rsid w:val="00C2224A"/>
    <w:rsid w:val="00C25A02"/>
    <w:rsid w:val="00C31186"/>
    <w:rsid w:val="00C315A3"/>
    <w:rsid w:val="00C3623C"/>
    <w:rsid w:val="00C42633"/>
    <w:rsid w:val="00C42896"/>
    <w:rsid w:val="00C4333E"/>
    <w:rsid w:val="00C43C20"/>
    <w:rsid w:val="00C46ECD"/>
    <w:rsid w:val="00C502CA"/>
    <w:rsid w:val="00C50AB2"/>
    <w:rsid w:val="00C53DAB"/>
    <w:rsid w:val="00C540E9"/>
    <w:rsid w:val="00C54875"/>
    <w:rsid w:val="00C55567"/>
    <w:rsid w:val="00C565E1"/>
    <w:rsid w:val="00C62E21"/>
    <w:rsid w:val="00C63E95"/>
    <w:rsid w:val="00C66717"/>
    <w:rsid w:val="00C70B7C"/>
    <w:rsid w:val="00C7318B"/>
    <w:rsid w:val="00C74DE1"/>
    <w:rsid w:val="00C81FEE"/>
    <w:rsid w:val="00C82192"/>
    <w:rsid w:val="00C8630D"/>
    <w:rsid w:val="00C906DE"/>
    <w:rsid w:val="00C91724"/>
    <w:rsid w:val="00C9323C"/>
    <w:rsid w:val="00CA0E21"/>
    <w:rsid w:val="00CA5201"/>
    <w:rsid w:val="00CB71AD"/>
    <w:rsid w:val="00CC0798"/>
    <w:rsid w:val="00CC1591"/>
    <w:rsid w:val="00CC2650"/>
    <w:rsid w:val="00CC32AF"/>
    <w:rsid w:val="00CC4FC9"/>
    <w:rsid w:val="00CC655C"/>
    <w:rsid w:val="00CC7A62"/>
    <w:rsid w:val="00CD0725"/>
    <w:rsid w:val="00CD0E7F"/>
    <w:rsid w:val="00CD22C3"/>
    <w:rsid w:val="00CD238E"/>
    <w:rsid w:val="00CD4063"/>
    <w:rsid w:val="00CD4C4F"/>
    <w:rsid w:val="00CD5B6C"/>
    <w:rsid w:val="00CD762F"/>
    <w:rsid w:val="00CE03C7"/>
    <w:rsid w:val="00CE1845"/>
    <w:rsid w:val="00CE30E7"/>
    <w:rsid w:val="00CE50B7"/>
    <w:rsid w:val="00CE7503"/>
    <w:rsid w:val="00CF1DA5"/>
    <w:rsid w:val="00CF42F0"/>
    <w:rsid w:val="00D013A9"/>
    <w:rsid w:val="00D03BEB"/>
    <w:rsid w:val="00D05523"/>
    <w:rsid w:val="00D11064"/>
    <w:rsid w:val="00D12311"/>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799"/>
    <w:rsid w:val="00D47394"/>
    <w:rsid w:val="00D47F77"/>
    <w:rsid w:val="00D51123"/>
    <w:rsid w:val="00D5114F"/>
    <w:rsid w:val="00D52EDA"/>
    <w:rsid w:val="00D53F7E"/>
    <w:rsid w:val="00D54E61"/>
    <w:rsid w:val="00D552FE"/>
    <w:rsid w:val="00D5539B"/>
    <w:rsid w:val="00D55598"/>
    <w:rsid w:val="00D5751D"/>
    <w:rsid w:val="00D57758"/>
    <w:rsid w:val="00D61C00"/>
    <w:rsid w:val="00D6469B"/>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4BBE"/>
    <w:rsid w:val="00D87F43"/>
    <w:rsid w:val="00D91525"/>
    <w:rsid w:val="00D92017"/>
    <w:rsid w:val="00D950ED"/>
    <w:rsid w:val="00D9638C"/>
    <w:rsid w:val="00DA2F04"/>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484"/>
    <w:rsid w:val="00DD35A9"/>
    <w:rsid w:val="00DD6AB7"/>
    <w:rsid w:val="00DD79CA"/>
    <w:rsid w:val="00DE2B13"/>
    <w:rsid w:val="00DE415B"/>
    <w:rsid w:val="00DE6F90"/>
    <w:rsid w:val="00DF15AF"/>
    <w:rsid w:val="00DF1B77"/>
    <w:rsid w:val="00DF412E"/>
    <w:rsid w:val="00DF62D2"/>
    <w:rsid w:val="00DF6311"/>
    <w:rsid w:val="00E00E5C"/>
    <w:rsid w:val="00E01B5E"/>
    <w:rsid w:val="00E02F51"/>
    <w:rsid w:val="00E03133"/>
    <w:rsid w:val="00E048EC"/>
    <w:rsid w:val="00E06547"/>
    <w:rsid w:val="00E10AE1"/>
    <w:rsid w:val="00E10F2E"/>
    <w:rsid w:val="00E115A9"/>
    <w:rsid w:val="00E12344"/>
    <w:rsid w:val="00E12BE1"/>
    <w:rsid w:val="00E165C5"/>
    <w:rsid w:val="00E206C1"/>
    <w:rsid w:val="00E2085E"/>
    <w:rsid w:val="00E21B01"/>
    <w:rsid w:val="00E22A8A"/>
    <w:rsid w:val="00E25402"/>
    <w:rsid w:val="00E25F24"/>
    <w:rsid w:val="00E336AC"/>
    <w:rsid w:val="00E34390"/>
    <w:rsid w:val="00E34D05"/>
    <w:rsid w:val="00E35F55"/>
    <w:rsid w:val="00E367E5"/>
    <w:rsid w:val="00E425BF"/>
    <w:rsid w:val="00E456BF"/>
    <w:rsid w:val="00E471D8"/>
    <w:rsid w:val="00E5049F"/>
    <w:rsid w:val="00E54564"/>
    <w:rsid w:val="00E57E4A"/>
    <w:rsid w:val="00E62166"/>
    <w:rsid w:val="00E627A3"/>
    <w:rsid w:val="00E656C7"/>
    <w:rsid w:val="00E65895"/>
    <w:rsid w:val="00E65DD0"/>
    <w:rsid w:val="00E66D88"/>
    <w:rsid w:val="00E67414"/>
    <w:rsid w:val="00E67625"/>
    <w:rsid w:val="00E7348C"/>
    <w:rsid w:val="00E74028"/>
    <w:rsid w:val="00E77A2A"/>
    <w:rsid w:val="00E77CA0"/>
    <w:rsid w:val="00E803D0"/>
    <w:rsid w:val="00E858AF"/>
    <w:rsid w:val="00E85E78"/>
    <w:rsid w:val="00E8703E"/>
    <w:rsid w:val="00E90BCA"/>
    <w:rsid w:val="00E9132A"/>
    <w:rsid w:val="00E9361D"/>
    <w:rsid w:val="00E940E7"/>
    <w:rsid w:val="00E94511"/>
    <w:rsid w:val="00E95984"/>
    <w:rsid w:val="00E9651C"/>
    <w:rsid w:val="00E970F3"/>
    <w:rsid w:val="00EA21B5"/>
    <w:rsid w:val="00EA37EB"/>
    <w:rsid w:val="00EA3B2E"/>
    <w:rsid w:val="00EB126D"/>
    <w:rsid w:val="00EB7B0C"/>
    <w:rsid w:val="00EB7EA8"/>
    <w:rsid w:val="00EC0B05"/>
    <w:rsid w:val="00EC2D37"/>
    <w:rsid w:val="00EC5548"/>
    <w:rsid w:val="00ED0D2D"/>
    <w:rsid w:val="00ED10BA"/>
    <w:rsid w:val="00ED2205"/>
    <w:rsid w:val="00ED2449"/>
    <w:rsid w:val="00ED2DB8"/>
    <w:rsid w:val="00ED337F"/>
    <w:rsid w:val="00ED43C9"/>
    <w:rsid w:val="00ED4C64"/>
    <w:rsid w:val="00ED5C54"/>
    <w:rsid w:val="00EE03E1"/>
    <w:rsid w:val="00EE0BBB"/>
    <w:rsid w:val="00EE400B"/>
    <w:rsid w:val="00EE62AA"/>
    <w:rsid w:val="00EF08E4"/>
    <w:rsid w:val="00EF484D"/>
    <w:rsid w:val="00EF58EE"/>
    <w:rsid w:val="00EF58F6"/>
    <w:rsid w:val="00EF69A7"/>
    <w:rsid w:val="00F07E60"/>
    <w:rsid w:val="00F136DA"/>
    <w:rsid w:val="00F14508"/>
    <w:rsid w:val="00F15ABE"/>
    <w:rsid w:val="00F216AD"/>
    <w:rsid w:val="00F25F83"/>
    <w:rsid w:val="00F25FFC"/>
    <w:rsid w:val="00F279E2"/>
    <w:rsid w:val="00F27FCE"/>
    <w:rsid w:val="00F311CC"/>
    <w:rsid w:val="00F35925"/>
    <w:rsid w:val="00F35F09"/>
    <w:rsid w:val="00F36223"/>
    <w:rsid w:val="00F375EC"/>
    <w:rsid w:val="00F37F79"/>
    <w:rsid w:val="00F40324"/>
    <w:rsid w:val="00F427E5"/>
    <w:rsid w:val="00F454F3"/>
    <w:rsid w:val="00F4711E"/>
    <w:rsid w:val="00F4791D"/>
    <w:rsid w:val="00F47EA6"/>
    <w:rsid w:val="00F503E8"/>
    <w:rsid w:val="00F50C5E"/>
    <w:rsid w:val="00F52106"/>
    <w:rsid w:val="00F53C3D"/>
    <w:rsid w:val="00F57619"/>
    <w:rsid w:val="00F6189F"/>
    <w:rsid w:val="00F61BAB"/>
    <w:rsid w:val="00F61DA2"/>
    <w:rsid w:val="00F643E8"/>
    <w:rsid w:val="00F666F7"/>
    <w:rsid w:val="00F75B4A"/>
    <w:rsid w:val="00F77FF4"/>
    <w:rsid w:val="00F8205C"/>
    <w:rsid w:val="00F836BC"/>
    <w:rsid w:val="00F84529"/>
    <w:rsid w:val="00F84CFC"/>
    <w:rsid w:val="00F8625E"/>
    <w:rsid w:val="00F878C0"/>
    <w:rsid w:val="00F87995"/>
    <w:rsid w:val="00F93DFE"/>
    <w:rsid w:val="00F93FCA"/>
    <w:rsid w:val="00F958F8"/>
    <w:rsid w:val="00FA03CF"/>
    <w:rsid w:val="00FA53B5"/>
    <w:rsid w:val="00FA6CBE"/>
    <w:rsid w:val="00FB0D7D"/>
    <w:rsid w:val="00FB1689"/>
    <w:rsid w:val="00FB1F56"/>
    <w:rsid w:val="00FB3180"/>
    <w:rsid w:val="00FB58C1"/>
    <w:rsid w:val="00FB79CE"/>
    <w:rsid w:val="00FC004B"/>
    <w:rsid w:val="00FC468C"/>
    <w:rsid w:val="00FC56D3"/>
    <w:rsid w:val="00FC6834"/>
    <w:rsid w:val="00FD1ACD"/>
    <w:rsid w:val="00FD1F39"/>
    <w:rsid w:val="00FD2177"/>
    <w:rsid w:val="00FD2458"/>
    <w:rsid w:val="00FD258A"/>
    <w:rsid w:val="00FD2B1B"/>
    <w:rsid w:val="00FD322D"/>
    <w:rsid w:val="00FD4296"/>
    <w:rsid w:val="00FD5C60"/>
    <w:rsid w:val="00FE01AF"/>
    <w:rsid w:val="00FE2A7E"/>
    <w:rsid w:val="00FE443C"/>
    <w:rsid w:val="00FE54FD"/>
    <w:rsid w:val="00FF6FD7"/>
    <w:rsid w:val="00FF77B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98403A"/>
    <w:pPr>
      <w:keepNext/>
      <w:keepLines/>
      <w:spacing w:before="20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98403A"/>
    <w:rPr>
      <w:rFonts w:ascii="Arial" w:eastAsiaTheme="majorEastAsia" w:hAnsi="Arial" w:cstheme="majorBidi"/>
      <w:b/>
      <w:bCs/>
      <w:iCs/>
      <w:color w:val="000000" w:themeColor="text1"/>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TtulodeTDC">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size-large">
    <w:name w:val="a-size-large"/>
    <w:basedOn w:val="Fuentedeprrafopredeter"/>
    <w:rsid w:val="001A31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r="http://schemas.openxmlformats.org/officeDocument/2006/relationships" xmlns:w="http://schemas.openxmlformats.org/wordprocessingml/2006/main">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897202220">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117" Type="http://schemas.openxmlformats.org/officeDocument/2006/relationships/fontTable" Target="fontTable.xml"/><Relationship Id="rId21" Type="http://schemas.openxmlformats.org/officeDocument/2006/relationships/hyperlink" Target="http://goo.gl/LfsVMX" TargetMode="External"/><Relationship Id="rId42" Type="http://schemas.openxmlformats.org/officeDocument/2006/relationships/image" Target="media/image25.png"/><Relationship Id="rId47" Type="http://schemas.openxmlformats.org/officeDocument/2006/relationships/image" Target="media/image29.png"/><Relationship Id="rId63" Type="http://schemas.openxmlformats.org/officeDocument/2006/relationships/diagramColors" Target="diagrams/colors1.xml"/><Relationship Id="rId68" Type="http://schemas.openxmlformats.org/officeDocument/2006/relationships/hyperlink" Target="http://goo.gl/v1Cx5c" TargetMode="External"/><Relationship Id="rId84" Type="http://schemas.openxmlformats.org/officeDocument/2006/relationships/image" Target="media/image57.png"/><Relationship Id="rId89" Type="http://schemas.openxmlformats.org/officeDocument/2006/relationships/image" Target="media/image62.png"/><Relationship Id="rId112" Type="http://schemas.openxmlformats.org/officeDocument/2006/relationships/hyperlink" Target="http://goo.gl/HYxggf" TargetMode="External"/><Relationship Id="rId16" Type="http://schemas.openxmlformats.org/officeDocument/2006/relationships/image" Target="media/image5.png"/><Relationship Id="rId107" Type="http://schemas.openxmlformats.org/officeDocument/2006/relationships/image" Target="media/image78.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7.jpeg"/><Relationship Id="rId37" Type="http://schemas.openxmlformats.org/officeDocument/2006/relationships/image" Target="media/image21.png"/><Relationship Id="rId40" Type="http://schemas.openxmlformats.org/officeDocument/2006/relationships/hyperlink" Target="http://bvs.sld.cu/revistas/spu/vol33_3_07/spu20207.htm" TargetMode="External"/><Relationship Id="rId45" Type="http://schemas.openxmlformats.org/officeDocument/2006/relationships/hyperlink" Target="http://goo.gl/PaOoD" TargetMode="External"/><Relationship Id="rId53" Type="http://schemas.openxmlformats.org/officeDocument/2006/relationships/image" Target="media/image35.png"/><Relationship Id="rId58" Type="http://schemas.openxmlformats.org/officeDocument/2006/relationships/image" Target="media/image39.png"/><Relationship Id="rId66" Type="http://schemas.openxmlformats.org/officeDocument/2006/relationships/image" Target="media/image42.png"/><Relationship Id="rId74" Type="http://schemas.openxmlformats.org/officeDocument/2006/relationships/image" Target="media/image47.png"/><Relationship Id="rId79" Type="http://schemas.openxmlformats.org/officeDocument/2006/relationships/image" Target="media/image52.png"/><Relationship Id="rId87" Type="http://schemas.openxmlformats.org/officeDocument/2006/relationships/image" Target="media/image60.png"/><Relationship Id="rId102" Type="http://schemas.openxmlformats.org/officeDocument/2006/relationships/image" Target="media/image73.png"/><Relationship Id="rId110" Type="http://schemas.openxmlformats.org/officeDocument/2006/relationships/comments" Target="comments.xml"/><Relationship Id="rId115" Type="http://schemas.openxmlformats.org/officeDocument/2006/relationships/hyperlink" Target="http://goo.gl/8BpzLM" TargetMode="External"/><Relationship Id="rId5" Type="http://schemas.openxmlformats.org/officeDocument/2006/relationships/webSettings" Target="webSettings.xml"/><Relationship Id="rId61" Type="http://schemas.openxmlformats.org/officeDocument/2006/relationships/diagramLayout" Target="diagrams/layout1.xml"/><Relationship Id="rId82" Type="http://schemas.openxmlformats.org/officeDocument/2006/relationships/image" Target="media/image55.png"/><Relationship Id="rId90" Type="http://schemas.openxmlformats.org/officeDocument/2006/relationships/image" Target="media/image63.png"/><Relationship Id="rId95" Type="http://schemas.openxmlformats.org/officeDocument/2006/relationships/image" Target="media/image68.png"/><Relationship Id="rId19" Type="http://schemas.openxmlformats.org/officeDocument/2006/relationships/hyperlink" Target="http://blogs.msdn.com/b/bryang/archive/2011/11/01/roslyn-ctp-released.aspx" TargetMode="Externa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19.png"/><Relationship Id="rId43" Type="http://schemas.openxmlformats.org/officeDocument/2006/relationships/image" Target="media/image26.png"/><Relationship Id="rId48" Type="http://schemas.openxmlformats.org/officeDocument/2006/relationships/image" Target="media/image30.png"/><Relationship Id="rId56" Type="http://schemas.openxmlformats.org/officeDocument/2006/relationships/hyperlink" Target="http://www.microsoft.com/en-us/download/details.aspx?id=40758" TargetMode="External"/><Relationship Id="rId64" Type="http://schemas.microsoft.com/office/2007/relationships/diagramDrawing" Target="diagrams/drawing1.xml"/><Relationship Id="rId69" Type="http://schemas.openxmlformats.org/officeDocument/2006/relationships/hyperlink" Target="http://example.com?ID=10" TargetMode="External"/><Relationship Id="rId77" Type="http://schemas.openxmlformats.org/officeDocument/2006/relationships/image" Target="media/image50.png"/><Relationship Id="rId100" Type="http://schemas.openxmlformats.org/officeDocument/2006/relationships/image" Target="media/image72.png"/><Relationship Id="rId105" Type="http://schemas.openxmlformats.org/officeDocument/2006/relationships/image" Target="media/image76.png"/><Relationship Id="rId113" Type="http://schemas.openxmlformats.org/officeDocument/2006/relationships/hyperlink" Target="http://goo.gl/NEIiiZ" TargetMode="External"/><Relationship Id="rId118"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45.png"/><Relationship Id="rId80" Type="http://schemas.openxmlformats.org/officeDocument/2006/relationships/image" Target="media/image53.png"/><Relationship Id="rId85" Type="http://schemas.openxmlformats.org/officeDocument/2006/relationships/image" Target="media/image58.png"/><Relationship Id="rId93" Type="http://schemas.openxmlformats.org/officeDocument/2006/relationships/image" Target="media/image66.png"/><Relationship Id="rId98" Type="http://schemas.openxmlformats.org/officeDocument/2006/relationships/image" Target="media/image71.jpe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msdn.microsoft.com/es-es/library/z1zx9t92.aspx" TargetMode="External"/><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2.png"/><Relationship Id="rId46" Type="http://schemas.openxmlformats.org/officeDocument/2006/relationships/image" Target="media/image28.jpeg"/><Relationship Id="rId59" Type="http://schemas.openxmlformats.org/officeDocument/2006/relationships/image" Target="media/image40.png"/><Relationship Id="rId67" Type="http://schemas.openxmlformats.org/officeDocument/2006/relationships/image" Target="media/image43.png"/><Relationship Id="rId103" Type="http://schemas.openxmlformats.org/officeDocument/2006/relationships/image" Target="media/image74.png"/><Relationship Id="rId108" Type="http://schemas.openxmlformats.org/officeDocument/2006/relationships/image" Target="media/image79.png"/><Relationship Id="rId116" Type="http://schemas.openxmlformats.org/officeDocument/2006/relationships/hyperlink" Target="http://goo.gl/5BKbDP" TargetMode="External"/><Relationship Id="rId20" Type="http://schemas.openxmlformats.org/officeDocument/2006/relationships/image" Target="media/image7.png"/><Relationship Id="rId41" Type="http://schemas.openxmlformats.org/officeDocument/2006/relationships/image" Target="media/image24.png"/><Relationship Id="rId54" Type="http://schemas.openxmlformats.org/officeDocument/2006/relationships/image" Target="media/image36.png"/><Relationship Id="rId62" Type="http://schemas.openxmlformats.org/officeDocument/2006/relationships/diagramQuickStyle" Target="diagrams/quickStyle1.xml"/><Relationship Id="rId70" Type="http://schemas.openxmlformats.org/officeDocument/2006/relationships/hyperlink" Target="http://wxample.com?ID" TargetMode="External"/><Relationship Id="rId75" Type="http://schemas.openxmlformats.org/officeDocument/2006/relationships/image" Target="media/image48.png"/><Relationship Id="rId83" Type="http://schemas.openxmlformats.org/officeDocument/2006/relationships/image" Target="media/image56.png"/><Relationship Id="rId88" Type="http://schemas.openxmlformats.org/officeDocument/2006/relationships/image" Target="media/image61.png"/><Relationship Id="rId91" Type="http://schemas.openxmlformats.org/officeDocument/2006/relationships/image" Target="media/image64.png"/><Relationship Id="rId96" Type="http://schemas.openxmlformats.org/officeDocument/2006/relationships/image" Target="media/image69.png"/><Relationship Id="rId111" Type="http://schemas.openxmlformats.org/officeDocument/2006/relationships/hyperlink" Target="http://goo.gl/74QB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8.png"/><Relationship Id="rId106" Type="http://schemas.openxmlformats.org/officeDocument/2006/relationships/image" Target="media/image77.png"/><Relationship Id="rId114" Type="http://schemas.openxmlformats.org/officeDocument/2006/relationships/hyperlink" Target="http://goo.gl/P6m7Vf" TargetMode="External"/><Relationship Id="rId119" Type="http://schemas.microsoft.com/office/2007/relationships/stylesWithEffects" Target="stylesWithEffects.xml"/><Relationship Id="rId10" Type="http://schemas.openxmlformats.org/officeDocument/2006/relationships/header" Target="header2.xml"/><Relationship Id="rId31" Type="http://schemas.openxmlformats.org/officeDocument/2006/relationships/hyperlink" Target="http://goo.gl/rJPlVj" TargetMode="External"/><Relationship Id="rId44" Type="http://schemas.openxmlformats.org/officeDocument/2006/relationships/image" Target="media/image27.png"/><Relationship Id="rId52" Type="http://schemas.openxmlformats.org/officeDocument/2006/relationships/image" Target="media/image34.png"/><Relationship Id="rId60" Type="http://schemas.openxmlformats.org/officeDocument/2006/relationships/diagramData" Target="diagrams/data1.xml"/><Relationship Id="rId65" Type="http://schemas.openxmlformats.org/officeDocument/2006/relationships/image" Target="media/image41.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86" Type="http://schemas.openxmlformats.org/officeDocument/2006/relationships/image" Target="media/image59.png"/><Relationship Id="rId94" Type="http://schemas.openxmlformats.org/officeDocument/2006/relationships/image" Target="media/image67.png"/><Relationship Id="rId99" Type="http://schemas.openxmlformats.org/officeDocument/2006/relationships/hyperlink" Target="http://goo.gl/zdZg9u" TargetMode="External"/><Relationship Id="rId101" Type="http://schemas.openxmlformats.org/officeDocument/2006/relationships/hyperlink" Target="http://goo.gl/zdZg9u"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image" Target="media/image2.gif"/><Relationship Id="rId18" Type="http://schemas.openxmlformats.org/officeDocument/2006/relationships/image" Target="media/image6.jpeg"/><Relationship Id="rId39" Type="http://schemas.openxmlformats.org/officeDocument/2006/relationships/image" Target="media/image23.jpeg"/><Relationship Id="rId109" Type="http://schemas.openxmlformats.org/officeDocument/2006/relationships/image" Target="media/image80.png"/><Relationship Id="rId34" Type="http://schemas.openxmlformats.org/officeDocument/2006/relationships/hyperlink" Target="http://cwe.mitre.org/" TargetMode="External"/><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5.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5.png"/><Relationship Id="rId2" Type="http://schemas.openxmlformats.org/officeDocument/2006/relationships/numbering" Target="numbering.xml"/><Relationship Id="rId29" Type="http://schemas.openxmlformats.org/officeDocument/2006/relationships/image" Target="media/image15.jpe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F36D6361-F814-4910-BE37-8DBABF113BCD}" type="presOf" srcId="{2DA0A868-4FAA-E046-92DF-667BDEF0F19A}" destId="{255EF19C-EC12-114D-AC3A-ABE67262C8E2}" srcOrd="0" destOrd="0" presId="urn:microsoft.com/office/officeart/2005/8/layout/cycle7"/>
    <dgm:cxn modelId="{68E606BC-A324-41D7-BED5-32AEA4841ED1}" type="presOf" srcId="{98AE206E-D8D6-BD4D-8997-E6E3FC00FA94}" destId="{1B2EE85B-D899-244C-978C-9247E12EF018}" srcOrd="0" destOrd="0" presId="urn:microsoft.com/office/officeart/2005/8/layout/cycle7"/>
    <dgm:cxn modelId="{B8EC5E68-D901-4906-89F2-DC078DD22E39}" type="presOf" srcId="{2FCD2987-DDE4-D248-A634-9679E64489AB}" destId="{2AA68C3D-49E7-CB44-B83B-A0AA87CF6821}" srcOrd="0" destOrd="0" presId="urn:microsoft.com/office/officeart/2005/8/layout/cycle7"/>
    <dgm:cxn modelId="{81218875-A3AE-4F4F-9C65-8E5CD2EE733F}" type="presOf" srcId="{83D92033-9215-224A-9E8D-7D0C0198B5D7}" destId="{404540D9-8D81-9245-B5EF-37082EC43218}" srcOrd="1" destOrd="0" presId="urn:microsoft.com/office/officeart/2005/8/layout/cycle7"/>
    <dgm:cxn modelId="{DE887E5D-3A88-4A5D-A9D3-6C05B9895E31}" type="presOf" srcId="{98AE206E-D8D6-BD4D-8997-E6E3FC00FA94}" destId="{229B1BF5-6E37-0841-B9B9-FFC04802A39F}" srcOrd="1" destOrd="0" presId="urn:microsoft.com/office/officeart/2005/8/layout/cycle7"/>
    <dgm:cxn modelId="{08A6406A-6006-4C3A-815D-C0C71CB1979C}" type="presOf" srcId="{2FCD2987-DDE4-D248-A634-9679E64489AB}" destId="{CD42E185-8513-3442-9094-7D76F0DB1988}" srcOrd="1" destOrd="0" presId="urn:microsoft.com/office/officeart/2005/8/layout/cycle7"/>
    <dgm:cxn modelId="{CD93D0E9-1CAA-43E7-B322-2D3899BC752C}" type="presOf" srcId="{9B1BE74B-5397-0042-A851-99D52412A2E3}" destId="{B58D2B0F-AB41-C146-A374-BAC52946D542}" srcOrd="0" destOrd="0" presId="urn:microsoft.com/office/officeart/2005/8/layout/cycle7"/>
    <dgm:cxn modelId="{B3AAC268-4EDB-45CC-9057-AED64EB074E1}" type="presOf" srcId="{83D92033-9215-224A-9E8D-7D0C0198B5D7}" destId="{9D3B16CD-1E27-C441-A8E9-E60450662F28}" srcOrd="0" destOrd="0" presId="urn:microsoft.com/office/officeart/2005/8/layout/cycle7"/>
    <dgm:cxn modelId="{9F4E09D4-3C6C-4CAA-BABA-45E3EC64A9B0}" type="presOf" srcId="{6309A45F-1AFC-BA49-B7DE-F6B7DA1F9870}" destId="{8AEA4898-4332-A145-A14A-936CAA713C38}" srcOrd="0"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00D24F0A-C203-134D-8FCF-88A9B9104298}" srcId="{9B1BE74B-5397-0042-A851-99D52412A2E3}" destId="{09A45E11-15DF-1148-88E4-D276E190BC79}" srcOrd="2" destOrd="0" parTransId="{7EB8F904-E8B1-5641-84CE-EFABE30CEB50}" sibTransId="{83D92033-9215-224A-9E8D-7D0C0198B5D7}"/>
    <dgm:cxn modelId="{AEAFD22A-A007-4E12-9950-0D9F3BB22E11}" type="presOf" srcId="{09A45E11-15DF-1148-88E4-D276E190BC79}" destId="{2B4D9870-9E67-844A-878A-523B54D4A694}" srcOrd="0" destOrd="0" presId="urn:microsoft.com/office/officeart/2005/8/layout/cycle7"/>
    <dgm:cxn modelId="{C10986C3-A340-40F3-92A4-2E647843B0E3}" type="presParOf" srcId="{B58D2B0F-AB41-C146-A374-BAC52946D542}" destId="{255EF19C-EC12-114D-AC3A-ABE67262C8E2}" srcOrd="0" destOrd="0" presId="urn:microsoft.com/office/officeart/2005/8/layout/cycle7"/>
    <dgm:cxn modelId="{31C04D11-0922-40E0-A697-3DFC1E7C4966}" type="presParOf" srcId="{B58D2B0F-AB41-C146-A374-BAC52946D542}" destId="{1B2EE85B-D899-244C-978C-9247E12EF018}" srcOrd="1" destOrd="0" presId="urn:microsoft.com/office/officeart/2005/8/layout/cycle7"/>
    <dgm:cxn modelId="{45AF3C5F-5A52-43F2-9F37-F5C9151D0579}" type="presParOf" srcId="{1B2EE85B-D899-244C-978C-9247E12EF018}" destId="{229B1BF5-6E37-0841-B9B9-FFC04802A39F}" srcOrd="0" destOrd="0" presId="urn:microsoft.com/office/officeart/2005/8/layout/cycle7"/>
    <dgm:cxn modelId="{D1EB6ECD-9CE3-43A7-B05B-1CA0AD9647E8}" type="presParOf" srcId="{B58D2B0F-AB41-C146-A374-BAC52946D542}" destId="{8AEA4898-4332-A145-A14A-936CAA713C38}" srcOrd="2" destOrd="0" presId="urn:microsoft.com/office/officeart/2005/8/layout/cycle7"/>
    <dgm:cxn modelId="{9C84368C-2A5B-4969-8FF9-67939D8E8D30}" type="presParOf" srcId="{B58D2B0F-AB41-C146-A374-BAC52946D542}" destId="{2AA68C3D-49E7-CB44-B83B-A0AA87CF6821}" srcOrd="3" destOrd="0" presId="urn:microsoft.com/office/officeart/2005/8/layout/cycle7"/>
    <dgm:cxn modelId="{611D7943-A666-4CCE-95C3-54207262D7E6}" type="presParOf" srcId="{2AA68C3D-49E7-CB44-B83B-A0AA87CF6821}" destId="{CD42E185-8513-3442-9094-7D76F0DB1988}" srcOrd="0" destOrd="0" presId="urn:microsoft.com/office/officeart/2005/8/layout/cycle7"/>
    <dgm:cxn modelId="{F159DD58-EA0F-4961-A401-A96EC2200891}" type="presParOf" srcId="{B58D2B0F-AB41-C146-A374-BAC52946D542}" destId="{2B4D9870-9E67-844A-878A-523B54D4A694}" srcOrd="4" destOrd="0" presId="urn:microsoft.com/office/officeart/2005/8/layout/cycle7"/>
    <dgm:cxn modelId="{766CF5C8-AAD5-4521-9DD4-1F763B40E1B3}" type="presParOf" srcId="{B58D2B0F-AB41-C146-A374-BAC52946D542}" destId="{9D3B16CD-1E27-C441-A8E9-E60450662F28}" srcOrd="5" destOrd="0" presId="urn:microsoft.com/office/officeart/2005/8/layout/cycle7"/>
    <dgm:cxn modelId="{E967787B-2A36-442F-A0CE-330A6C4C798E}"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xmlns="" relId="rId64"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57586" y="614"/>
        <a:ext cx="1609301" cy="804650"/>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3600000">
        <a:off x="2907603" y="1412078"/>
        <a:ext cx="837119" cy="28162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185437" y="2300519"/>
        <a:ext cx="1609301" cy="804650"/>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243677" y="2562030"/>
        <a:ext cx="837119" cy="28162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29736" y="2300519"/>
        <a:ext cx="1609301" cy="804650"/>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8000000">
        <a:off x="1579752" y="1412078"/>
        <a:ext cx="837119" cy="28162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42FF7D-506B-4D6F-9AC1-4B6FBE0D18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4644</TotalTime>
  <Pages>279</Pages>
  <Words>44949</Words>
  <Characters>256214</Characters>
  <Application>Microsoft Office Word</Application>
  <DocSecurity>0</DocSecurity>
  <Lines>2135</Lines>
  <Paragraphs>601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300562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Laica</cp:lastModifiedBy>
  <cp:revision>950</cp:revision>
  <dcterms:created xsi:type="dcterms:W3CDTF">2014-09-15T10:57:00Z</dcterms:created>
  <dcterms:modified xsi:type="dcterms:W3CDTF">2014-11-24T02:49:00Z</dcterms:modified>
</cp:coreProperties>
</file>
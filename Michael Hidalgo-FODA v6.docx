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39C104" w14:textId="77777777" w:rsidR="008B4432" w:rsidRDefault="008B4432" w:rsidP="00F375EC">
      <w:pPr>
        <w:spacing w:line="240" w:lineRule="auto"/>
        <w:jc w:val="center"/>
        <w:rPr>
          <w:b/>
        </w:rPr>
      </w:pPr>
    </w:p>
    <w:p w14:paraId="66AEAD10" w14:textId="77777777" w:rsidR="008B4432" w:rsidRPr="008B4432" w:rsidRDefault="008B4432" w:rsidP="00F375EC">
      <w:pPr>
        <w:spacing w:line="240" w:lineRule="auto"/>
        <w:jc w:val="center"/>
        <w:rPr>
          <w:rFonts w:eastAsia="Times New Roman" w:cs="Arial"/>
          <w:b/>
          <w:lang w:eastAsia="es-CR"/>
        </w:rPr>
      </w:pPr>
    </w:p>
    <w:p w14:paraId="56322D55" w14:textId="77777777" w:rsidR="00F375EC" w:rsidRPr="008B4432" w:rsidRDefault="00F375EC" w:rsidP="008B4432">
      <w:pPr>
        <w:spacing w:line="240" w:lineRule="auto"/>
        <w:jc w:val="center"/>
        <w:rPr>
          <w:b/>
        </w:rPr>
      </w:pPr>
      <w:r w:rsidRPr="008B4432">
        <w:rPr>
          <w:b/>
        </w:rPr>
        <w:t>UNIVERSIDAD INTERNACIONAL DE LAS AMÉRICAS</w:t>
      </w:r>
    </w:p>
    <w:p w14:paraId="5E01ECA5"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0AE05CD2" w14:textId="77777777" w:rsidR="00F375EC" w:rsidRDefault="00F375EC" w:rsidP="00F375EC">
      <w:pPr>
        <w:spacing w:line="240" w:lineRule="auto"/>
        <w:jc w:val="center"/>
        <w:rPr>
          <w:sz w:val="28"/>
          <w:szCs w:val="28"/>
        </w:rPr>
      </w:pPr>
    </w:p>
    <w:p w14:paraId="5C55A6D3" w14:textId="77777777" w:rsidR="00D55598" w:rsidRPr="001516C3" w:rsidRDefault="00D55598" w:rsidP="00F375EC">
      <w:pPr>
        <w:spacing w:line="240" w:lineRule="auto"/>
        <w:jc w:val="center"/>
        <w:rPr>
          <w:sz w:val="28"/>
          <w:szCs w:val="28"/>
        </w:rPr>
      </w:pPr>
    </w:p>
    <w:p w14:paraId="5CEDD1E1" w14:textId="77777777" w:rsidR="00F375EC" w:rsidRPr="001516C3" w:rsidRDefault="00F375EC" w:rsidP="00F375EC">
      <w:pPr>
        <w:spacing w:line="240" w:lineRule="auto"/>
        <w:jc w:val="center"/>
        <w:rPr>
          <w:sz w:val="28"/>
          <w:szCs w:val="28"/>
        </w:rPr>
      </w:pPr>
    </w:p>
    <w:p w14:paraId="2A998DCA"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5FE14B2F" w14:textId="77777777" w:rsidR="00F375EC" w:rsidRPr="001516C3" w:rsidRDefault="00F375EC" w:rsidP="00F375EC">
      <w:pPr>
        <w:spacing w:line="240" w:lineRule="auto"/>
        <w:jc w:val="center"/>
        <w:rPr>
          <w:sz w:val="28"/>
          <w:szCs w:val="28"/>
        </w:rPr>
      </w:pPr>
    </w:p>
    <w:p w14:paraId="610E2AE1" w14:textId="77777777" w:rsidR="00F375EC" w:rsidRPr="0096068C" w:rsidRDefault="00F375EC" w:rsidP="00F375EC">
      <w:pPr>
        <w:spacing w:line="240" w:lineRule="auto"/>
        <w:jc w:val="center"/>
      </w:pPr>
      <w:r w:rsidRPr="0096068C">
        <w:t xml:space="preserve">Para optar por el grado de Bachillerato en Sistemas de Información </w:t>
      </w:r>
    </w:p>
    <w:p w14:paraId="778FEDA6" w14:textId="77777777" w:rsidR="00F375EC" w:rsidRPr="001516C3" w:rsidRDefault="00F375EC" w:rsidP="00F375EC">
      <w:pPr>
        <w:spacing w:line="240" w:lineRule="auto"/>
        <w:jc w:val="center"/>
        <w:rPr>
          <w:sz w:val="28"/>
          <w:szCs w:val="28"/>
        </w:rPr>
      </w:pPr>
    </w:p>
    <w:p w14:paraId="679CF96E" w14:textId="77777777" w:rsidR="00D55598" w:rsidRDefault="00D55598" w:rsidP="00F375EC">
      <w:pPr>
        <w:spacing w:line="240" w:lineRule="auto"/>
        <w:jc w:val="center"/>
        <w:rPr>
          <w:sz w:val="28"/>
          <w:szCs w:val="28"/>
        </w:rPr>
      </w:pPr>
    </w:p>
    <w:p w14:paraId="0C19E22E" w14:textId="77777777" w:rsidR="00FD258A" w:rsidRDefault="00FD258A" w:rsidP="00F375EC">
      <w:pPr>
        <w:spacing w:line="240" w:lineRule="auto"/>
        <w:jc w:val="center"/>
        <w:rPr>
          <w:sz w:val="28"/>
          <w:szCs w:val="28"/>
        </w:rPr>
      </w:pPr>
    </w:p>
    <w:p w14:paraId="5806C3CB" w14:textId="77777777" w:rsidR="00D55598" w:rsidRPr="001516C3" w:rsidRDefault="00D55598" w:rsidP="00F375EC">
      <w:pPr>
        <w:spacing w:line="240" w:lineRule="auto"/>
        <w:jc w:val="center"/>
        <w:rPr>
          <w:sz w:val="28"/>
          <w:szCs w:val="28"/>
        </w:rPr>
      </w:pPr>
    </w:p>
    <w:p w14:paraId="16922EB8" w14:textId="77777777"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14:paraId="011718DF" w14:textId="77777777" w:rsidR="00F375EC" w:rsidRPr="001516C3" w:rsidRDefault="00F375EC" w:rsidP="00F375EC">
      <w:pPr>
        <w:spacing w:line="240" w:lineRule="auto"/>
        <w:jc w:val="center"/>
        <w:rPr>
          <w:sz w:val="28"/>
          <w:szCs w:val="28"/>
        </w:rPr>
      </w:pPr>
    </w:p>
    <w:p w14:paraId="6E21D62F" w14:textId="77777777" w:rsidR="00F375EC" w:rsidRDefault="00F375EC" w:rsidP="00F375EC">
      <w:pPr>
        <w:spacing w:line="240" w:lineRule="auto"/>
        <w:jc w:val="center"/>
        <w:rPr>
          <w:sz w:val="28"/>
          <w:szCs w:val="28"/>
        </w:rPr>
      </w:pPr>
    </w:p>
    <w:p w14:paraId="2322CB9A" w14:textId="77777777" w:rsidR="00FD258A" w:rsidRDefault="00FD258A" w:rsidP="00F375EC">
      <w:pPr>
        <w:spacing w:line="240" w:lineRule="auto"/>
        <w:jc w:val="center"/>
        <w:rPr>
          <w:sz w:val="28"/>
          <w:szCs w:val="28"/>
        </w:rPr>
      </w:pPr>
    </w:p>
    <w:p w14:paraId="08E9A200" w14:textId="77777777" w:rsidR="0083638E" w:rsidRPr="00FD258A" w:rsidRDefault="0083638E" w:rsidP="0083638E">
      <w:pPr>
        <w:spacing w:line="240" w:lineRule="auto"/>
        <w:jc w:val="center"/>
      </w:pPr>
      <w:r w:rsidRPr="00FD258A">
        <w:t>Michael  Hidalgo Fallas</w:t>
      </w:r>
    </w:p>
    <w:p w14:paraId="05F87F51" w14:textId="77777777" w:rsidR="00F375EC" w:rsidRPr="00D55598" w:rsidRDefault="00F375EC" w:rsidP="00F375EC">
      <w:pPr>
        <w:spacing w:line="240" w:lineRule="auto"/>
        <w:jc w:val="center"/>
        <w:rPr>
          <w:b/>
          <w:sz w:val="28"/>
          <w:szCs w:val="28"/>
        </w:rPr>
      </w:pPr>
    </w:p>
    <w:p w14:paraId="29390B70" w14:textId="77777777" w:rsidR="00F375EC" w:rsidRPr="00FD258A" w:rsidRDefault="00D55598" w:rsidP="00F375EC">
      <w:pPr>
        <w:spacing w:line="240" w:lineRule="auto"/>
        <w:jc w:val="center"/>
        <w:rPr>
          <w:b/>
        </w:rPr>
      </w:pPr>
      <w:r w:rsidRPr="00FD258A">
        <w:rPr>
          <w:b/>
        </w:rPr>
        <w:t>AUTOR</w:t>
      </w:r>
    </w:p>
    <w:p w14:paraId="0C788655" w14:textId="77777777" w:rsidR="00F375EC" w:rsidRPr="001516C3" w:rsidRDefault="00F375EC" w:rsidP="00F375EC">
      <w:pPr>
        <w:spacing w:line="240" w:lineRule="auto"/>
        <w:jc w:val="center"/>
        <w:rPr>
          <w:sz w:val="28"/>
          <w:szCs w:val="28"/>
        </w:rPr>
      </w:pPr>
    </w:p>
    <w:p w14:paraId="06C618AA" w14:textId="77777777" w:rsidR="00F375EC" w:rsidRDefault="00F375EC" w:rsidP="00F375EC">
      <w:pPr>
        <w:spacing w:line="240" w:lineRule="auto"/>
        <w:jc w:val="center"/>
        <w:rPr>
          <w:sz w:val="28"/>
          <w:szCs w:val="28"/>
        </w:rPr>
      </w:pPr>
    </w:p>
    <w:p w14:paraId="78ACE48E" w14:textId="77777777" w:rsidR="002A4F7B" w:rsidRDefault="002A4F7B" w:rsidP="00F375EC">
      <w:pPr>
        <w:spacing w:line="240" w:lineRule="auto"/>
        <w:jc w:val="center"/>
        <w:rPr>
          <w:sz w:val="28"/>
          <w:szCs w:val="28"/>
        </w:rPr>
      </w:pPr>
    </w:p>
    <w:p w14:paraId="1BC921A3" w14:textId="77777777" w:rsidR="0083638E" w:rsidRPr="002E7548" w:rsidRDefault="0083638E" w:rsidP="0083638E">
      <w:pPr>
        <w:spacing w:line="240" w:lineRule="auto"/>
        <w:jc w:val="center"/>
      </w:pPr>
      <w:r w:rsidRPr="002E7548">
        <w:t>Ing. Leonardo Delgado Arroyo, MAP</w:t>
      </w:r>
    </w:p>
    <w:p w14:paraId="0E1C1C0C" w14:textId="77777777" w:rsidR="0083638E" w:rsidRPr="001516C3" w:rsidRDefault="0083638E" w:rsidP="00F375EC">
      <w:pPr>
        <w:spacing w:line="240" w:lineRule="auto"/>
        <w:jc w:val="center"/>
        <w:rPr>
          <w:sz w:val="28"/>
          <w:szCs w:val="28"/>
        </w:rPr>
      </w:pPr>
    </w:p>
    <w:p w14:paraId="676CA3D1"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4DD57040" w14:textId="77777777" w:rsidR="00F375EC" w:rsidRPr="002A4F7B" w:rsidRDefault="00F375EC" w:rsidP="00F375EC">
      <w:pPr>
        <w:spacing w:line="240" w:lineRule="auto"/>
        <w:jc w:val="center"/>
        <w:rPr>
          <w:b/>
          <w:sz w:val="28"/>
          <w:szCs w:val="28"/>
        </w:rPr>
      </w:pPr>
    </w:p>
    <w:p w14:paraId="10403399" w14:textId="77777777" w:rsidR="00F375EC" w:rsidRDefault="00F375EC" w:rsidP="00F375EC">
      <w:pPr>
        <w:spacing w:line="240" w:lineRule="auto"/>
        <w:jc w:val="center"/>
        <w:rPr>
          <w:sz w:val="28"/>
          <w:szCs w:val="28"/>
        </w:rPr>
      </w:pPr>
    </w:p>
    <w:p w14:paraId="0A084116" w14:textId="77777777" w:rsidR="0083638E" w:rsidRPr="001516C3" w:rsidRDefault="0083638E" w:rsidP="00F375EC">
      <w:pPr>
        <w:spacing w:line="240" w:lineRule="auto"/>
        <w:jc w:val="center"/>
        <w:rPr>
          <w:sz w:val="28"/>
          <w:szCs w:val="28"/>
        </w:rPr>
      </w:pPr>
    </w:p>
    <w:p w14:paraId="79B5ADEC" w14:textId="77777777" w:rsidR="00F375EC" w:rsidRPr="00FD258A" w:rsidRDefault="0083638E" w:rsidP="00F375EC">
      <w:pPr>
        <w:spacing w:line="240" w:lineRule="auto"/>
        <w:jc w:val="center"/>
        <w:rPr>
          <w:b/>
        </w:rPr>
      </w:pPr>
      <w:r w:rsidRPr="00FD258A">
        <w:rPr>
          <w:b/>
        </w:rPr>
        <w:t>LECTOR</w:t>
      </w:r>
    </w:p>
    <w:p w14:paraId="49DE3B22" w14:textId="77777777" w:rsidR="00F375EC" w:rsidRDefault="00F375EC" w:rsidP="00F375EC">
      <w:pPr>
        <w:spacing w:line="240" w:lineRule="auto"/>
        <w:jc w:val="center"/>
        <w:rPr>
          <w:sz w:val="28"/>
          <w:szCs w:val="28"/>
        </w:rPr>
      </w:pPr>
    </w:p>
    <w:p w14:paraId="6D8F5FB1" w14:textId="77777777" w:rsidR="0083638E" w:rsidRDefault="0083638E" w:rsidP="00F375EC">
      <w:pPr>
        <w:spacing w:line="240" w:lineRule="auto"/>
        <w:jc w:val="center"/>
        <w:rPr>
          <w:sz w:val="28"/>
          <w:szCs w:val="28"/>
        </w:rPr>
      </w:pPr>
    </w:p>
    <w:p w14:paraId="3056E90F" w14:textId="77777777" w:rsidR="0083638E" w:rsidRDefault="0083638E" w:rsidP="00F375EC">
      <w:pPr>
        <w:spacing w:line="240" w:lineRule="auto"/>
        <w:jc w:val="center"/>
        <w:rPr>
          <w:sz w:val="28"/>
          <w:szCs w:val="28"/>
        </w:rPr>
      </w:pPr>
    </w:p>
    <w:p w14:paraId="1137C3B0" w14:textId="77777777" w:rsidR="0083638E" w:rsidRPr="001516C3" w:rsidRDefault="0083638E" w:rsidP="00F375EC">
      <w:pPr>
        <w:spacing w:line="240" w:lineRule="auto"/>
        <w:jc w:val="center"/>
        <w:rPr>
          <w:sz w:val="28"/>
          <w:szCs w:val="28"/>
        </w:rPr>
      </w:pPr>
    </w:p>
    <w:p w14:paraId="235AE53F" w14:textId="77777777" w:rsidR="00F375EC" w:rsidRPr="00FD258A" w:rsidRDefault="00F375EC" w:rsidP="00F375EC">
      <w:pPr>
        <w:spacing w:line="240" w:lineRule="auto"/>
        <w:jc w:val="center"/>
        <w:rPr>
          <w:b/>
        </w:rPr>
      </w:pPr>
      <w:r w:rsidRPr="00FD258A">
        <w:rPr>
          <w:b/>
        </w:rPr>
        <w:t>San José, Costa Rica</w:t>
      </w:r>
    </w:p>
    <w:p w14:paraId="71195F1A" w14:textId="77777777" w:rsidR="00F375EC" w:rsidRPr="001516C3" w:rsidRDefault="00F375EC" w:rsidP="00F375EC">
      <w:pPr>
        <w:spacing w:line="240" w:lineRule="auto"/>
        <w:jc w:val="center"/>
        <w:rPr>
          <w:sz w:val="28"/>
          <w:szCs w:val="28"/>
        </w:rPr>
      </w:pPr>
    </w:p>
    <w:p w14:paraId="756251A4" w14:textId="77777777"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Octubre</w:t>
      </w:r>
      <w:r w:rsidR="00F375EC" w:rsidRPr="007C55D5">
        <w:rPr>
          <w:b/>
        </w:rPr>
        <w:t>, 2014</w:t>
      </w:r>
    </w:p>
    <w:p w14:paraId="57E301AE" w14:textId="77777777" w:rsidR="00B41745" w:rsidRPr="00B41745" w:rsidRDefault="00B41745" w:rsidP="00B41745">
      <w:pPr>
        <w:spacing w:line="240" w:lineRule="auto"/>
        <w:jc w:val="center"/>
        <w:rPr>
          <w:rFonts w:eastAsia="Times New Roman" w:cs="Arial"/>
          <w:lang w:val="es-ES" w:eastAsia="es-CR"/>
        </w:rPr>
      </w:pPr>
    </w:p>
    <w:p w14:paraId="3AC448DA" w14:textId="77777777" w:rsidR="00805E21" w:rsidRPr="00BD6923" w:rsidRDefault="001A4A5D" w:rsidP="00CF1DA5">
      <w:pPr>
        <w:pStyle w:val="Ttulo1"/>
        <w:jc w:val="center"/>
        <w:rPr>
          <w:lang w:val="es-ES"/>
        </w:rPr>
      </w:pPr>
      <w:bookmarkStart w:id="0" w:name="_Toc274493502"/>
      <w:bookmarkStart w:id="1" w:name="_Toc274574781"/>
      <w:r w:rsidRPr="00BD6923">
        <w:rPr>
          <w:lang w:val="es-ES"/>
        </w:rPr>
        <w:t>TABLA DE CONTENIDOS</w:t>
      </w:r>
      <w:bookmarkEnd w:id="0"/>
      <w:bookmarkEnd w:id="1"/>
    </w:p>
    <w:bookmarkStart w:id="2" w:name="_Toc274493503"/>
    <w:p w14:paraId="172BA877" w14:textId="77777777" w:rsidR="009B798F" w:rsidRPr="004E5EDB" w:rsidRDefault="00C50AB2">
      <w:pPr>
        <w:pStyle w:val="TDC1"/>
        <w:rPr>
          <w:rFonts w:asciiTheme="minorHAnsi" w:hAnsiTheme="minorHAnsi" w:cstheme="minorBidi"/>
          <w:bCs w:val="0"/>
          <w:color w:val="auto"/>
          <w:lang w:val="es-CR" w:eastAsia="ja-JP"/>
        </w:rPr>
      </w:pPr>
      <w:r>
        <w:fldChar w:fldCharType="begin"/>
      </w:r>
      <w:r w:rsidR="002C4E70">
        <w:instrText xml:space="preserve"> TOC \o "1-2" </w:instrText>
      </w:r>
      <w:r>
        <w:fldChar w:fldCharType="separate"/>
      </w:r>
      <w:r w:rsidR="009B798F" w:rsidRPr="00086236">
        <w:rPr>
          <w:lang w:val="es-ES"/>
        </w:rPr>
        <w:t>TABLA DE CONTENIDOS</w:t>
      </w:r>
      <w:r w:rsidR="009B798F">
        <w:tab/>
      </w:r>
      <w:r>
        <w:fldChar w:fldCharType="begin"/>
      </w:r>
      <w:r w:rsidR="009B798F">
        <w:instrText xml:space="preserve"> PAGEREF _Toc274574781 \h </w:instrText>
      </w:r>
      <w:r>
        <w:fldChar w:fldCharType="separate"/>
      </w:r>
      <w:r w:rsidR="002A4FF3">
        <w:t>II</w:t>
      </w:r>
      <w:r>
        <w:fldChar w:fldCharType="end"/>
      </w:r>
    </w:p>
    <w:p w14:paraId="00EAABD6" w14:textId="77777777" w:rsidR="009B798F" w:rsidRPr="004E5EDB" w:rsidRDefault="009B798F">
      <w:pPr>
        <w:pStyle w:val="TDC1"/>
        <w:rPr>
          <w:rFonts w:asciiTheme="minorHAnsi" w:hAnsiTheme="minorHAnsi" w:cstheme="minorBidi"/>
          <w:bCs w:val="0"/>
          <w:color w:val="auto"/>
          <w:lang w:val="es-CR" w:eastAsia="ja-JP"/>
        </w:rPr>
      </w:pPr>
      <w:r>
        <w:t>INDICE DE CUADROS</w:t>
      </w:r>
      <w:r>
        <w:tab/>
      </w:r>
      <w:r w:rsidR="00C50AB2">
        <w:fldChar w:fldCharType="begin"/>
      </w:r>
      <w:r>
        <w:instrText xml:space="preserve"> PAGEREF _Toc274574782 \h </w:instrText>
      </w:r>
      <w:r w:rsidR="00C50AB2">
        <w:fldChar w:fldCharType="separate"/>
      </w:r>
      <w:r w:rsidR="002A4FF3">
        <w:t>VI</w:t>
      </w:r>
      <w:r w:rsidR="00C50AB2">
        <w:fldChar w:fldCharType="end"/>
      </w:r>
    </w:p>
    <w:p w14:paraId="45CED29C" w14:textId="77777777" w:rsidR="009B798F" w:rsidRPr="004E5EDB" w:rsidRDefault="009B798F">
      <w:pPr>
        <w:pStyle w:val="TDC1"/>
        <w:rPr>
          <w:rFonts w:asciiTheme="minorHAnsi" w:hAnsiTheme="minorHAnsi" w:cstheme="minorBidi"/>
          <w:bCs w:val="0"/>
          <w:color w:val="auto"/>
          <w:lang w:val="es-CR" w:eastAsia="ja-JP"/>
        </w:rPr>
      </w:pPr>
      <w:r>
        <w:t>INDICE DE GRÁFICOS</w:t>
      </w:r>
      <w:r>
        <w:tab/>
      </w:r>
      <w:r w:rsidR="00C50AB2">
        <w:fldChar w:fldCharType="begin"/>
      </w:r>
      <w:r>
        <w:instrText xml:space="preserve"> PAGEREF _Toc274574783 \h </w:instrText>
      </w:r>
      <w:r w:rsidR="00C50AB2">
        <w:fldChar w:fldCharType="separate"/>
      </w:r>
      <w:r w:rsidR="002A4FF3">
        <w:t>VII</w:t>
      </w:r>
      <w:r w:rsidR="00C50AB2">
        <w:fldChar w:fldCharType="end"/>
      </w:r>
    </w:p>
    <w:p w14:paraId="2A728869" w14:textId="77777777" w:rsidR="009B798F" w:rsidRPr="004E5EDB" w:rsidRDefault="009B798F">
      <w:pPr>
        <w:pStyle w:val="TDC1"/>
        <w:rPr>
          <w:rFonts w:asciiTheme="minorHAnsi" w:hAnsiTheme="minorHAnsi" w:cstheme="minorBidi"/>
          <w:bCs w:val="0"/>
          <w:color w:val="auto"/>
          <w:lang w:val="es-CR" w:eastAsia="ja-JP"/>
        </w:rPr>
      </w:pPr>
      <w:r>
        <w:t>INDICE DE FIGURAS</w:t>
      </w:r>
      <w:r>
        <w:tab/>
      </w:r>
      <w:r w:rsidR="00C50AB2">
        <w:fldChar w:fldCharType="begin"/>
      </w:r>
      <w:r>
        <w:instrText xml:space="preserve"> PAGEREF _Toc274574784 \h </w:instrText>
      </w:r>
      <w:r w:rsidR="00C50AB2">
        <w:fldChar w:fldCharType="separate"/>
      </w:r>
      <w:r w:rsidR="002A4FF3">
        <w:t>VIII</w:t>
      </w:r>
      <w:r w:rsidR="00C50AB2">
        <w:fldChar w:fldCharType="end"/>
      </w:r>
    </w:p>
    <w:p w14:paraId="06E7EC01" w14:textId="77777777" w:rsidR="009B798F" w:rsidRPr="004E5EDB" w:rsidRDefault="009B798F">
      <w:pPr>
        <w:pStyle w:val="TDC1"/>
        <w:rPr>
          <w:rFonts w:asciiTheme="minorHAnsi" w:hAnsiTheme="minorHAnsi" w:cstheme="minorBidi"/>
          <w:bCs w:val="0"/>
          <w:color w:val="auto"/>
          <w:lang w:val="es-CR" w:eastAsia="ja-JP"/>
        </w:rPr>
      </w:pPr>
      <w:r>
        <w:t>CARTA DEL TUTOR</w:t>
      </w:r>
      <w:r>
        <w:tab/>
      </w:r>
      <w:r w:rsidR="00C50AB2">
        <w:fldChar w:fldCharType="begin"/>
      </w:r>
      <w:r>
        <w:instrText xml:space="preserve"> PAGEREF _Toc274574785 \h </w:instrText>
      </w:r>
      <w:r w:rsidR="00C50AB2">
        <w:fldChar w:fldCharType="separate"/>
      </w:r>
      <w:r w:rsidR="002A4FF3">
        <w:t>X</w:t>
      </w:r>
      <w:r w:rsidR="00C50AB2">
        <w:fldChar w:fldCharType="end"/>
      </w:r>
    </w:p>
    <w:p w14:paraId="0A559D43" w14:textId="77777777" w:rsidR="009B798F" w:rsidRPr="004E5EDB" w:rsidRDefault="009B798F">
      <w:pPr>
        <w:pStyle w:val="TDC1"/>
        <w:rPr>
          <w:rFonts w:asciiTheme="minorHAnsi" w:hAnsiTheme="minorHAnsi" w:cstheme="minorBidi"/>
          <w:bCs w:val="0"/>
          <w:color w:val="auto"/>
          <w:lang w:val="es-CR" w:eastAsia="ja-JP"/>
        </w:rPr>
      </w:pPr>
      <w:r>
        <w:t>CARTA DEL FILÓLOGO</w:t>
      </w:r>
      <w:r>
        <w:tab/>
      </w:r>
      <w:r w:rsidR="00C50AB2">
        <w:fldChar w:fldCharType="begin"/>
      </w:r>
      <w:r>
        <w:instrText xml:space="preserve"> PAGEREF _Toc274574786 \h </w:instrText>
      </w:r>
      <w:r w:rsidR="00C50AB2">
        <w:fldChar w:fldCharType="separate"/>
      </w:r>
      <w:r w:rsidR="002A4FF3">
        <w:t>XI</w:t>
      </w:r>
      <w:r w:rsidR="00C50AB2">
        <w:fldChar w:fldCharType="end"/>
      </w:r>
    </w:p>
    <w:p w14:paraId="117EBDFA" w14:textId="77777777" w:rsidR="009B798F" w:rsidRPr="004E5EDB" w:rsidRDefault="009B798F">
      <w:pPr>
        <w:pStyle w:val="TDC1"/>
        <w:rPr>
          <w:rFonts w:asciiTheme="minorHAnsi" w:hAnsiTheme="minorHAnsi" w:cstheme="minorBidi"/>
          <w:bCs w:val="0"/>
          <w:color w:val="auto"/>
          <w:lang w:val="es-CR" w:eastAsia="ja-JP"/>
        </w:rPr>
      </w:pPr>
      <w:r>
        <w:t>CÓDIGO DE ÉTICA</w:t>
      </w:r>
      <w:r>
        <w:tab/>
      </w:r>
      <w:r w:rsidR="00C50AB2">
        <w:fldChar w:fldCharType="begin"/>
      </w:r>
      <w:r>
        <w:instrText xml:space="preserve"> PAGEREF _Toc274574787 \h </w:instrText>
      </w:r>
      <w:r w:rsidR="00C50AB2">
        <w:fldChar w:fldCharType="separate"/>
      </w:r>
      <w:r w:rsidR="002A4FF3">
        <w:t>XII</w:t>
      </w:r>
      <w:r w:rsidR="00C50AB2">
        <w:fldChar w:fldCharType="end"/>
      </w:r>
    </w:p>
    <w:p w14:paraId="464AE0DC" w14:textId="77777777" w:rsidR="009B798F" w:rsidRPr="004E5EDB" w:rsidRDefault="009B798F">
      <w:pPr>
        <w:pStyle w:val="TDC1"/>
        <w:rPr>
          <w:rFonts w:asciiTheme="minorHAnsi" w:hAnsiTheme="minorHAnsi" w:cstheme="minorBidi"/>
          <w:bCs w:val="0"/>
          <w:color w:val="auto"/>
          <w:lang w:val="es-CR" w:eastAsia="ja-JP"/>
        </w:rPr>
      </w:pPr>
      <w:r w:rsidRPr="00086236">
        <w:rPr>
          <w:lang w:val="es-ES"/>
        </w:rPr>
        <w:t>CARTA DE LA DIRECTORA  DE CARRERA</w:t>
      </w:r>
      <w:r>
        <w:tab/>
      </w:r>
      <w:r w:rsidR="00C50AB2">
        <w:fldChar w:fldCharType="begin"/>
      </w:r>
      <w:r>
        <w:instrText xml:space="preserve"> PAGEREF _Toc274574788 \h </w:instrText>
      </w:r>
      <w:r w:rsidR="00C50AB2">
        <w:fldChar w:fldCharType="separate"/>
      </w:r>
      <w:r w:rsidR="002A4FF3">
        <w:t>XIII</w:t>
      </w:r>
      <w:r w:rsidR="00C50AB2">
        <w:fldChar w:fldCharType="end"/>
      </w:r>
    </w:p>
    <w:p w14:paraId="41A124E0" w14:textId="77777777" w:rsidR="009B798F" w:rsidRPr="004E5EDB" w:rsidRDefault="009B798F">
      <w:pPr>
        <w:pStyle w:val="TDC1"/>
        <w:rPr>
          <w:rFonts w:asciiTheme="minorHAnsi" w:hAnsiTheme="minorHAnsi" w:cstheme="minorBidi"/>
          <w:bCs w:val="0"/>
          <w:color w:val="auto"/>
          <w:lang w:val="es-CR" w:eastAsia="ja-JP"/>
        </w:rPr>
      </w:pPr>
      <w:r>
        <w:t>DEDICATORIA</w:t>
      </w:r>
      <w:r>
        <w:tab/>
      </w:r>
      <w:r w:rsidR="00C50AB2">
        <w:fldChar w:fldCharType="begin"/>
      </w:r>
      <w:r>
        <w:instrText xml:space="preserve"> PAGEREF _Toc274574789 \h </w:instrText>
      </w:r>
      <w:r w:rsidR="00C50AB2">
        <w:fldChar w:fldCharType="separate"/>
      </w:r>
      <w:r w:rsidR="002A4FF3">
        <w:t>XIV</w:t>
      </w:r>
      <w:r w:rsidR="00C50AB2">
        <w:fldChar w:fldCharType="end"/>
      </w:r>
    </w:p>
    <w:p w14:paraId="5E106DC1" w14:textId="77777777" w:rsidR="009B798F" w:rsidRPr="004E5EDB" w:rsidRDefault="009B798F">
      <w:pPr>
        <w:pStyle w:val="TDC1"/>
        <w:rPr>
          <w:rFonts w:asciiTheme="minorHAnsi" w:hAnsiTheme="minorHAnsi" w:cstheme="minorBidi"/>
          <w:bCs w:val="0"/>
          <w:color w:val="auto"/>
          <w:lang w:val="es-CR" w:eastAsia="ja-JP"/>
        </w:rPr>
      </w:pPr>
      <w:r>
        <w:t>AGRADECIMIENTOS</w:t>
      </w:r>
      <w:r>
        <w:tab/>
      </w:r>
      <w:r w:rsidR="00C50AB2">
        <w:fldChar w:fldCharType="begin"/>
      </w:r>
      <w:r>
        <w:instrText xml:space="preserve"> PAGEREF _Toc274574790 \h </w:instrText>
      </w:r>
      <w:r w:rsidR="00C50AB2">
        <w:fldChar w:fldCharType="separate"/>
      </w:r>
      <w:r w:rsidR="002A4FF3">
        <w:t>XV</w:t>
      </w:r>
      <w:r w:rsidR="00C50AB2">
        <w:fldChar w:fldCharType="end"/>
      </w:r>
    </w:p>
    <w:p w14:paraId="374F70C9" w14:textId="77777777" w:rsidR="009B798F" w:rsidRPr="004E5EDB" w:rsidRDefault="009B798F">
      <w:pPr>
        <w:pStyle w:val="TDC1"/>
        <w:rPr>
          <w:rFonts w:asciiTheme="minorHAnsi" w:hAnsiTheme="minorHAnsi" w:cstheme="minorBidi"/>
          <w:bCs w:val="0"/>
          <w:color w:val="auto"/>
          <w:lang w:val="es-CR" w:eastAsia="ja-JP"/>
        </w:rPr>
      </w:pPr>
      <w:r>
        <w:t>RESUMEN EJECUTIVO</w:t>
      </w:r>
      <w:r>
        <w:tab/>
      </w:r>
      <w:r w:rsidR="00C50AB2">
        <w:fldChar w:fldCharType="begin"/>
      </w:r>
      <w:r>
        <w:instrText xml:space="preserve"> PAGEREF _Toc274574791 \h </w:instrText>
      </w:r>
      <w:r w:rsidR="00C50AB2">
        <w:fldChar w:fldCharType="separate"/>
      </w:r>
      <w:r w:rsidR="002A4FF3">
        <w:t>XVI</w:t>
      </w:r>
      <w:r w:rsidR="00C50AB2">
        <w:fldChar w:fldCharType="end"/>
      </w:r>
    </w:p>
    <w:p w14:paraId="7DA6A988" w14:textId="77777777" w:rsidR="009B798F" w:rsidRPr="004E5EDB" w:rsidRDefault="009B798F">
      <w:pPr>
        <w:pStyle w:val="TDC1"/>
        <w:rPr>
          <w:rFonts w:asciiTheme="minorHAnsi" w:hAnsiTheme="minorHAnsi" w:cstheme="minorBidi"/>
          <w:bCs w:val="0"/>
          <w:color w:val="auto"/>
          <w:lang w:val="es-CR" w:eastAsia="ja-JP"/>
        </w:rPr>
      </w:pPr>
      <w:r>
        <w:t>INTRODUCCIÓN</w:t>
      </w:r>
      <w:r>
        <w:tab/>
      </w:r>
      <w:r w:rsidR="00C50AB2">
        <w:fldChar w:fldCharType="begin"/>
      </w:r>
      <w:r>
        <w:instrText xml:space="preserve"> PAGEREF _Toc274574792 \h </w:instrText>
      </w:r>
      <w:r w:rsidR="00C50AB2">
        <w:fldChar w:fldCharType="separate"/>
      </w:r>
      <w:r w:rsidR="002A4FF3">
        <w:t>17</w:t>
      </w:r>
      <w:r w:rsidR="00C50AB2">
        <w:fldChar w:fldCharType="end"/>
      </w:r>
    </w:p>
    <w:p w14:paraId="7DC2B06D" w14:textId="77777777" w:rsidR="009B798F" w:rsidRPr="004E5EDB" w:rsidRDefault="009B798F">
      <w:pPr>
        <w:pStyle w:val="TDC1"/>
        <w:tabs>
          <w:tab w:val="left" w:pos="440"/>
        </w:tabs>
        <w:rPr>
          <w:rFonts w:asciiTheme="minorHAnsi" w:hAnsiTheme="minorHAnsi" w:cstheme="minorBidi"/>
          <w:bCs w:val="0"/>
          <w:color w:val="auto"/>
          <w:lang w:val="es-CR" w:eastAsia="ja-JP"/>
        </w:rPr>
      </w:pPr>
      <w:r>
        <w:t>1.</w:t>
      </w:r>
      <w:r w:rsidRPr="004E5EDB">
        <w:rPr>
          <w:rFonts w:asciiTheme="minorHAnsi" w:hAnsiTheme="minorHAnsi" w:cstheme="minorBidi"/>
          <w:bCs w:val="0"/>
          <w:color w:val="auto"/>
          <w:lang w:val="es-CR" w:eastAsia="ja-JP"/>
        </w:rPr>
        <w:tab/>
      </w:r>
      <w:r>
        <w:t>Tema</w:t>
      </w:r>
      <w:r>
        <w:tab/>
      </w:r>
      <w:r w:rsidR="00C50AB2">
        <w:fldChar w:fldCharType="begin"/>
      </w:r>
      <w:r>
        <w:instrText xml:space="preserve"> PAGEREF _Toc274574793 \h </w:instrText>
      </w:r>
      <w:r w:rsidR="00C50AB2">
        <w:fldChar w:fldCharType="separate"/>
      </w:r>
      <w:r w:rsidR="002A4FF3">
        <w:t>2</w:t>
      </w:r>
      <w:r w:rsidR="00C50AB2">
        <w:fldChar w:fldCharType="end"/>
      </w:r>
    </w:p>
    <w:p w14:paraId="30F746B3" w14:textId="77777777" w:rsidR="009B798F" w:rsidRPr="004E5EDB" w:rsidRDefault="009B798F">
      <w:pPr>
        <w:pStyle w:val="TDC1"/>
        <w:tabs>
          <w:tab w:val="left" w:pos="440"/>
        </w:tabs>
        <w:rPr>
          <w:rFonts w:asciiTheme="minorHAnsi" w:hAnsiTheme="minorHAnsi" w:cstheme="minorBidi"/>
          <w:bCs w:val="0"/>
          <w:color w:val="auto"/>
          <w:lang w:val="es-CR" w:eastAsia="ja-JP"/>
        </w:rPr>
      </w:pPr>
      <w:r>
        <w:t>2.</w:t>
      </w:r>
      <w:r w:rsidRPr="004E5EDB">
        <w:rPr>
          <w:rFonts w:asciiTheme="minorHAnsi" w:hAnsiTheme="minorHAnsi" w:cstheme="minorBidi"/>
          <w:bCs w:val="0"/>
          <w:color w:val="auto"/>
          <w:lang w:val="es-CR" w:eastAsia="ja-JP"/>
        </w:rPr>
        <w:tab/>
      </w:r>
      <w:r>
        <w:t>Planteamiento del problema de estudio</w:t>
      </w:r>
      <w:r>
        <w:tab/>
      </w:r>
      <w:r w:rsidR="00C50AB2">
        <w:fldChar w:fldCharType="begin"/>
      </w:r>
      <w:r>
        <w:instrText xml:space="preserve"> PAGEREF _Toc274574794 \h </w:instrText>
      </w:r>
      <w:r w:rsidR="00C50AB2">
        <w:fldChar w:fldCharType="separate"/>
      </w:r>
      <w:r w:rsidR="002A4FF3">
        <w:t>2</w:t>
      </w:r>
      <w:r w:rsidR="00C50AB2">
        <w:fldChar w:fldCharType="end"/>
      </w:r>
    </w:p>
    <w:p w14:paraId="196019AC" w14:textId="77777777" w:rsidR="009B798F" w:rsidRPr="004E5EDB" w:rsidRDefault="009B798F">
      <w:pPr>
        <w:pStyle w:val="TDC1"/>
        <w:tabs>
          <w:tab w:val="left" w:pos="440"/>
        </w:tabs>
        <w:rPr>
          <w:rFonts w:asciiTheme="minorHAnsi" w:hAnsiTheme="minorHAnsi" w:cstheme="minorBidi"/>
          <w:bCs w:val="0"/>
          <w:color w:val="auto"/>
          <w:lang w:val="es-CR" w:eastAsia="ja-JP"/>
        </w:rPr>
      </w:pPr>
      <w:r>
        <w:t>3.</w:t>
      </w:r>
      <w:r w:rsidRPr="004E5EDB">
        <w:rPr>
          <w:rFonts w:asciiTheme="minorHAnsi" w:hAnsiTheme="minorHAnsi" w:cstheme="minorBidi"/>
          <w:bCs w:val="0"/>
          <w:color w:val="auto"/>
          <w:lang w:val="es-CR" w:eastAsia="ja-JP"/>
        </w:rPr>
        <w:tab/>
      </w:r>
      <w:r>
        <w:t>Justificación</w:t>
      </w:r>
      <w:r>
        <w:tab/>
      </w:r>
      <w:r w:rsidR="00C50AB2">
        <w:fldChar w:fldCharType="begin"/>
      </w:r>
      <w:r>
        <w:instrText xml:space="preserve"> PAGEREF _Toc274574795 \h </w:instrText>
      </w:r>
      <w:r w:rsidR="00C50AB2">
        <w:fldChar w:fldCharType="separate"/>
      </w:r>
      <w:r w:rsidR="002A4FF3">
        <w:t>10</w:t>
      </w:r>
      <w:r w:rsidR="00C50AB2">
        <w:fldChar w:fldCharType="end"/>
      </w:r>
    </w:p>
    <w:p w14:paraId="16C58A64" w14:textId="77777777" w:rsidR="009B798F" w:rsidRPr="004E5EDB" w:rsidRDefault="009B798F">
      <w:pPr>
        <w:pStyle w:val="TDC2"/>
        <w:tabs>
          <w:tab w:val="right" w:leader="dot" w:pos="8375"/>
        </w:tabs>
        <w:rPr>
          <w:b w:val="0"/>
          <w:noProof/>
          <w:sz w:val="24"/>
          <w:szCs w:val="24"/>
          <w:lang w:val="es-CR" w:eastAsia="ja-JP"/>
        </w:rPr>
      </w:pPr>
      <w:r>
        <w:rPr>
          <w:noProof/>
        </w:rPr>
        <w:t>3.1 Estudio de Viabilidad de la propuesta</w:t>
      </w:r>
      <w:r>
        <w:rPr>
          <w:noProof/>
        </w:rPr>
        <w:tab/>
      </w:r>
      <w:r w:rsidR="00C50AB2">
        <w:rPr>
          <w:noProof/>
        </w:rPr>
        <w:fldChar w:fldCharType="begin"/>
      </w:r>
      <w:r>
        <w:rPr>
          <w:noProof/>
        </w:rPr>
        <w:instrText xml:space="preserve"> PAGEREF _Toc274574796 \h </w:instrText>
      </w:r>
      <w:r w:rsidR="00C50AB2">
        <w:rPr>
          <w:noProof/>
        </w:rPr>
      </w:r>
      <w:r w:rsidR="00C50AB2">
        <w:rPr>
          <w:noProof/>
        </w:rPr>
        <w:fldChar w:fldCharType="separate"/>
      </w:r>
      <w:r w:rsidR="002A4FF3">
        <w:rPr>
          <w:noProof/>
        </w:rPr>
        <w:t>12</w:t>
      </w:r>
      <w:r w:rsidR="00C50AB2">
        <w:rPr>
          <w:noProof/>
        </w:rPr>
        <w:fldChar w:fldCharType="end"/>
      </w:r>
    </w:p>
    <w:p w14:paraId="335AECEE" w14:textId="77777777" w:rsidR="009B798F" w:rsidRPr="004E5EDB" w:rsidRDefault="009B798F">
      <w:pPr>
        <w:pStyle w:val="TDC2"/>
        <w:tabs>
          <w:tab w:val="right" w:leader="dot" w:pos="8375"/>
        </w:tabs>
        <w:rPr>
          <w:b w:val="0"/>
          <w:noProof/>
          <w:sz w:val="24"/>
          <w:szCs w:val="24"/>
          <w:lang w:val="es-CR" w:eastAsia="ja-JP"/>
        </w:rPr>
      </w:pPr>
      <w:r>
        <w:rPr>
          <w:noProof/>
        </w:rPr>
        <w:t>3.2 Estudio de viabilidad técnica</w:t>
      </w:r>
      <w:r>
        <w:rPr>
          <w:noProof/>
        </w:rPr>
        <w:tab/>
      </w:r>
      <w:r w:rsidR="00C50AB2">
        <w:rPr>
          <w:noProof/>
        </w:rPr>
        <w:fldChar w:fldCharType="begin"/>
      </w:r>
      <w:r>
        <w:rPr>
          <w:noProof/>
        </w:rPr>
        <w:instrText xml:space="preserve"> PAGEREF _Toc274574797 \h </w:instrText>
      </w:r>
      <w:r w:rsidR="00C50AB2">
        <w:rPr>
          <w:noProof/>
        </w:rPr>
      </w:r>
      <w:r w:rsidR="00C50AB2">
        <w:rPr>
          <w:noProof/>
        </w:rPr>
        <w:fldChar w:fldCharType="separate"/>
      </w:r>
      <w:r w:rsidR="002A4FF3">
        <w:rPr>
          <w:noProof/>
        </w:rPr>
        <w:t>13</w:t>
      </w:r>
      <w:r w:rsidR="00C50AB2">
        <w:rPr>
          <w:noProof/>
        </w:rPr>
        <w:fldChar w:fldCharType="end"/>
      </w:r>
    </w:p>
    <w:p w14:paraId="42402EB1" w14:textId="77777777" w:rsidR="009B798F" w:rsidRPr="004E5EDB" w:rsidRDefault="009B798F">
      <w:pPr>
        <w:pStyle w:val="TDC2"/>
        <w:tabs>
          <w:tab w:val="right" w:leader="dot" w:pos="8375"/>
        </w:tabs>
        <w:rPr>
          <w:b w:val="0"/>
          <w:noProof/>
          <w:sz w:val="24"/>
          <w:szCs w:val="24"/>
          <w:lang w:val="es-CR" w:eastAsia="ja-JP"/>
        </w:rPr>
      </w:pPr>
      <w:r>
        <w:rPr>
          <w:noProof/>
        </w:rPr>
        <w:t>3.3 Estudio de viabilidad económica</w:t>
      </w:r>
      <w:r>
        <w:rPr>
          <w:noProof/>
        </w:rPr>
        <w:tab/>
      </w:r>
      <w:r w:rsidR="00C50AB2">
        <w:rPr>
          <w:noProof/>
        </w:rPr>
        <w:fldChar w:fldCharType="begin"/>
      </w:r>
      <w:r>
        <w:rPr>
          <w:noProof/>
        </w:rPr>
        <w:instrText xml:space="preserve"> PAGEREF _Toc274574798 \h </w:instrText>
      </w:r>
      <w:r w:rsidR="00C50AB2">
        <w:rPr>
          <w:noProof/>
        </w:rPr>
      </w:r>
      <w:r w:rsidR="00C50AB2">
        <w:rPr>
          <w:noProof/>
        </w:rPr>
        <w:fldChar w:fldCharType="separate"/>
      </w:r>
      <w:r w:rsidR="002A4FF3">
        <w:rPr>
          <w:noProof/>
        </w:rPr>
        <w:t>15</w:t>
      </w:r>
      <w:r w:rsidR="00C50AB2">
        <w:rPr>
          <w:noProof/>
        </w:rPr>
        <w:fldChar w:fldCharType="end"/>
      </w:r>
    </w:p>
    <w:p w14:paraId="334C1A0A" w14:textId="77777777" w:rsidR="009B798F" w:rsidRPr="004E5EDB" w:rsidRDefault="009B798F">
      <w:pPr>
        <w:pStyle w:val="TDC2"/>
        <w:tabs>
          <w:tab w:val="right" w:leader="dot" w:pos="8375"/>
        </w:tabs>
        <w:rPr>
          <w:b w:val="0"/>
          <w:noProof/>
          <w:sz w:val="24"/>
          <w:szCs w:val="24"/>
          <w:lang w:val="es-CR" w:eastAsia="ja-JP"/>
        </w:rPr>
      </w:pPr>
      <w:r>
        <w:rPr>
          <w:noProof/>
        </w:rPr>
        <w:t>3.4 Estudio de viabilidad operativa</w:t>
      </w:r>
      <w:r>
        <w:rPr>
          <w:noProof/>
        </w:rPr>
        <w:tab/>
      </w:r>
      <w:r w:rsidR="00C50AB2">
        <w:rPr>
          <w:noProof/>
        </w:rPr>
        <w:fldChar w:fldCharType="begin"/>
      </w:r>
      <w:r>
        <w:rPr>
          <w:noProof/>
        </w:rPr>
        <w:instrText xml:space="preserve"> PAGEREF _Toc274574799 \h </w:instrText>
      </w:r>
      <w:r w:rsidR="00C50AB2">
        <w:rPr>
          <w:noProof/>
        </w:rPr>
      </w:r>
      <w:r w:rsidR="00C50AB2">
        <w:rPr>
          <w:noProof/>
        </w:rPr>
        <w:fldChar w:fldCharType="separate"/>
      </w:r>
      <w:r w:rsidR="002A4FF3">
        <w:rPr>
          <w:noProof/>
        </w:rPr>
        <w:t>17</w:t>
      </w:r>
      <w:r w:rsidR="00C50AB2">
        <w:rPr>
          <w:noProof/>
        </w:rPr>
        <w:fldChar w:fldCharType="end"/>
      </w:r>
    </w:p>
    <w:p w14:paraId="098FAE07" w14:textId="77777777" w:rsidR="009B798F" w:rsidRPr="004E5EDB" w:rsidRDefault="009B798F">
      <w:pPr>
        <w:pStyle w:val="TDC1"/>
        <w:tabs>
          <w:tab w:val="left" w:pos="440"/>
        </w:tabs>
        <w:rPr>
          <w:rFonts w:asciiTheme="minorHAnsi" w:hAnsiTheme="minorHAnsi" w:cstheme="minorBidi"/>
          <w:bCs w:val="0"/>
          <w:color w:val="auto"/>
          <w:lang w:val="es-CR" w:eastAsia="ja-JP"/>
        </w:rPr>
      </w:pPr>
      <w:r>
        <w:t>4.</w:t>
      </w:r>
      <w:r w:rsidRPr="004E5EDB">
        <w:rPr>
          <w:rFonts w:asciiTheme="minorHAnsi" w:hAnsiTheme="minorHAnsi" w:cstheme="minorBidi"/>
          <w:bCs w:val="0"/>
          <w:color w:val="auto"/>
          <w:lang w:val="es-CR" w:eastAsia="ja-JP"/>
        </w:rPr>
        <w:tab/>
      </w:r>
      <w:r>
        <w:t>Objetivos de la investigación</w:t>
      </w:r>
      <w:r>
        <w:tab/>
      </w:r>
      <w:r w:rsidR="00C50AB2">
        <w:fldChar w:fldCharType="begin"/>
      </w:r>
      <w:r>
        <w:instrText xml:space="preserve"> PAGEREF _Toc274574800 \h </w:instrText>
      </w:r>
      <w:r w:rsidR="00C50AB2">
        <w:fldChar w:fldCharType="separate"/>
      </w:r>
      <w:r w:rsidR="002A4FF3">
        <w:t>20</w:t>
      </w:r>
      <w:r w:rsidR="00C50AB2">
        <w:fldChar w:fldCharType="end"/>
      </w:r>
    </w:p>
    <w:p w14:paraId="68140574" w14:textId="77777777" w:rsidR="009B798F" w:rsidRPr="004E5EDB" w:rsidRDefault="009B798F">
      <w:pPr>
        <w:pStyle w:val="TDC2"/>
        <w:tabs>
          <w:tab w:val="left" w:pos="792"/>
          <w:tab w:val="right" w:leader="dot" w:pos="8375"/>
        </w:tabs>
        <w:rPr>
          <w:b w:val="0"/>
          <w:noProof/>
          <w:sz w:val="24"/>
          <w:szCs w:val="24"/>
          <w:lang w:val="es-CR" w:eastAsia="ja-JP"/>
        </w:rPr>
      </w:pPr>
      <w:r w:rsidRPr="00086236">
        <w:rPr>
          <w:noProof/>
          <w:lang w:val="es-ES"/>
        </w:rPr>
        <w:t>4.1</w:t>
      </w:r>
      <w:r w:rsidRPr="004E5EDB">
        <w:rPr>
          <w:b w:val="0"/>
          <w:noProof/>
          <w:sz w:val="24"/>
          <w:szCs w:val="24"/>
          <w:lang w:val="es-CR" w:eastAsia="ja-JP"/>
        </w:rPr>
        <w:tab/>
      </w:r>
      <w:r w:rsidRPr="00086236">
        <w:rPr>
          <w:noProof/>
          <w:lang w:val="es-ES"/>
        </w:rPr>
        <w:t>Objetivo General</w:t>
      </w:r>
      <w:r>
        <w:rPr>
          <w:noProof/>
        </w:rPr>
        <w:tab/>
      </w:r>
      <w:r w:rsidR="00C50AB2">
        <w:rPr>
          <w:noProof/>
        </w:rPr>
        <w:fldChar w:fldCharType="begin"/>
      </w:r>
      <w:r>
        <w:rPr>
          <w:noProof/>
        </w:rPr>
        <w:instrText xml:space="preserve"> PAGEREF _Toc274574801 \h </w:instrText>
      </w:r>
      <w:r w:rsidR="00C50AB2">
        <w:rPr>
          <w:noProof/>
        </w:rPr>
      </w:r>
      <w:r w:rsidR="00C50AB2">
        <w:rPr>
          <w:noProof/>
        </w:rPr>
        <w:fldChar w:fldCharType="separate"/>
      </w:r>
      <w:r w:rsidR="002A4FF3">
        <w:rPr>
          <w:noProof/>
        </w:rPr>
        <w:t>20</w:t>
      </w:r>
      <w:r w:rsidR="00C50AB2">
        <w:rPr>
          <w:noProof/>
        </w:rPr>
        <w:fldChar w:fldCharType="end"/>
      </w:r>
    </w:p>
    <w:p w14:paraId="632214D8" w14:textId="77777777" w:rsidR="009B798F" w:rsidRPr="004E5EDB" w:rsidRDefault="009B798F">
      <w:pPr>
        <w:pStyle w:val="TDC2"/>
        <w:tabs>
          <w:tab w:val="left" w:pos="792"/>
          <w:tab w:val="right" w:leader="dot" w:pos="8375"/>
        </w:tabs>
        <w:rPr>
          <w:b w:val="0"/>
          <w:noProof/>
          <w:sz w:val="24"/>
          <w:szCs w:val="24"/>
          <w:lang w:val="es-CR" w:eastAsia="ja-JP"/>
        </w:rPr>
      </w:pPr>
      <w:r w:rsidRPr="00086236">
        <w:rPr>
          <w:noProof/>
          <w:lang w:val="es-ES"/>
        </w:rPr>
        <w:lastRenderedPageBreak/>
        <w:t>4.2</w:t>
      </w:r>
      <w:r w:rsidRPr="004E5EDB">
        <w:rPr>
          <w:b w:val="0"/>
          <w:noProof/>
          <w:sz w:val="24"/>
          <w:szCs w:val="24"/>
          <w:lang w:val="es-CR" w:eastAsia="ja-JP"/>
        </w:rPr>
        <w:tab/>
      </w:r>
      <w:r w:rsidRPr="00086236">
        <w:rPr>
          <w:noProof/>
          <w:lang w:val="es-ES"/>
        </w:rPr>
        <w:t>Objetivos Específicos</w:t>
      </w:r>
      <w:r>
        <w:rPr>
          <w:noProof/>
        </w:rPr>
        <w:tab/>
      </w:r>
      <w:r w:rsidR="00C50AB2">
        <w:rPr>
          <w:noProof/>
        </w:rPr>
        <w:fldChar w:fldCharType="begin"/>
      </w:r>
      <w:r>
        <w:rPr>
          <w:noProof/>
        </w:rPr>
        <w:instrText xml:space="preserve"> PAGEREF _Toc274574802 \h </w:instrText>
      </w:r>
      <w:r w:rsidR="00C50AB2">
        <w:rPr>
          <w:noProof/>
        </w:rPr>
      </w:r>
      <w:r w:rsidR="00C50AB2">
        <w:rPr>
          <w:noProof/>
        </w:rPr>
        <w:fldChar w:fldCharType="separate"/>
      </w:r>
      <w:r w:rsidR="002A4FF3">
        <w:rPr>
          <w:noProof/>
        </w:rPr>
        <w:t>20</w:t>
      </w:r>
      <w:r w:rsidR="00C50AB2">
        <w:rPr>
          <w:noProof/>
        </w:rPr>
        <w:fldChar w:fldCharType="end"/>
      </w:r>
    </w:p>
    <w:p w14:paraId="2D869D47" w14:textId="77777777" w:rsidR="009B798F" w:rsidRPr="004E5EDB" w:rsidRDefault="009B798F">
      <w:pPr>
        <w:pStyle w:val="TDC1"/>
        <w:tabs>
          <w:tab w:val="left" w:pos="440"/>
        </w:tabs>
        <w:rPr>
          <w:rFonts w:asciiTheme="minorHAnsi" w:hAnsiTheme="minorHAnsi" w:cstheme="minorBidi"/>
          <w:bCs w:val="0"/>
          <w:color w:val="auto"/>
          <w:lang w:val="es-CR" w:eastAsia="ja-JP"/>
        </w:rPr>
      </w:pPr>
      <w:r>
        <w:t>5.</w:t>
      </w:r>
      <w:r w:rsidRPr="004E5EDB">
        <w:rPr>
          <w:rFonts w:asciiTheme="minorHAnsi" w:hAnsiTheme="minorHAnsi" w:cstheme="minorBidi"/>
          <w:bCs w:val="0"/>
          <w:color w:val="auto"/>
          <w:lang w:val="es-CR" w:eastAsia="ja-JP"/>
        </w:rPr>
        <w:tab/>
      </w:r>
      <w:r>
        <w:t>Alcances</w:t>
      </w:r>
      <w:r>
        <w:tab/>
      </w:r>
      <w:r w:rsidR="00C50AB2">
        <w:fldChar w:fldCharType="begin"/>
      </w:r>
      <w:r>
        <w:instrText xml:space="preserve"> PAGEREF _Toc274574803 \h </w:instrText>
      </w:r>
      <w:r w:rsidR="00C50AB2">
        <w:fldChar w:fldCharType="separate"/>
      </w:r>
      <w:r w:rsidR="002A4FF3">
        <w:t>21</w:t>
      </w:r>
      <w:r w:rsidR="00C50AB2">
        <w:fldChar w:fldCharType="end"/>
      </w:r>
    </w:p>
    <w:p w14:paraId="204C7B78" w14:textId="77777777" w:rsidR="009B798F" w:rsidRPr="004E5EDB" w:rsidRDefault="009B798F">
      <w:pPr>
        <w:pStyle w:val="TDC1"/>
        <w:tabs>
          <w:tab w:val="left" w:pos="440"/>
        </w:tabs>
        <w:rPr>
          <w:rFonts w:asciiTheme="minorHAnsi" w:hAnsiTheme="minorHAnsi" w:cstheme="minorBidi"/>
          <w:bCs w:val="0"/>
          <w:color w:val="auto"/>
          <w:lang w:val="es-CR" w:eastAsia="ja-JP"/>
        </w:rPr>
      </w:pPr>
      <w:r>
        <w:t>6.</w:t>
      </w:r>
      <w:r w:rsidRPr="004E5EDB">
        <w:rPr>
          <w:rFonts w:asciiTheme="minorHAnsi" w:hAnsiTheme="minorHAnsi" w:cstheme="minorBidi"/>
          <w:bCs w:val="0"/>
          <w:color w:val="auto"/>
          <w:lang w:val="es-CR" w:eastAsia="ja-JP"/>
        </w:rPr>
        <w:tab/>
      </w:r>
      <w:r>
        <w:t>Limitaciones</w:t>
      </w:r>
      <w:r>
        <w:tab/>
      </w:r>
      <w:r w:rsidR="00C50AB2">
        <w:fldChar w:fldCharType="begin"/>
      </w:r>
      <w:r>
        <w:instrText xml:space="preserve"> PAGEREF _Toc274574804 \h </w:instrText>
      </w:r>
      <w:r w:rsidR="00C50AB2">
        <w:fldChar w:fldCharType="separate"/>
      </w:r>
      <w:r w:rsidR="002A4FF3">
        <w:t>26</w:t>
      </w:r>
      <w:r w:rsidR="00C50AB2">
        <w:fldChar w:fldCharType="end"/>
      </w:r>
    </w:p>
    <w:p w14:paraId="312979CB" w14:textId="77777777" w:rsidR="009B798F" w:rsidRPr="004E5EDB" w:rsidRDefault="009B798F">
      <w:pPr>
        <w:pStyle w:val="TDC1"/>
        <w:tabs>
          <w:tab w:val="left" w:pos="440"/>
        </w:tabs>
        <w:rPr>
          <w:rFonts w:asciiTheme="minorHAnsi" w:hAnsiTheme="minorHAnsi" w:cstheme="minorBidi"/>
          <w:bCs w:val="0"/>
          <w:color w:val="auto"/>
          <w:lang w:val="es-CR" w:eastAsia="ja-JP"/>
        </w:rPr>
      </w:pPr>
      <w:r>
        <w:t>7.</w:t>
      </w:r>
      <w:r w:rsidRPr="004E5EDB">
        <w:rPr>
          <w:rFonts w:asciiTheme="minorHAnsi" w:hAnsiTheme="minorHAnsi" w:cstheme="minorBidi"/>
          <w:bCs w:val="0"/>
          <w:color w:val="auto"/>
          <w:lang w:val="es-CR" w:eastAsia="ja-JP"/>
        </w:rPr>
        <w:tab/>
      </w:r>
      <w:r>
        <w:t>Antecedentes</w:t>
      </w:r>
      <w:r>
        <w:tab/>
      </w:r>
      <w:r w:rsidR="00C50AB2">
        <w:fldChar w:fldCharType="begin"/>
      </w:r>
      <w:r>
        <w:instrText xml:space="preserve"> PAGEREF _Toc274574805 \h </w:instrText>
      </w:r>
      <w:r w:rsidR="00C50AB2">
        <w:fldChar w:fldCharType="separate"/>
      </w:r>
      <w:r w:rsidR="002A4FF3">
        <w:t>26</w:t>
      </w:r>
      <w:r w:rsidR="00C50AB2">
        <w:fldChar w:fldCharType="end"/>
      </w:r>
    </w:p>
    <w:p w14:paraId="1F323A5D" w14:textId="77777777" w:rsidR="009B798F" w:rsidRPr="004E5EDB" w:rsidRDefault="009B798F">
      <w:pPr>
        <w:pStyle w:val="TDC2"/>
        <w:tabs>
          <w:tab w:val="left" w:pos="792"/>
          <w:tab w:val="right" w:leader="dot" w:pos="8375"/>
        </w:tabs>
        <w:rPr>
          <w:b w:val="0"/>
          <w:noProof/>
          <w:sz w:val="24"/>
          <w:szCs w:val="24"/>
          <w:lang w:val="es-CR" w:eastAsia="ja-JP"/>
        </w:rPr>
      </w:pPr>
      <w:r>
        <w:rPr>
          <w:noProof/>
        </w:rPr>
        <w:t>7.1</w:t>
      </w:r>
      <w:r w:rsidRPr="004E5EDB">
        <w:rPr>
          <w:b w:val="0"/>
          <w:noProof/>
          <w:sz w:val="24"/>
          <w:szCs w:val="24"/>
          <w:lang w:val="es-CR" w:eastAsia="ja-JP"/>
        </w:rPr>
        <w:tab/>
      </w:r>
      <w:r>
        <w:rPr>
          <w:noProof/>
        </w:rPr>
        <w:t>El modelo de ejecución del CLR</w:t>
      </w:r>
      <w:r>
        <w:rPr>
          <w:noProof/>
        </w:rPr>
        <w:tab/>
      </w:r>
      <w:r w:rsidR="00C50AB2">
        <w:rPr>
          <w:noProof/>
        </w:rPr>
        <w:fldChar w:fldCharType="begin"/>
      </w:r>
      <w:r>
        <w:rPr>
          <w:noProof/>
        </w:rPr>
        <w:instrText xml:space="preserve"> PAGEREF _Toc274574806 \h </w:instrText>
      </w:r>
      <w:r w:rsidR="00C50AB2">
        <w:rPr>
          <w:noProof/>
        </w:rPr>
      </w:r>
      <w:r w:rsidR="00C50AB2">
        <w:rPr>
          <w:noProof/>
        </w:rPr>
        <w:fldChar w:fldCharType="separate"/>
      </w:r>
      <w:r w:rsidR="002A4FF3">
        <w:rPr>
          <w:noProof/>
        </w:rPr>
        <w:t>28</w:t>
      </w:r>
      <w:r w:rsidR="00C50AB2">
        <w:rPr>
          <w:noProof/>
        </w:rPr>
        <w:fldChar w:fldCharType="end"/>
      </w:r>
    </w:p>
    <w:p w14:paraId="64F5BE8D" w14:textId="77777777" w:rsidR="009B798F" w:rsidRPr="004E5EDB" w:rsidRDefault="009B798F">
      <w:pPr>
        <w:pStyle w:val="TDC2"/>
        <w:tabs>
          <w:tab w:val="right" w:leader="dot" w:pos="8375"/>
        </w:tabs>
        <w:rPr>
          <w:b w:val="0"/>
          <w:noProof/>
          <w:sz w:val="24"/>
          <w:szCs w:val="24"/>
          <w:lang w:val="es-CR" w:eastAsia="ja-JP"/>
        </w:rPr>
      </w:pPr>
      <w:r>
        <w:rPr>
          <w:noProof/>
        </w:rPr>
        <w:t>7.2 Compiladores como cajas negras</w:t>
      </w:r>
      <w:r>
        <w:rPr>
          <w:noProof/>
        </w:rPr>
        <w:tab/>
      </w:r>
      <w:r w:rsidR="00C50AB2">
        <w:rPr>
          <w:noProof/>
        </w:rPr>
        <w:fldChar w:fldCharType="begin"/>
      </w:r>
      <w:r>
        <w:rPr>
          <w:noProof/>
        </w:rPr>
        <w:instrText xml:space="preserve"> PAGEREF _Toc274574807 \h </w:instrText>
      </w:r>
      <w:r w:rsidR="00C50AB2">
        <w:rPr>
          <w:noProof/>
        </w:rPr>
      </w:r>
      <w:r w:rsidR="00C50AB2">
        <w:rPr>
          <w:noProof/>
        </w:rPr>
        <w:fldChar w:fldCharType="separate"/>
      </w:r>
      <w:r w:rsidR="002A4FF3">
        <w:rPr>
          <w:noProof/>
        </w:rPr>
        <w:t>30</w:t>
      </w:r>
      <w:r w:rsidR="00C50AB2">
        <w:rPr>
          <w:noProof/>
        </w:rPr>
        <w:fldChar w:fldCharType="end"/>
      </w:r>
    </w:p>
    <w:p w14:paraId="429C0CFA" w14:textId="77777777" w:rsidR="009B798F" w:rsidRPr="004E5EDB" w:rsidRDefault="009B798F">
      <w:pPr>
        <w:pStyle w:val="TDC2"/>
        <w:tabs>
          <w:tab w:val="right" w:leader="dot" w:pos="8375"/>
        </w:tabs>
        <w:rPr>
          <w:b w:val="0"/>
          <w:noProof/>
          <w:sz w:val="24"/>
          <w:szCs w:val="24"/>
          <w:lang w:val="es-CR" w:eastAsia="ja-JP"/>
        </w:rPr>
      </w:pPr>
      <w:r>
        <w:rPr>
          <w:noProof/>
        </w:rPr>
        <w:t>7.3 El Proyecto Roslyn : Abriendo la caja negra.</w:t>
      </w:r>
      <w:r>
        <w:rPr>
          <w:noProof/>
        </w:rPr>
        <w:tab/>
      </w:r>
      <w:r w:rsidR="00C50AB2">
        <w:rPr>
          <w:noProof/>
        </w:rPr>
        <w:fldChar w:fldCharType="begin"/>
      </w:r>
      <w:r>
        <w:rPr>
          <w:noProof/>
        </w:rPr>
        <w:instrText xml:space="preserve"> PAGEREF _Toc274574808 \h </w:instrText>
      </w:r>
      <w:r w:rsidR="00C50AB2">
        <w:rPr>
          <w:noProof/>
        </w:rPr>
      </w:r>
      <w:r w:rsidR="00C50AB2">
        <w:rPr>
          <w:noProof/>
        </w:rPr>
        <w:fldChar w:fldCharType="separate"/>
      </w:r>
      <w:r w:rsidR="002A4FF3">
        <w:rPr>
          <w:noProof/>
        </w:rPr>
        <w:t>33</w:t>
      </w:r>
      <w:r w:rsidR="00C50AB2">
        <w:rPr>
          <w:noProof/>
        </w:rPr>
        <w:fldChar w:fldCharType="end"/>
      </w:r>
    </w:p>
    <w:p w14:paraId="77AA9FEB" w14:textId="77777777" w:rsidR="009B798F" w:rsidRPr="004E5EDB" w:rsidRDefault="009B798F">
      <w:pPr>
        <w:pStyle w:val="TDC1"/>
        <w:tabs>
          <w:tab w:val="left" w:pos="440"/>
        </w:tabs>
        <w:rPr>
          <w:rFonts w:asciiTheme="minorHAnsi" w:hAnsiTheme="minorHAnsi" w:cstheme="minorBidi"/>
          <w:bCs w:val="0"/>
          <w:color w:val="auto"/>
          <w:lang w:val="es-CR" w:eastAsia="ja-JP"/>
        </w:rPr>
      </w:pPr>
      <w:r>
        <w:t>8.</w:t>
      </w:r>
      <w:r w:rsidRPr="004E5EDB">
        <w:rPr>
          <w:rFonts w:asciiTheme="minorHAnsi" w:hAnsiTheme="minorHAnsi" w:cstheme="minorBidi"/>
          <w:bCs w:val="0"/>
          <w:color w:val="auto"/>
          <w:lang w:val="es-CR" w:eastAsia="ja-JP"/>
        </w:rPr>
        <w:tab/>
      </w:r>
      <w:r>
        <w:t>Referente Institucional</w:t>
      </w:r>
      <w:r>
        <w:tab/>
      </w:r>
      <w:r w:rsidR="00C50AB2">
        <w:fldChar w:fldCharType="begin"/>
      </w:r>
      <w:r>
        <w:instrText xml:space="preserve"> PAGEREF _Toc274574809 \h </w:instrText>
      </w:r>
      <w:r w:rsidR="00C50AB2">
        <w:fldChar w:fldCharType="separate"/>
      </w:r>
      <w:r w:rsidR="002A4FF3">
        <w:t>35</w:t>
      </w:r>
      <w:r w:rsidR="00C50AB2">
        <w:fldChar w:fldCharType="end"/>
      </w:r>
    </w:p>
    <w:p w14:paraId="67C5F70D" w14:textId="77777777" w:rsidR="009B798F" w:rsidRPr="004E5EDB" w:rsidRDefault="009B798F">
      <w:pPr>
        <w:pStyle w:val="TDC1"/>
        <w:rPr>
          <w:rFonts w:asciiTheme="minorHAnsi" w:hAnsiTheme="minorHAnsi" w:cstheme="minorBidi"/>
          <w:bCs w:val="0"/>
          <w:color w:val="auto"/>
          <w:lang w:val="es-CR" w:eastAsia="ja-JP"/>
        </w:rPr>
      </w:pPr>
      <w:r>
        <w:t>CAPÍTULO l</w:t>
      </w:r>
      <w:r>
        <w:tab/>
      </w:r>
      <w:r w:rsidR="00C50AB2">
        <w:fldChar w:fldCharType="begin"/>
      </w:r>
      <w:r>
        <w:instrText xml:space="preserve"> PAGEREF _Toc274574810 \h </w:instrText>
      </w:r>
      <w:r w:rsidR="00C50AB2">
        <w:fldChar w:fldCharType="separate"/>
      </w:r>
      <w:r w:rsidR="002A4FF3">
        <w:t>39</w:t>
      </w:r>
      <w:r w:rsidR="00C50AB2">
        <w:fldChar w:fldCharType="end"/>
      </w:r>
    </w:p>
    <w:p w14:paraId="30A39127" w14:textId="77777777" w:rsidR="009B798F" w:rsidRPr="004E5EDB" w:rsidRDefault="009B798F">
      <w:pPr>
        <w:pStyle w:val="TDC1"/>
        <w:rPr>
          <w:rFonts w:asciiTheme="minorHAnsi" w:hAnsiTheme="minorHAnsi" w:cstheme="minorBidi"/>
          <w:bCs w:val="0"/>
          <w:color w:val="auto"/>
          <w:lang w:val="es-CR" w:eastAsia="ja-JP"/>
        </w:rPr>
      </w:pPr>
      <w:r>
        <w:t>DIAGNÓSTICO</w:t>
      </w:r>
      <w:r>
        <w:tab/>
      </w:r>
      <w:r w:rsidR="00C50AB2">
        <w:fldChar w:fldCharType="begin"/>
      </w:r>
      <w:r>
        <w:instrText xml:space="preserve"> PAGEREF _Toc274574811 \h </w:instrText>
      </w:r>
      <w:r w:rsidR="00C50AB2">
        <w:fldChar w:fldCharType="separate"/>
      </w:r>
      <w:r w:rsidR="002A4FF3">
        <w:t>39</w:t>
      </w:r>
      <w:r w:rsidR="00C50AB2">
        <w:fldChar w:fldCharType="end"/>
      </w:r>
    </w:p>
    <w:p w14:paraId="0E04606F" w14:textId="77777777" w:rsidR="009B798F" w:rsidRPr="004E5EDB" w:rsidRDefault="009B798F">
      <w:pPr>
        <w:pStyle w:val="TDC1"/>
        <w:rPr>
          <w:rFonts w:asciiTheme="minorHAnsi" w:hAnsiTheme="minorHAnsi" w:cstheme="minorBidi"/>
          <w:bCs w:val="0"/>
          <w:color w:val="auto"/>
          <w:lang w:val="es-CR" w:eastAsia="ja-JP"/>
        </w:rPr>
      </w:pPr>
      <w:r>
        <w:t>1.1 Análisis FODA</w:t>
      </w:r>
      <w:r>
        <w:tab/>
      </w:r>
      <w:r w:rsidR="00C50AB2">
        <w:fldChar w:fldCharType="begin"/>
      </w:r>
      <w:r>
        <w:instrText xml:space="preserve"> PAGEREF _Toc274574812 \h </w:instrText>
      </w:r>
      <w:r w:rsidR="00C50AB2">
        <w:fldChar w:fldCharType="separate"/>
      </w:r>
      <w:r w:rsidR="002A4FF3">
        <w:t>40</w:t>
      </w:r>
      <w:r w:rsidR="00C50AB2">
        <w:fldChar w:fldCharType="end"/>
      </w:r>
    </w:p>
    <w:p w14:paraId="58F43EF1" w14:textId="77777777" w:rsidR="009B798F" w:rsidRPr="004E5EDB" w:rsidRDefault="009B798F">
      <w:pPr>
        <w:pStyle w:val="TDC2"/>
        <w:tabs>
          <w:tab w:val="right" w:leader="dot" w:pos="8375"/>
        </w:tabs>
        <w:rPr>
          <w:b w:val="0"/>
          <w:noProof/>
          <w:sz w:val="24"/>
          <w:szCs w:val="24"/>
          <w:lang w:val="es-CR" w:eastAsia="ja-JP"/>
        </w:rPr>
      </w:pPr>
      <w:r w:rsidRPr="00086236">
        <w:rPr>
          <w:noProof/>
          <w:lang w:val="es-ES"/>
        </w:rPr>
        <w:t>1.2 Análisis FODA para el prototipo funcional.</w:t>
      </w:r>
      <w:r>
        <w:rPr>
          <w:noProof/>
        </w:rPr>
        <w:tab/>
      </w:r>
      <w:r w:rsidR="00C50AB2">
        <w:rPr>
          <w:noProof/>
        </w:rPr>
        <w:fldChar w:fldCharType="begin"/>
      </w:r>
      <w:r>
        <w:rPr>
          <w:noProof/>
        </w:rPr>
        <w:instrText xml:space="preserve"> PAGEREF _Toc274574813 \h </w:instrText>
      </w:r>
      <w:r w:rsidR="00C50AB2">
        <w:rPr>
          <w:noProof/>
        </w:rPr>
      </w:r>
      <w:r w:rsidR="00C50AB2">
        <w:rPr>
          <w:noProof/>
        </w:rPr>
        <w:fldChar w:fldCharType="separate"/>
      </w:r>
      <w:r w:rsidR="002A4FF3">
        <w:rPr>
          <w:noProof/>
        </w:rPr>
        <w:t>43</w:t>
      </w:r>
      <w:r w:rsidR="00C50AB2">
        <w:rPr>
          <w:noProof/>
        </w:rPr>
        <w:fldChar w:fldCharType="end"/>
      </w:r>
    </w:p>
    <w:p w14:paraId="2D1F7B5E" w14:textId="77777777" w:rsidR="009B798F" w:rsidRPr="004E5EDB" w:rsidRDefault="009B798F">
      <w:pPr>
        <w:pStyle w:val="TDC2"/>
        <w:tabs>
          <w:tab w:val="right" w:leader="dot" w:pos="8375"/>
        </w:tabs>
        <w:rPr>
          <w:b w:val="0"/>
          <w:noProof/>
          <w:sz w:val="24"/>
          <w:szCs w:val="24"/>
          <w:lang w:val="es-CR" w:eastAsia="ja-JP"/>
        </w:rPr>
      </w:pPr>
      <w:r w:rsidRPr="00086236">
        <w:rPr>
          <w:noProof/>
          <w:lang w:val="es-ES"/>
        </w:rPr>
        <w:t>1.3 Fortalezas</w:t>
      </w:r>
      <w:r>
        <w:rPr>
          <w:noProof/>
        </w:rPr>
        <w:tab/>
      </w:r>
      <w:r w:rsidR="00C50AB2">
        <w:rPr>
          <w:noProof/>
        </w:rPr>
        <w:fldChar w:fldCharType="begin"/>
      </w:r>
      <w:r>
        <w:rPr>
          <w:noProof/>
        </w:rPr>
        <w:instrText xml:space="preserve"> PAGEREF _Toc274574814 \h </w:instrText>
      </w:r>
      <w:r w:rsidR="00C50AB2">
        <w:rPr>
          <w:noProof/>
        </w:rPr>
      </w:r>
      <w:r w:rsidR="00C50AB2">
        <w:rPr>
          <w:noProof/>
        </w:rPr>
        <w:fldChar w:fldCharType="separate"/>
      </w:r>
      <w:r w:rsidR="002A4FF3">
        <w:rPr>
          <w:noProof/>
        </w:rPr>
        <w:t>44</w:t>
      </w:r>
      <w:r w:rsidR="00C50AB2">
        <w:rPr>
          <w:noProof/>
        </w:rPr>
        <w:fldChar w:fldCharType="end"/>
      </w:r>
    </w:p>
    <w:p w14:paraId="2BCC9A7E" w14:textId="77777777" w:rsidR="009B798F" w:rsidRPr="004E5EDB" w:rsidRDefault="009B798F">
      <w:pPr>
        <w:pStyle w:val="TDC2"/>
        <w:tabs>
          <w:tab w:val="right" w:leader="dot" w:pos="8375"/>
        </w:tabs>
        <w:rPr>
          <w:b w:val="0"/>
          <w:noProof/>
          <w:sz w:val="24"/>
          <w:szCs w:val="24"/>
          <w:lang w:val="es-CR" w:eastAsia="ja-JP"/>
        </w:rPr>
      </w:pPr>
      <w:r>
        <w:rPr>
          <w:noProof/>
        </w:rPr>
        <w:t>1.4 Oportunidades</w:t>
      </w:r>
      <w:r>
        <w:rPr>
          <w:noProof/>
        </w:rPr>
        <w:tab/>
      </w:r>
      <w:r w:rsidR="00C50AB2">
        <w:rPr>
          <w:noProof/>
        </w:rPr>
        <w:fldChar w:fldCharType="begin"/>
      </w:r>
      <w:r>
        <w:rPr>
          <w:noProof/>
        </w:rPr>
        <w:instrText xml:space="preserve"> PAGEREF _Toc274574815 \h </w:instrText>
      </w:r>
      <w:r w:rsidR="00C50AB2">
        <w:rPr>
          <w:noProof/>
        </w:rPr>
      </w:r>
      <w:r w:rsidR="00C50AB2">
        <w:rPr>
          <w:noProof/>
        </w:rPr>
        <w:fldChar w:fldCharType="separate"/>
      </w:r>
      <w:r w:rsidR="002A4FF3">
        <w:rPr>
          <w:noProof/>
        </w:rPr>
        <w:t>46</w:t>
      </w:r>
      <w:r w:rsidR="00C50AB2">
        <w:rPr>
          <w:noProof/>
        </w:rPr>
        <w:fldChar w:fldCharType="end"/>
      </w:r>
    </w:p>
    <w:p w14:paraId="634FA957" w14:textId="77777777" w:rsidR="009B798F" w:rsidRPr="004E5EDB" w:rsidRDefault="009B798F">
      <w:pPr>
        <w:pStyle w:val="TDC2"/>
        <w:tabs>
          <w:tab w:val="right" w:leader="dot" w:pos="8375"/>
        </w:tabs>
        <w:rPr>
          <w:b w:val="0"/>
          <w:noProof/>
          <w:sz w:val="24"/>
          <w:szCs w:val="24"/>
          <w:lang w:val="es-CR" w:eastAsia="ja-JP"/>
        </w:rPr>
      </w:pPr>
      <w:r>
        <w:rPr>
          <w:noProof/>
        </w:rPr>
        <w:t>1.5 Debilidades</w:t>
      </w:r>
      <w:r>
        <w:rPr>
          <w:noProof/>
        </w:rPr>
        <w:tab/>
      </w:r>
      <w:r w:rsidR="00C50AB2">
        <w:rPr>
          <w:noProof/>
        </w:rPr>
        <w:fldChar w:fldCharType="begin"/>
      </w:r>
      <w:r>
        <w:rPr>
          <w:noProof/>
        </w:rPr>
        <w:instrText xml:space="preserve"> PAGEREF _Toc274574816 \h </w:instrText>
      </w:r>
      <w:r w:rsidR="00C50AB2">
        <w:rPr>
          <w:noProof/>
        </w:rPr>
      </w:r>
      <w:r w:rsidR="00C50AB2">
        <w:rPr>
          <w:noProof/>
        </w:rPr>
        <w:fldChar w:fldCharType="separate"/>
      </w:r>
      <w:r w:rsidR="002A4FF3">
        <w:rPr>
          <w:noProof/>
        </w:rPr>
        <w:t>49</w:t>
      </w:r>
      <w:r w:rsidR="00C50AB2">
        <w:rPr>
          <w:noProof/>
        </w:rPr>
        <w:fldChar w:fldCharType="end"/>
      </w:r>
    </w:p>
    <w:p w14:paraId="02205915" w14:textId="77777777" w:rsidR="009B798F" w:rsidRPr="004E5EDB" w:rsidRDefault="009B798F">
      <w:pPr>
        <w:pStyle w:val="TDC2"/>
        <w:tabs>
          <w:tab w:val="right" w:leader="dot" w:pos="8375"/>
        </w:tabs>
        <w:rPr>
          <w:b w:val="0"/>
          <w:noProof/>
          <w:sz w:val="24"/>
          <w:szCs w:val="24"/>
          <w:lang w:val="es-CR" w:eastAsia="ja-JP"/>
        </w:rPr>
      </w:pPr>
      <w:r>
        <w:rPr>
          <w:noProof/>
        </w:rPr>
        <w:t>1.6 Amenazas</w:t>
      </w:r>
      <w:r>
        <w:rPr>
          <w:noProof/>
        </w:rPr>
        <w:tab/>
      </w:r>
      <w:r w:rsidR="00C50AB2">
        <w:rPr>
          <w:noProof/>
        </w:rPr>
        <w:fldChar w:fldCharType="begin"/>
      </w:r>
      <w:r>
        <w:rPr>
          <w:noProof/>
        </w:rPr>
        <w:instrText xml:space="preserve"> PAGEREF _Toc274574817 \h </w:instrText>
      </w:r>
      <w:r w:rsidR="00C50AB2">
        <w:rPr>
          <w:noProof/>
        </w:rPr>
      </w:r>
      <w:r w:rsidR="00C50AB2">
        <w:rPr>
          <w:noProof/>
        </w:rPr>
        <w:fldChar w:fldCharType="separate"/>
      </w:r>
      <w:r w:rsidR="002A4FF3">
        <w:rPr>
          <w:noProof/>
        </w:rPr>
        <w:t>51</w:t>
      </w:r>
      <w:r w:rsidR="00C50AB2">
        <w:rPr>
          <w:noProof/>
        </w:rPr>
        <w:fldChar w:fldCharType="end"/>
      </w:r>
    </w:p>
    <w:p w14:paraId="2E063261" w14:textId="77777777" w:rsidR="009B798F" w:rsidRPr="004E5EDB" w:rsidRDefault="009B798F">
      <w:pPr>
        <w:pStyle w:val="TDC1"/>
        <w:rPr>
          <w:rFonts w:asciiTheme="minorHAnsi" w:hAnsiTheme="minorHAnsi" w:cstheme="minorBidi"/>
          <w:bCs w:val="0"/>
          <w:color w:val="auto"/>
          <w:lang w:val="es-CR" w:eastAsia="ja-JP"/>
        </w:rPr>
      </w:pPr>
      <w:r>
        <w:t>CAPÍTULO ll</w:t>
      </w:r>
      <w:r>
        <w:tab/>
      </w:r>
      <w:r w:rsidR="00C50AB2">
        <w:fldChar w:fldCharType="begin"/>
      </w:r>
      <w:r>
        <w:instrText xml:space="preserve"> PAGEREF _Toc274574818 \h </w:instrText>
      </w:r>
      <w:r w:rsidR="00C50AB2">
        <w:fldChar w:fldCharType="separate"/>
      </w:r>
      <w:r w:rsidR="002A4FF3">
        <w:t>57</w:t>
      </w:r>
      <w:r w:rsidR="00C50AB2">
        <w:fldChar w:fldCharType="end"/>
      </w:r>
    </w:p>
    <w:p w14:paraId="3EC76C1D" w14:textId="77777777" w:rsidR="009B798F" w:rsidRPr="004E5EDB" w:rsidRDefault="009B798F">
      <w:pPr>
        <w:pStyle w:val="TDC1"/>
        <w:rPr>
          <w:rFonts w:asciiTheme="minorHAnsi" w:hAnsiTheme="minorHAnsi" w:cstheme="minorBidi"/>
          <w:bCs w:val="0"/>
          <w:color w:val="auto"/>
          <w:lang w:val="es-CR" w:eastAsia="ja-JP"/>
        </w:rPr>
      </w:pPr>
      <w:r>
        <w:t>MARCO TEÓRICO</w:t>
      </w:r>
      <w:r>
        <w:tab/>
      </w:r>
      <w:r w:rsidR="00C50AB2">
        <w:fldChar w:fldCharType="begin"/>
      </w:r>
      <w:r>
        <w:instrText xml:space="preserve"> PAGEREF _Toc274574819 \h </w:instrText>
      </w:r>
      <w:r w:rsidR="00C50AB2">
        <w:fldChar w:fldCharType="separate"/>
      </w:r>
      <w:r w:rsidR="002A4FF3">
        <w:t>57</w:t>
      </w:r>
      <w:r w:rsidR="00C50AB2">
        <w:fldChar w:fldCharType="end"/>
      </w:r>
    </w:p>
    <w:p w14:paraId="038B59D9" w14:textId="77777777" w:rsidR="009B798F" w:rsidRPr="004E5EDB" w:rsidRDefault="009B798F">
      <w:pPr>
        <w:pStyle w:val="TDC2"/>
        <w:tabs>
          <w:tab w:val="right" w:leader="dot" w:pos="8375"/>
        </w:tabs>
        <w:rPr>
          <w:b w:val="0"/>
          <w:noProof/>
          <w:sz w:val="24"/>
          <w:szCs w:val="24"/>
          <w:lang w:val="es-CR" w:eastAsia="ja-JP"/>
        </w:rPr>
      </w:pPr>
      <w:r>
        <w:rPr>
          <w:noProof/>
        </w:rPr>
        <w:t>2.1 Sistemas de Información</w:t>
      </w:r>
      <w:r>
        <w:rPr>
          <w:noProof/>
        </w:rPr>
        <w:tab/>
      </w:r>
      <w:r w:rsidR="00C50AB2">
        <w:rPr>
          <w:noProof/>
        </w:rPr>
        <w:fldChar w:fldCharType="begin"/>
      </w:r>
      <w:r>
        <w:rPr>
          <w:noProof/>
        </w:rPr>
        <w:instrText xml:space="preserve"> PAGEREF _Toc274574820 \h </w:instrText>
      </w:r>
      <w:r w:rsidR="00C50AB2">
        <w:rPr>
          <w:noProof/>
        </w:rPr>
      </w:r>
      <w:r w:rsidR="00C50AB2">
        <w:rPr>
          <w:noProof/>
        </w:rPr>
        <w:fldChar w:fldCharType="separate"/>
      </w:r>
      <w:r w:rsidR="002A4FF3">
        <w:rPr>
          <w:noProof/>
        </w:rPr>
        <w:t>58</w:t>
      </w:r>
      <w:r w:rsidR="00C50AB2">
        <w:rPr>
          <w:noProof/>
        </w:rPr>
        <w:fldChar w:fldCharType="end"/>
      </w:r>
    </w:p>
    <w:p w14:paraId="14028DFC" w14:textId="77777777" w:rsidR="009B798F" w:rsidRPr="004E5EDB" w:rsidRDefault="009B798F">
      <w:pPr>
        <w:pStyle w:val="TDC2"/>
        <w:tabs>
          <w:tab w:val="right" w:leader="dot" w:pos="8375"/>
        </w:tabs>
        <w:rPr>
          <w:b w:val="0"/>
          <w:noProof/>
          <w:sz w:val="24"/>
          <w:szCs w:val="24"/>
          <w:lang w:val="es-CR" w:eastAsia="ja-JP"/>
        </w:rPr>
      </w:pPr>
      <w:r>
        <w:rPr>
          <w:noProof/>
        </w:rPr>
        <w:t>2.2 Desarrollo de Sistemas</w:t>
      </w:r>
      <w:r>
        <w:rPr>
          <w:noProof/>
        </w:rPr>
        <w:tab/>
      </w:r>
      <w:r w:rsidR="00C50AB2">
        <w:rPr>
          <w:noProof/>
        </w:rPr>
        <w:fldChar w:fldCharType="begin"/>
      </w:r>
      <w:r>
        <w:rPr>
          <w:noProof/>
        </w:rPr>
        <w:instrText xml:space="preserve"> PAGEREF _Toc274574821 \h </w:instrText>
      </w:r>
      <w:r w:rsidR="00C50AB2">
        <w:rPr>
          <w:noProof/>
        </w:rPr>
      </w:r>
      <w:r w:rsidR="00C50AB2">
        <w:rPr>
          <w:noProof/>
        </w:rPr>
        <w:fldChar w:fldCharType="separate"/>
      </w:r>
      <w:r w:rsidR="002A4FF3">
        <w:rPr>
          <w:noProof/>
        </w:rPr>
        <w:t>60</w:t>
      </w:r>
      <w:r w:rsidR="00C50AB2">
        <w:rPr>
          <w:noProof/>
        </w:rPr>
        <w:fldChar w:fldCharType="end"/>
      </w:r>
    </w:p>
    <w:p w14:paraId="410DC035" w14:textId="77777777" w:rsidR="009B798F" w:rsidRPr="004E5EDB" w:rsidRDefault="009B798F">
      <w:pPr>
        <w:pStyle w:val="TDC2"/>
        <w:tabs>
          <w:tab w:val="right" w:leader="dot" w:pos="8375"/>
        </w:tabs>
        <w:rPr>
          <w:b w:val="0"/>
          <w:noProof/>
          <w:sz w:val="24"/>
          <w:szCs w:val="24"/>
          <w:lang w:val="es-CR" w:eastAsia="ja-JP"/>
        </w:rPr>
      </w:pPr>
      <w:r>
        <w:rPr>
          <w:noProof/>
        </w:rPr>
        <w:t>2.3 Plugin</w:t>
      </w:r>
      <w:r>
        <w:rPr>
          <w:noProof/>
        </w:rPr>
        <w:tab/>
      </w:r>
      <w:r w:rsidR="00C50AB2">
        <w:rPr>
          <w:noProof/>
        </w:rPr>
        <w:fldChar w:fldCharType="begin"/>
      </w:r>
      <w:r>
        <w:rPr>
          <w:noProof/>
        </w:rPr>
        <w:instrText xml:space="preserve"> PAGEREF _Toc274574822 \h </w:instrText>
      </w:r>
      <w:r w:rsidR="00C50AB2">
        <w:rPr>
          <w:noProof/>
        </w:rPr>
      </w:r>
      <w:r w:rsidR="00C50AB2">
        <w:rPr>
          <w:noProof/>
        </w:rPr>
        <w:fldChar w:fldCharType="separate"/>
      </w:r>
      <w:r w:rsidR="002A4FF3">
        <w:rPr>
          <w:noProof/>
        </w:rPr>
        <w:t>65</w:t>
      </w:r>
      <w:r w:rsidR="00C50AB2">
        <w:rPr>
          <w:noProof/>
        </w:rPr>
        <w:fldChar w:fldCharType="end"/>
      </w:r>
    </w:p>
    <w:p w14:paraId="47938BEB" w14:textId="77777777" w:rsidR="009B798F" w:rsidRPr="004E5EDB" w:rsidRDefault="009B798F">
      <w:pPr>
        <w:pStyle w:val="TDC2"/>
        <w:tabs>
          <w:tab w:val="right" w:leader="dot" w:pos="8375"/>
        </w:tabs>
        <w:rPr>
          <w:b w:val="0"/>
          <w:noProof/>
          <w:sz w:val="24"/>
          <w:szCs w:val="24"/>
          <w:lang w:val="es-CR" w:eastAsia="ja-JP"/>
        </w:rPr>
      </w:pPr>
      <w:r>
        <w:rPr>
          <w:noProof/>
        </w:rPr>
        <w:t>2.4 Prototipo</w:t>
      </w:r>
      <w:r>
        <w:rPr>
          <w:noProof/>
        </w:rPr>
        <w:tab/>
      </w:r>
      <w:r w:rsidR="00C50AB2">
        <w:rPr>
          <w:noProof/>
        </w:rPr>
        <w:fldChar w:fldCharType="begin"/>
      </w:r>
      <w:r>
        <w:rPr>
          <w:noProof/>
        </w:rPr>
        <w:instrText xml:space="preserve"> PAGEREF _Toc274574823 \h </w:instrText>
      </w:r>
      <w:r w:rsidR="00C50AB2">
        <w:rPr>
          <w:noProof/>
        </w:rPr>
      </w:r>
      <w:r w:rsidR="00C50AB2">
        <w:rPr>
          <w:noProof/>
        </w:rPr>
        <w:fldChar w:fldCharType="separate"/>
      </w:r>
      <w:r w:rsidR="002A4FF3">
        <w:rPr>
          <w:noProof/>
        </w:rPr>
        <w:t>66</w:t>
      </w:r>
      <w:r w:rsidR="00C50AB2">
        <w:rPr>
          <w:noProof/>
        </w:rPr>
        <w:fldChar w:fldCharType="end"/>
      </w:r>
    </w:p>
    <w:p w14:paraId="026B87F9" w14:textId="77777777" w:rsidR="009B798F" w:rsidRPr="004E5EDB" w:rsidRDefault="009B798F">
      <w:pPr>
        <w:pStyle w:val="TDC2"/>
        <w:tabs>
          <w:tab w:val="right" w:leader="dot" w:pos="8375"/>
        </w:tabs>
        <w:rPr>
          <w:b w:val="0"/>
          <w:noProof/>
          <w:sz w:val="24"/>
          <w:szCs w:val="24"/>
          <w:lang w:val="es-CR" w:eastAsia="ja-JP"/>
        </w:rPr>
      </w:pPr>
      <w:r>
        <w:rPr>
          <w:noProof/>
        </w:rPr>
        <w:t>2.5 Tecnologías de Información y Comunicaciones</w:t>
      </w:r>
      <w:r>
        <w:rPr>
          <w:noProof/>
        </w:rPr>
        <w:tab/>
      </w:r>
      <w:r w:rsidR="00C50AB2">
        <w:rPr>
          <w:noProof/>
        </w:rPr>
        <w:fldChar w:fldCharType="begin"/>
      </w:r>
      <w:r>
        <w:rPr>
          <w:noProof/>
        </w:rPr>
        <w:instrText xml:space="preserve"> PAGEREF _Toc274574824 \h </w:instrText>
      </w:r>
      <w:r w:rsidR="00C50AB2">
        <w:rPr>
          <w:noProof/>
        </w:rPr>
      </w:r>
      <w:r w:rsidR="00C50AB2">
        <w:rPr>
          <w:noProof/>
        </w:rPr>
        <w:fldChar w:fldCharType="separate"/>
      </w:r>
      <w:r w:rsidR="002A4FF3">
        <w:rPr>
          <w:noProof/>
        </w:rPr>
        <w:t>67</w:t>
      </w:r>
      <w:r w:rsidR="00C50AB2">
        <w:rPr>
          <w:noProof/>
        </w:rPr>
        <w:fldChar w:fldCharType="end"/>
      </w:r>
    </w:p>
    <w:p w14:paraId="724C0783" w14:textId="77777777" w:rsidR="009B798F" w:rsidRPr="004E5EDB" w:rsidRDefault="009B798F">
      <w:pPr>
        <w:pStyle w:val="TDC2"/>
        <w:tabs>
          <w:tab w:val="right" w:leader="dot" w:pos="8375"/>
        </w:tabs>
        <w:rPr>
          <w:b w:val="0"/>
          <w:noProof/>
          <w:sz w:val="24"/>
          <w:szCs w:val="24"/>
          <w:lang w:val="es-CR" w:eastAsia="ja-JP"/>
        </w:rPr>
      </w:pPr>
      <w:r>
        <w:rPr>
          <w:noProof/>
        </w:rPr>
        <w:t>2.6 Software</w:t>
      </w:r>
      <w:r>
        <w:rPr>
          <w:noProof/>
        </w:rPr>
        <w:tab/>
      </w:r>
      <w:r w:rsidR="00C50AB2">
        <w:rPr>
          <w:noProof/>
        </w:rPr>
        <w:fldChar w:fldCharType="begin"/>
      </w:r>
      <w:r>
        <w:rPr>
          <w:noProof/>
        </w:rPr>
        <w:instrText xml:space="preserve"> PAGEREF _Toc274574825 \h </w:instrText>
      </w:r>
      <w:r w:rsidR="00C50AB2">
        <w:rPr>
          <w:noProof/>
        </w:rPr>
      </w:r>
      <w:r w:rsidR="00C50AB2">
        <w:rPr>
          <w:noProof/>
        </w:rPr>
        <w:fldChar w:fldCharType="separate"/>
      </w:r>
      <w:r w:rsidR="002A4FF3">
        <w:rPr>
          <w:noProof/>
        </w:rPr>
        <w:t>67</w:t>
      </w:r>
      <w:r w:rsidR="00C50AB2">
        <w:rPr>
          <w:noProof/>
        </w:rPr>
        <w:fldChar w:fldCharType="end"/>
      </w:r>
    </w:p>
    <w:p w14:paraId="69C9254D" w14:textId="77777777" w:rsidR="009B798F" w:rsidRPr="004E5EDB" w:rsidRDefault="009B798F">
      <w:pPr>
        <w:pStyle w:val="TDC2"/>
        <w:tabs>
          <w:tab w:val="right" w:leader="dot" w:pos="8375"/>
        </w:tabs>
        <w:rPr>
          <w:b w:val="0"/>
          <w:noProof/>
          <w:sz w:val="24"/>
          <w:szCs w:val="24"/>
          <w:lang w:val="es-CR" w:eastAsia="ja-JP"/>
        </w:rPr>
      </w:pPr>
      <w:r>
        <w:rPr>
          <w:noProof/>
        </w:rPr>
        <w:lastRenderedPageBreak/>
        <w:t>2.7 Hardware</w:t>
      </w:r>
      <w:r>
        <w:rPr>
          <w:noProof/>
        </w:rPr>
        <w:tab/>
      </w:r>
      <w:r w:rsidR="00C50AB2">
        <w:rPr>
          <w:noProof/>
        </w:rPr>
        <w:fldChar w:fldCharType="begin"/>
      </w:r>
      <w:r>
        <w:rPr>
          <w:noProof/>
        </w:rPr>
        <w:instrText xml:space="preserve"> PAGEREF _Toc274574826 \h </w:instrText>
      </w:r>
      <w:r w:rsidR="00C50AB2">
        <w:rPr>
          <w:noProof/>
        </w:rPr>
      </w:r>
      <w:r w:rsidR="00C50AB2">
        <w:rPr>
          <w:noProof/>
        </w:rPr>
        <w:fldChar w:fldCharType="separate"/>
      </w:r>
      <w:r w:rsidR="002A4FF3">
        <w:rPr>
          <w:noProof/>
        </w:rPr>
        <w:t>68</w:t>
      </w:r>
      <w:r w:rsidR="00C50AB2">
        <w:rPr>
          <w:noProof/>
        </w:rPr>
        <w:fldChar w:fldCharType="end"/>
      </w:r>
    </w:p>
    <w:p w14:paraId="64A8DD5A" w14:textId="77777777" w:rsidR="009B798F" w:rsidRPr="004E5EDB" w:rsidRDefault="009B798F">
      <w:pPr>
        <w:pStyle w:val="TDC2"/>
        <w:tabs>
          <w:tab w:val="right" w:leader="dot" w:pos="8375"/>
        </w:tabs>
        <w:rPr>
          <w:b w:val="0"/>
          <w:noProof/>
          <w:sz w:val="24"/>
          <w:szCs w:val="24"/>
          <w:lang w:val="es-CR" w:eastAsia="ja-JP"/>
        </w:rPr>
      </w:pPr>
      <w:r>
        <w:rPr>
          <w:noProof/>
        </w:rPr>
        <w:t>2.8 Computadora</w:t>
      </w:r>
      <w:r>
        <w:rPr>
          <w:noProof/>
        </w:rPr>
        <w:tab/>
      </w:r>
      <w:r w:rsidR="00C50AB2">
        <w:rPr>
          <w:noProof/>
        </w:rPr>
        <w:fldChar w:fldCharType="begin"/>
      </w:r>
      <w:r>
        <w:rPr>
          <w:noProof/>
        </w:rPr>
        <w:instrText xml:space="preserve"> PAGEREF _Toc274574827 \h </w:instrText>
      </w:r>
      <w:r w:rsidR="00C50AB2">
        <w:rPr>
          <w:noProof/>
        </w:rPr>
      </w:r>
      <w:r w:rsidR="00C50AB2">
        <w:rPr>
          <w:noProof/>
        </w:rPr>
        <w:fldChar w:fldCharType="separate"/>
      </w:r>
      <w:r w:rsidR="002A4FF3">
        <w:rPr>
          <w:noProof/>
        </w:rPr>
        <w:t>69</w:t>
      </w:r>
      <w:r w:rsidR="00C50AB2">
        <w:rPr>
          <w:noProof/>
        </w:rPr>
        <w:fldChar w:fldCharType="end"/>
      </w:r>
    </w:p>
    <w:p w14:paraId="3D40B27E" w14:textId="77777777" w:rsidR="009B798F" w:rsidRPr="004E5EDB" w:rsidRDefault="009B798F">
      <w:pPr>
        <w:pStyle w:val="TDC2"/>
        <w:tabs>
          <w:tab w:val="right" w:leader="dot" w:pos="8375"/>
        </w:tabs>
        <w:rPr>
          <w:b w:val="0"/>
          <w:noProof/>
          <w:sz w:val="24"/>
          <w:szCs w:val="24"/>
          <w:lang w:val="es-CR" w:eastAsia="ja-JP"/>
        </w:rPr>
      </w:pPr>
      <w:r>
        <w:rPr>
          <w:noProof/>
        </w:rPr>
        <w:t>2.9 Aplicaciones de software</w:t>
      </w:r>
      <w:r>
        <w:rPr>
          <w:noProof/>
        </w:rPr>
        <w:tab/>
      </w:r>
      <w:r w:rsidR="00C50AB2">
        <w:rPr>
          <w:noProof/>
        </w:rPr>
        <w:fldChar w:fldCharType="begin"/>
      </w:r>
      <w:r>
        <w:rPr>
          <w:noProof/>
        </w:rPr>
        <w:instrText xml:space="preserve"> PAGEREF _Toc274574828 \h </w:instrText>
      </w:r>
      <w:r w:rsidR="00C50AB2">
        <w:rPr>
          <w:noProof/>
        </w:rPr>
      </w:r>
      <w:r w:rsidR="00C50AB2">
        <w:rPr>
          <w:noProof/>
        </w:rPr>
        <w:fldChar w:fldCharType="separate"/>
      </w:r>
      <w:r w:rsidR="002A4FF3">
        <w:rPr>
          <w:noProof/>
        </w:rPr>
        <w:t>70</w:t>
      </w:r>
      <w:r w:rsidR="00C50AB2">
        <w:rPr>
          <w:noProof/>
        </w:rPr>
        <w:fldChar w:fldCharType="end"/>
      </w:r>
    </w:p>
    <w:p w14:paraId="760C5BB8" w14:textId="77777777" w:rsidR="009B798F" w:rsidRPr="004E5EDB" w:rsidRDefault="009B798F">
      <w:pPr>
        <w:pStyle w:val="TDC2"/>
        <w:tabs>
          <w:tab w:val="right" w:leader="dot" w:pos="8375"/>
        </w:tabs>
        <w:rPr>
          <w:b w:val="0"/>
          <w:noProof/>
          <w:sz w:val="24"/>
          <w:szCs w:val="24"/>
          <w:lang w:val="es-CR" w:eastAsia="ja-JP"/>
        </w:rPr>
      </w:pPr>
      <w:r>
        <w:rPr>
          <w:noProof/>
        </w:rPr>
        <w:t>2.10 Usuario malicioso</w:t>
      </w:r>
      <w:r>
        <w:rPr>
          <w:noProof/>
        </w:rPr>
        <w:tab/>
      </w:r>
      <w:r w:rsidR="00C50AB2">
        <w:rPr>
          <w:noProof/>
        </w:rPr>
        <w:fldChar w:fldCharType="begin"/>
      </w:r>
      <w:r>
        <w:rPr>
          <w:noProof/>
        </w:rPr>
        <w:instrText xml:space="preserve"> PAGEREF _Toc274574829 \h </w:instrText>
      </w:r>
      <w:r w:rsidR="00C50AB2">
        <w:rPr>
          <w:noProof/>
        </w:rPr>
      </w:r>
      <w:r w:rsidR="00C50AB2">
        <w:rPr>
          <w:noProof/>
        </w:rPr>
        <w:fldChar w:fldCharType="separate"/>
      </w:r>
      <w:r w:rsidR="002A4FF3">
        <w:rPr>
          <w:noProof/>
        </w:rPr>
        <w:t>71</w:t>
      </w:r>
      <w:r w:rsidR="00C50AB2">
        <w:rPr>
          <w:noProof/>
        </w:rPr>
        <w:fldChar w:fldCharType="end"/>
      </w:r>
    </w:p>
    <w:p w14:paraId="53279AC7" w14:textId="77777777" w:rsidR="009B798F" w:rsidRPr="004E5EDB" w:rsidRDefault="009B798F">
      <w:pPr>
        <w:pStyle w:val="TDC2"/>
        <w:tabs>
          <w:tab w:val="right" w:leader="dot" w:pos="8375"/>
        </w:tabs>
        <w:rPr>
          <w:b w:val="0"/>
          <w:noProof/>
          <w:sz w:val="24"/>
          <w:szCs w:val="24"/>
          <w:lang w:val="es-CR" w:eastAsia="ja-JP"/>
        </w:rPr>
      </w:pPr>
      <w:r>
        <w:rPr>
          <w:noProof/>
        </w:rPr>
        <w:t>2.11 Hacker</w:t>
      </w:r>
      <w:r>
        <w:rPr>
          <w:noProof/>
        </w:rPr>
        <w:tab/>
      </w:r>
      <w:r w:rsidR="00C50AB2">
        <w:rPr>
          <w:noProof/>
        </w:rPr>
        <w:fldChar w:fldCharType="begin"/>
      </w:r>
      <w:r>
        <w:rPr>
          <w:noProof/>
        </w:rPr>
        <w:instrText xml:space="preserve"> PAGEREF _Toc274574830 \h </w:instrText>
      </w:r>
      <w:r w:rsidR="00C50AB2">
        <w:rPr>
          <w:noProof/>
        </w:rPr>
      </w:r>
      <w:r w:rsidR="00C50AB2">
        <w:rPr>
          <w:noProof/>
        </w:rPr>
        <w:fldChar w:fldCharType="separate"/>
      </w:r>
      <w:r w:rsidR="002A4FF3">
        <w:rPr>
          <w:noProof/>
        </w:rPr>
        <w:t>71</w:t>
      </w:r>
      <w:r w:rsidR="00C50AB2">
        <w:rPr>
          <w:noProof/>
        </w:rPr>
        <w:fldChar w:fldCharType="end"/>
      </w:r>
    </w:p>
    <w:p w14:paraId="3169A4BA" w14:textId="77777777" w:rsidR="009B798F" w:rsidRPr="004E5EDB" w:rsidRDefault="009B798F">
      <w:pPr>
        <w:pStyle w:val="TDC2"/>
        <w:tabs>
          <w:tab w:val="right" w:leader="dot" w:pos="8375"/>
        </w:tabs>
        <w:rPr>
          <w:b w:val="0"/>
          <w:noProof/>
          <w:sz w:val="24"/>
          <w:szCs w:val="24"/>
          <w:lang w:val="es-CR" w:eastAsia="ja-JP"/>
        </w:rPr>
      </w:pPr>
      <w:r>
        <w:rPr>
          <w:noProof/>
        </w:rPr>
        <w:t>2.12 Activo</w:t>
      </w:r>
      <w:r>
        <w:rPr>
          <w:noProof/>
        </w:rPr>
        <w:tab/>
      </w:r>
      <w:r w:rsidR="00C50AB2">
        <w:rPr>
          <w:noProof/>
        </w:rPr>
        <w:fldChar w:fldCharType="begin"/>
      </w:r>
      <w:r>
        <w:rPr>
          <w:noProof/>
        </w:rPr>
        <w:instrText xml:space="preserve"> PAGEREF _Toc274574831 \h </w:instrText>
      </w:r>
      <w:r w:rsidR="00C50AB2">
        <w:rPr>
          <w:noProof/>
        </w:rPr>
      </w:r>
      <w:r w:rsidR="00C50AB2">
        <w:rPr>
          <w:noProof/>
        </w:rPr>
        <w:fldChar w:fldCharType="separate"/>
      </w:r>
      <w:r w:rsidR="002A4FF3">
        <w:rPr>
          <w:noProof/>
        </w:rPr>
        <w:t>72</w:t>
      </w:r>
      <w:r w:rsidR="00C50AB2">
        <w:rPr>
          <w:noProof/>
        </w:rPr>
        <w:fldChar w:fldCharType="end"/>
      </w:r>
    </w:p>
    <w:p w14:paraId="3CE144A5" w14:textId="77777777" w:rsidR="009B798F" w:rsidRPr="004E5EDB" w:rsidRDefault="009B798F">
      <w:pPr>
        <w:pStyle w:val="TDC2"/>
        <w:tabs>
          <w:tab w:val="right" w:leader="dot" w:pos="8375"/>
        </w:tabs>
        <w:rPr>
          <w:b w:val="0"/>
          <w:noProof/>
          <w:sz w:val="24"/>
          <w:szCs w:val="24"/>
          <w:lang w:val="es-CR" w:eastAsia="ja-JP"/>
        </w:rPr>
      </w:pPr>
      <w:r>
        <w:rPr>
          <w:noProof/>
        </w:rPr>
        <w:t>2.13 Vulnerabilidad</w:t>
      </w:r>
      <w:r>
        <w:rPr>
          <w:noProof/>
        </w:rPr>
        <w:tab/>
      </w:r>
      <w:r w:rsidR="00C50AB2">
        <w:rPr>
          <w:noProof/>
        </w:rPr>
        <w:fldChar w:fldCharType="begin"/>
      </w:r>
      <w:r>
        <w:rPr>
          <w:noProof/>
        </w:rPr>
        <w:instrText xml:space="preserve"> PAGEREF _Toc274574832 \h </w:instrText>
      </w:r>
      <w:r w:rsidR="00C50AB2">
        <w:rPr>
          <w:noProof/>
        </w:rPr>
      </w:r>
      <w:r w:rsidR="00C50AB2">
        <w:rPr>
          <w:noProof/>
        </w:rPr>
        <w:fldChar w:fldCharType="separate"/>
      </w:r>
      <w:r w:rsidR="002A4FF3">
        <w:rPr>
          <w:noProof/>
        </w:rPr>
        <w:t>72</w:t>
      </w:r>
      <w:r w:rsidR="00C50AB2">
        <w:rPr>
          <w:noProof/>
        </w:rPr>
        <w:fldChar w:fldCharType="end"/>
      </w:r>
    </w:p>
    <w:p w14:paraId="291335F3" w14:textId="77777777" w:rsidR="009B798F" w:rsidRPr="004E5EDB" w:rsidRDefault="009B798F">
      <w:pPr>
        <w:pStyle w:val="TDC2"/>
        <w:tabs>
          <w:tab w:val="right" w:leader="dot" w:pos="8375"/>
        </w:tabs>
        <w:rPr>
          <w:b w:val="0"/>
          <w:noProof/>
          <w:sz w:val="24"/>
          <w:szCs w:val="24"/>
          <w:lang w:val="es-CR" w:eastAsia="ja-JP"/>
        </w:rPr>
      </w:pPr>
      <w:r>
        <w:rPr>
          <w:noProof/>
        </w:rPr>
        <w:t>2.14 Ataque informático</w:t>
      </w:r>
      <w:r>
        <w:rPr>
          <w:noProof/>
        </w:rPr>
        <w:tab/>
      </w:r>
      <w:r w:rsidR="00C50AB2">
        <w:rPr>
          <w:noProof/>
        </w:rPr>
        <w:fldChar w:fldCharType="begin"/>
      </w:r>
      <w:r>
        <w:rPr>
          <w:noProof/>
        </w:rPr>
        <w:instrText xml:space="preserve"> PAGEREF _Toc274574833 \h </w:instrText>
      </w:r>
      <w:r w:rsidR="00C50AB2">
        <w:rPr>
          <w:noProof/>
        </w:rPr>
      </w:r>
      <w:r w:rsidR="00C50AB2">
        <w:rPr>
          <w:noProof/>
        </w:rPr>
        <w:fldChar w:fldCharType="separate"/>
      </w:r>
      <w:r w:rsidR="002A4FF3">
        <w:rPr>
          <w:noProof/>
        </w:rPr>
        <w:t>73</w:t>
      </w:r>
      <w:r w:rsidR="00C50AB2">
        <w:rPr>
          <w:noProof/>
        </w:rPr>
        <w:fldChar w:fldCharType="end"/>
      </w:r>
    </w:p>
    <w:p w14:paraId="6109741B" w14:textId="77777777" w:rsidR="009B798F" w:rsidRPr="004E5EDB" w:rsidRDefault="009B798F">
      <w:pPr>
        <w:pStyle w:val="TDC2"/>
        <w:tabs>
          <w:tab w:val="right" w:leader="dot" w:pos="8375"/>
        </w:tabs>
        <w:rPr>
          <w:b w:val="0"/>
          <w:noProof/>
          <w:sz w:val="24"/>
          <w:szCs w:val="24"/>
          <w:lang w:val="es-CR" w:eastAsia="ja-JP"/>
        </w:rPr>
      </w:pPr>
      <w:r>
        <w:rPr>
          <w:noProof/>
        </w:rPr>
        <w:t>2.15 Probabilidad</w:t>
      </w:r>
      <w:r>
        <w:rPr>
          <w:noProof/>
        </w:rPr>
        <w:tab/>
      </w:r>
      <w:r w:rsidR="00C50AB2">
        <w:rPr>
          <w:noProof/>
        </w:rPr>
        <w:fldChar w:fldCharType="begin"/>
      </w:r>
      <w:r>
        <w:rPr>
          <w:noProof/>
        </w:rPr>
        <w:instrText xml:space="preserve"> PAGEREF _Toc274574834 \h </w:instrText>
      </w:r>
      <w:r w:rsidR="00C50AB2">
        <w:rPr>
          <w:noProof/>
        </w:rPr>
      </w:r>
      <w:r w:rsidR="00C50AB2">
        <w:rPr>
          <w:noProof/>
        </w:rPr>
        <w:fldChar w:fldCharType="separate"/>
      </w:r>
      <w:r w:rsidR="002A4FF3">
        <w:rPr>
          <w:noProof/>
        </w:rPr>
        <w:t>73</w:t>
      </w:r>
      <w:r w:rsidR="00C50AB2">
        <w:rPr>
          <w:noProof/>
        </w:rPr>
        <w:fldChar w:fldCharType="end"/>
      </w:r>
    </w:p>
    <w:p w14:paraId="42B81EED" w14:textId="77777777" w:rsidR="009B798F" w:rsidRPr="004E5EDB" w:rsidRDefault="009B798F">
      <w:pPr>
        <w:pStyle w:val="TDC2"/>
        <w:tabs>
          <w:tab w:val="right" w:leader="dot" w:pos="8375"/>
        </w:tabs>
        <w:rPr>
          <w:b w:val="0"/>
          <w:noProof/>
          <w:sz w:val="24"/>
          <w:szCs w:val="24"/>
          <w:lang w:val="es-CR" w:eastAsia="ja-JP"/>
        </w:rPr>
      </w:pPr>
      <w:r>
        <w:rPr>
          <w:noProof/>
        </w:rPr>
        <w:t>2.16 Impacto</w:t>
      </w:r>
      <w:r>
        <w:rPr>
          <w:noProof/>
        </w:rPr>
        <w:tab/>
      </w:r>
      <w:r w:rsidR="00C50AB2">
        <w:rPr>
          <w:noProof/>
        </w:rPr>
        <w:fldChar w:fldCharType="begin"/>
      </w:r>
      <w:r>
        <w:rPr>
          <w:noProof/>
        </w:rPr>
        <w:instrText xml:space="preserve"> PAGEREF _Toc274574835 \h </w:instrText>
      </w:r>
      <w:r w:rsidR="00C50AB2">
        <w:rPr>
          <w:noProof/>
        </w:rPr>
      </w:r>
      <w:r w:rsidR="00C50AB2">
        <w:rPr>
          <w:noProof/>
        </w:rPr>
        <w:fldChar w:fldCharType="separate"/>
      </w:r>
      <w:r w:rsidR="002A4FF3">
        <w:rPr>
          <w:noProof/>
        </w:rPr>
        <w:t>74</w:t>
      </w:r>
      <w:r w:rsidR="00C50AB2">
        <w:rPr>
          <w:noProof/>
        </w:rPr>
        <w:fldChar w:fldCharType="end"/>
      </w:r>
    </w:p>
    <w:p w14:paraId="2C875240" w14:textId="77777777" w:rsidR="009B798F" w:rsidRPr="004E5EDB" w:rsidRDefault="009B798F">
      <w:pPr>
        <w:pStyle w:val="TDC2"/>
        <w:tabs>
          <w:tab w:val="right" w:leader="dot" w:pos="8375"/>
        </w:tabs>
        <w:rPr>
          <w:b w:val="0"/>
          <w:noProof/>
          <w:sz w:val="24"/>
          <w:szCs w:val="24"/>
          <w:lang w:val="es-CR" w:eastAsia="ja-JP"/>
        </w:rPr>
      </w:pPr>
      <w:r>
        <w:rPr>
          <w:noProof/>
        </w:rPr>
        <w:t>2.17 Factor de exposición</w:t>
      </w:r>
      <w:r>
        <w:rPr>
          <w:noProof/>
        </w:rPr>
        <w:tab/>
      </w:r>
      <w:r w:rsidR="00C50AB2">
        <w:rPr>
          <w:noProof/>
        </w:rPr>
        <w:fldChar w:fldCharType="begin"/>
      </w:r>
      <w:r>
        <w:rPr>
          <w:noProof/>
        </w:rPr>
        <w:instrText xml:space="preserve"> PAGEREF _Toc274574836 \h </w:instrText>
      </w:r>
      <w:r w:rsidR="00C50AB2">
        <w:rPr>
          <w:noProof/>
        </w:rPr>
      </w:r>
      <w:r w:rsidR="00C50AB2">
        <w:rPr>
          <w:noProof/>
        </w:rPr>
        <w:fldChar w:fldCharType="separate"/>
      </w:r>
      <w:r w:rsidR="002A4FF3">
        <w:rPr>
          <w:noProof/>
        </w:rPr>
        <w:t>74</w:t>
      </w:r>
      <w:r w:rsidR="00C50AB2">
        <w:rPr>
          <w:noProof/>
        </w:rPr>
        <w:fldChar w:fldCharType="end"/>
      </w:r>
    </w:p>
    <w:p w14:paraId="5E6B2728" w14:textId="77777777" w:rsidR="009B798F" w:rsidRPr="004E5EDB" w:rsidRDefault="009B798F">
      <w:pPr>
        <w:pStyle w:val="TDC2"/>
        <w:tabs>
          <w:tab w:val="right" w:leader="dot" w:pos="8375"/>
        </w:tabs>
        <w:rPr>
          <w:b w:val="0"/>
          <w:noProof/>
          <w:sz w:val="24"/>
          <w:szCs w:val="24"/>
          <w:lang w:val="es-CR" w:eastAsia="ja-JP"/>
        </w:rPr>
      </w:pPr>
      <w:r>
        <w:rPr>
          <w:noProof/>
        </w:rPr>
        <w:t>2.18 Controles</w:t>
      </w:r>
      <w:r>
        <w:rPr>
          <w:noProof/>
        </w:rPr>
        <w:tab/>
      </w:r>
      <w:r w:rsidR="00C50AB2">
        <w:rPr>
          <w:noProof/>
        </w:rPr>
        <w:fldChar w:fldCharType="begin"/>
      </w:r>
      <w:r>
        <w:rPr>
          <w:noProof/>
        </w:rPr>
        <w:instrText xml:space="preserve"> PAGEREF _Toc274574837 \h </w:instrText>
      </w:r>
      <w:r w:rsidR="00C50AB2">
        <w:rPr>
          <w:noProof/>
        </w:rPr>
      </w:r>
      <w:r w:rsidR="00C50AB2">
        <w:rPr>
          <w:noProof/>
        </w:rPr>
        <w:fldChar w:fldCharType="separate"/>
      </w:r>
      <w:r w:rsidR="002A4FF3">
        <w:rPr>
          <w:noProof/>
        </w:rPr>
        <w:t>74</w:t>
      </w:r>
      <w:r w:rsidR="00C50AB2">
        <w:rPr>
          <w:noProof/>
        </w:rPr>
        <w:fldChar w:fldCharType="end"/>
      </w:r>
    </w:p>
    <w:p w14:paraId="4FCA156D" w14:textId="77777777" w:rsidR="009B798F" w:rsidRPr="004E5EDB" w:rsidRDefault="009B798F">
      <w:pPr>
        <w:pStyle w:val="TDC2"/>
        <w:tabs>
          <w:tab w:val="right" w:leader="dot" w:pos="8375"/>
        </w:tabs>
        <w:rPr>
          <w:b w:val="0"/>
          <w:noProof/>
          <w:sz w:val="24"/>
          <w:szCs w:val="24"/>
          <w:lang w:val="es-CR" w:eastAsia="ja-JP"/>
        </w:rPr>
      </w:pPr>
      <w:r>
        <w:rPr>
          <w:noProof/>
        </w:rPr>
        <w:t>2.19 Políticas de seguridad</w:t>
      </w:r>
      <w:r>
        <w:rPr>
          <w:noProof/>
        </w:rPr>
        <w:tab/>
      </w:r>
      <w:r w:rsidR="00C50AB2">
        <w:rPr>
          <w:noProof/>
        </w:rPr>
        <w:fldChar w:fldCharType="begin"/>
      </w:r>
      <w:r>
        <w:rPr>
          <w:noProof/>
        </w:rPr>
        <w:instrText xml:space="preserve"> PAGEREF _Toc274574838 \h </w:instrText>
      </w:r>
      <w:r w:rsidR="00C50AB2">
        <w:rPr>
          <w:noProof/>
        </w:rPr>
      </w:r>
      <w:r w:rsidR="00C50AB2">
        <w:rPr>
          <w:noProof/>
        </w:rPr>
        <w:fldChar w:fldCharType="separate"/>
      </w:r>
      <w:r w:rsidR="002A4FF3">
        <w:rPr>
          <w:noProof/>
        </w:rPr>
        <w:t>74</w:t>
      </w:r>
      <w:r w:rsidR="00C50AB2">
        <w:rPr>
          <w:noProof/>
        </w:rPr>
        <w:fldChar w:fldCharType="end"/>
      </w:r>
    </w:p>
    <w:p w14:paraId="16A4E605" w14:textId="77777777" w:rsidR="009B798F" w:rsidRPr="004E5EDB" w:rsidRDefault="009B798F">
      <w:pPr>
        <w:pStyle w:val="TDC2"/>
        <w:tabs>
          <w:tab w:val="right" w:leader="dot" w:pos="8375"/>
        </w:tabs>
        <w:rPr>
          <w:b w:val="0"/>
          <w:noProof/>
          <w:sz w:val="24"/>
          <w:szCs w:val="24"/>
          <w:lang w:val="es-CR" w:eastAsia="ja-JP"/>
        </w:rPr>
      </w:pPr>
      <w:r>
        <w:rPr>
          <w:noProof/>
        </w:rPr>
        <w:t>2.20 Crimen cibernético</w:t>
      </w:r>
      <w:r>
        <w:rPr>
          <w:noProof/>
        </w:rPr>
        <w:tab/>
      </w:r>
      <w:r w:rsidR="00C50AB2">
        <w:rPr>
          <w:noProof/>
        </w:rPr>
        <w:fldChar w:fldCharType="begin"/>
      </w:r>
      <w:r>
        <w:rPr>
          <w:noProof/>
        </w:rPr>
        <w:instrText xml:space="preserve"> PAGEREF _Toc274574839 \h </w:instrText>
      </w:r>
      <w:r w:rsidR="00C50AB2">
        <w:rPr>
          <w:noProof/>
        </w:rPr>
      </w:r>
      <w:r w:rsidR="00C50AB2">
        <w:rPr>
          <w:noProof/>
        </w:rPr>
        <w:fldChar w:fldCharType="separate"/>
      </w:r>
      <w:r w:rsidR="002A4FF3">
        <w:rPr>
          <w:noProof/>
        </w:rPr>
        <w:t>75</w:t>
      </w:r>
      <w:r w:rsidR="00C50AB2">
        <w:rPr>
          <w:noProof/>
        </w:rPr>
        <w:fldChar w:fldCharType="end"/>
      </w:r>
    </w:p>
    <w:p w14:paraId="4F19051D" w14:textId="77777777" w:rsidR="009B798F" w:rsidRDefault="009B798F">
      <w:pPr>
        <w:pStyle w:val="TDC2"/>
        <w:tabs>
          <w:tab w:val="right" w:leader="dot" w:pos="8375"/>
        </w:tabs>
        <w:rPr>
          <w:b w:val="0"/>
          <w:noProof/>
          <w:sz w:val="24"/>
          <w:szCs w:val="24"/>
          <w:lang w:val="en-US" w:eastAsia="ja-JP"/>
        </w:rPr>
      </w:pPr>
      <w:r w:rsidRPr="004E5EDB">
        <w:rPr>
          <w:noProof/>
          <w:lang w:val="en-US"/>
        </w:rPr>
        <w:t>2.21 Microsoft</w:t>
      </w:r>
      <w:r w:rsidRPr="004E5EDB">
        <w:rPr>
          <w:noProof/>
          <w:lang w:val="en-US"/>
        </w:rPr>
        <w:tab/>
      </w:r>
      <w:r w:rsidR="00C50AB2">
        <w:rPr>
          <w:noProof/>
        </w:rPr>
        <w:fldChar w:fldCharType="begin"/>
      </w:r>
      <w:r w:rsidRPr="004E5EDB">
        <w:rPr>
          <w:noProof/>
          <w:lang w:val="en-US"/>
        </w:rPr>
        <w:instrText xml:space="preserve"> PAGEREF _Toc274574840 \h </w:instrText>
      </w:r>
      <w:r w:rsidR="00C50AB2">
        <w:rPr>
          <w:noProof/>
        </w:rPr>
      </w:r>
      <w:r w:rsidR="00C50AB2">
        <w:rPr>
          <w:noProof/>
        </w:rPr>
        <w:fldChar w:fldCharType="separate"/>
      </w:r>
      <w:r w:rsidR="002A4FF3" w:rsidRPr="004E5EDB">
        <w:rPr>
          <w:noProof/>
          <w:lang w:val="en-US"/>
        </w:rPr>
        <w:t>76</w:t>
      </w:r>
      <w:r w:rsidR="00C50AB2">
        <w:rPr>
          <w:noProof/>
        </w:rPr>
        <w:fldChar w:fldCharType="end"/>
      </w:r>
    </w:p>
    <w:p w14:paraId="0DE60553" w14:textId="77777777" w:rsidR="009B798F" w:rsidRDefault="009B798F">
      <w:pPr>
        <w:pStyle w:val="TDC2"/>
        <w:tabs>
          <w:tab w:val="right" w:leader="dot" w:pos="8375"/>
        </w:tabs>
        <w:rPr>
          <w:b w:val="0"/>
          <w:noProof/>
          <w:sz w:val="24"/>
          <w:szCs w:val="24"/>
          <w:lang w:val="en-US" w:eastAsia="ja-JP"/>
        </w:rPr>
      </w:pPr>
      <w:r w:rsidRPr="004E5EDB">
        <w:rPr>
          <w:noProof/>
          <w:lang w:val="en-US"/>
        </w:rPr>
        <w:t>2.22 Hewlett Packard</w:t>
      </w:r>
      <w:r w:rsidRPr="004E5EDB">
        <w:rPr>
          <w:noProof/>
          <w:lang w:val="en-US"/>
        </w:rPr>
        <w:tab/>
      </w:r>
      <w:r w:rsidR="00C50AB2">
        <w:rPr>
          <w:noProof/>
        </w:rPr>
        <w:fldChar w:fldCharType="begin"/>
      </w:r>
      <w:r w:rsidRPr="004E5EDB">
        <w:rPr>
          <w:noProof/>
          <w:lang w:val="en-US"/>
        </w:rPr>
        <w:instrText xml:space="preserve"> PAGEREF _Toc274574841 \h </w:instrText>
      </w:r>
      <w:r w:rsidR="00C50AB2">
        <w:rPr>
          <w:noProof/>
        </w:rPr>
      </w:r>
      <w:r w:rsidR="00C50AB2">
        <w:rPr>
          <w:noProof/>
        </w:rPr>
        <w:fldChar w:fldCharType="separate"/>
      </w:r>
      <w:r w:rsidR="002A4FF3" w:rsidRPr="004E5EDB">
        <w:rPr>
          <w:noProof/>
          <w:lang w:val="en-US"/>
        </w:rPr>
        <w:t>76</w:t>
      </w:r>
      <w:r w:rsidR="00C50AB2">
        <w:rPr>
          <w:noProof/>
        </w:rPr>
        <w:fldChar w:fldCharType="end"/>
      </w:r>
    </w:p>
    <w:p w14:paraId="4C67082F" w14:textId="77777777" w:rsidR="009B798F" w:rsidRDefault="009B798F">
      <w:pPr>
        <w:pStyle w:val="TDC2"/>
        <w:tabs>
          <w:tab w:val="right" w:leader="dot" w:pos="8375"/>
        </w:tabs>
        <w:rPr>
          <w:b w:val="0"/>
          <w:noProof/>
          <w:sz w:val="24"/>
          <w:szCs w:val="24"/>
          <w:lang w:val="en-US" w:eastAsia="ja-JP"/>
        </w:rPr>
      </w:pPr>
      <w:r w:rsidRPr="004E5EDB">
        <w:rPr>
          <w:noProof/>
          <w:lang w:val="en-US"/>
        </w:rPr>
        <w:t>2.23 HP Fortify</w:t>
      </w:r>
      <w:r w:rsidRPr="004E5EDB">
        <w:rPr>
          <w:noProof/>
          <w:lang w:val="en-US"/>
        </w:rPr>
        <w:tab/>
      </w:r>
      <w:r w:rsidR="00C50AB2">
        <w:rPr>
          <w:noProof/>
        </w:rPr>
        <w:fldChar w:fldCharType="begin"/>
      </w:r>
      <w:r w:rsidRPr="004E5EDB">
        <w:rPr>
          <w:noProof/>
          <w:lang w:val="en-US"/>
        </w:rPr>
        <w:instrText xml:space="preserve"> PAGEREF _Toc274574842 \h </w:instrText>
      </w:r>
      <w:r w:rsidR="00C50AB2">
        <w:rPr>
          <w:noProof/>
        </w:rPr>
      </w:r>
      <w:r w:rsidR="00C50AB2">
        <w:rPr>
          <w:noProof/>
        </w:rPr>
        <w:fldChar w:fldCharType="separate"/>
      </w:r>
      <w:r w:rsidR="002A4FF3" w:rsidRPr="004E5EDB">
        <w:rPr>
          <w:noProof/>
          <w:lang w:val="en-US"/>
        </w:rPr>
        <w:t>77</w:t>
      </w:r>
      <w:r w:rsidR="00C50AB2">
        <w:rPr>
          <w:noProof/>
        </w:rPr>
        <w:fldChar w:fldCharType="end"/>
      </w:r>
    </w:p>
    <w:p w14:paraId="27B1D468" w14:textId="77777777" w:rsidR="009B798F" w:rsidRDefault="009B798F">
      <w:pPr>
        <w:pStyle w:val="TDC2"/>
        <w:tabs>
          <w:tab w:val="right" w:leader="dot" w:pos="8375"/>
        </w:tabs>
        <w:rPr>
          <w:b w:val="0"/>
          <w:noProof/>
          <w:sz w:val="24"/>
          <w:szCs w:val="24"/>
          <w:lang w:val="en-US" w:eastAsia="ja-JP"/>
        </w:rPr>
      </w:pPr>
      <w:r w:rsidRPr="004E5EDB">
        <w:rPr>
          <w:noProof/>
          <w:lang w:val="en-US"/>
        </w:rPr>
        <w:t>2.24 IBM</w:t>
      </w:r>
      <w:r w:rsidRPr="004E5EDB">
        <w:rPr>
          <w:noProof/>
          <w:lang w:val="en-US"/>
        </w:rPr>
        <w:tab/>
      </w:r>
      <w:r w:rsidR="00C50AB2">
        <w:rPr>
          <w:noProof/>
        </w:rPr>
        <w:fldChar w:fldCharType="begin"/>
      </w:r>
      <w:r w:rsidRPr="004E5EDB">
        <w:rPr>
          <w:noProof/>
          <w:lang w:val="en-US"/>
        </w:rPr>
        <w:instrText xml:space="preserve"> PAGEREF _Toc274574843 \h </w:instrText>
      </w:r>
      <w:r w:rsidR="00C50AB2">
        <w:rPr>
          <w:noProof/>
        </w:rPr>
      </w:r>
      <w:r w:rsidR="00C50AB2">
        <w:rPr>
          <w:noProof/>
        </w:rPr>
        <w:fldChar w:fldCharType="separate"/>
      </w:r>
      <w:r w:rsidR="002A4FF3" w:rsidRPr="004E5EDB">
        <w:rPr>
          <w:noProof/>
          <w:lang w:val="en-US"/>
        </w:rPr>
        <w:t>78</w:t>
      </w:r>
      <w:r w:rsidR="00C50AB2">
        <w:rPr>
          <w:noProof/>
        </w:rPr>
        <w:fldChar w:fldCharType="end"/>
      </w:r>
    </w:p>
    <w:p w14:paraId="6C2E71BF" w14:textId="77777777" w:rsidR="009B798F" w:rsidRDefault="009B798F">
      <w:pPr>
        <w:pStyle w:val="TDC2"/>
        <w:tabs>
          <w:tab w:val="right" w:leader="dot" w:pos="8375"/>
        </w:tabs>
        <w:rPr>
          <w:b w:val="0"/>
          <w:noProof/>
          <w:sz w:val="24"/>
          <w:szCs w:val="24"/>
          <w:lang w:val="en-US" w:eastAsia="ja-JP"/>
        </w:rPr>
      </w:pPr>
      <w:r w:rsidRPr="004E5EDB">
        <w:rPr>
          <w:noProof/>
          <w:lang w:val="en-US"/>
        </w:rPr>
        <w:t>2.25 IBM Security AppScan</w:t>
      </w:r>
      <w:r w:rsidRPr="004E5EDB">
        <w:rPr>
          <w:noProof/>
          <w:lang w:val="en-US"/>
        </w:rPr>
        <w:tab/>
      </w:r>
      <w:r w:rsidR="00C50AB2">
        <w:rPr>
          <w:noProof/>
        </w:rPr>
        <w:fldChar w:fldCharType="begin"/>
      </w:r>
      <w:r w:rsidRPr="004E5EDB">
        <w:rPr>
          <w:noProof/>
          <w:lang w:val="en-US"/>
        </w:rPr>
        <w:instrText xml:space="preserve"> PAGEREF _Toc274574844 \h </w:instrText>
      </w:r>
      <w:r w:rsidR="00C50AB2">
        <w:rPr>
          <w:noProof/>
        </w:rPr>
      </w:r>
      <w:r w:rsidR="00C50AB2">
        <w:rPr>
          <w:noProof/>
        </w:rPr>
        <w:fldChar w:fldCharType="separate"/>
      </w:r>
      <w:r w:rsidR="002A4FF3" w:rsidRPr="004E5EDB">
        <w:rPr>
          <w:noProof/>
          <w:lang w:val="en-US"/>
        </w:rPr>
        <w:t>78</w:t>
      </w:r>
      <w:r w:rsidR="00C50AB2">
        <w:rPr>
          <w:noProof/>
        </w:rPr>
        <w:fldChar w:fldCharType="end"/>
      </w:r>
    </w:p>
    <w:p w14:paraId="4CCE8FAB" w14:textId="77777777" w:rsidR="009B798F" w:rsidRDefault="009B798F">
      <w:pPr>
        <w:pStyle w:val="TDC2"/>
        <w:tabs>
          <w:tab w:val="right" w:leader="dot" w:pos="8375"/>
        </w:tabs>
        <w:rPr>
          <w:b w:val="0"/>
          <w:noProof/>
          <w:sz w:val="24"/>
          <w:szCs w:val="24"/>
          <w:lang w:val="en-US" w:eastAsia="ja-JP"/>
        </w:rPr>
      </w:pPr>
      <w:r w:rsidRPr="004E5EDB">
        <w:rPr>
          <w:noProof/>
          <w:lang w:val="en-US"/>
        </w:rPr>
        <w:t>2.26 Checkmarx</w:t>
      </w:r>
      <w:r w:rsidRPr="004E5EDB">
        <w:rPr>
          <w:noProof/>
          <w:lang w:val="en-US"/>
        </w:rPr>
        <w:tab/>
      </w:r>
      <w:r w:rsidR="00C50AB2">
        <w:rPr>
          <w:noProof/>
        </w:rPr>
        <w:fldChar w:fldCharType="begin"/>
      </w:r>
      <w:r w:rsidRPr="004E5EDB">
        <w:rPr>
          <w:noProof/>
          <w:lang w:val="en-US"/>
        </w:rPr>
        <w:instrText xml:space="preserve"> PAGEREF _Toc274574845 \h </w:instrText>
      </w:r>
      <w:r w:rsidR="00C50AB2">
        <w:rPr>
          <w:noProof/>
        </w:rPr>
      </w:r>
      <w:r w:rsidR="00C50AB2">
        <w:rPr>
          <w:noProof/>
        </w:rPr>
        <w:fldChar w:fldCharType="separate"/>
      </w:r>
      <w:r w:rsidR="002A4FF3" w:rsidRPr="004E5EDB">
        <w:rPr>
          <w:noProof/>
          <w:lang w:val="en-US"/>
        </w:rPr>
        <w:t>79</w:t>
      </w:r>
      <w:r w:rsidR="00C50AB2">
        <w:rPr>
          <w:noProof/>
        </w:rPr>
        <w:fldChar w:fldCharType="end"/>
      </w:r>
    </w:p>
    <w:p w14:paraId="2B6A6086" w14:textId="77777777" w:rsidR="009B798F" w:rsidRDefault="009B798F">
      <w:pPr>
        <w:pStyle w:val="TDC2"/>
        <w:tabs>
          <w:tab w:val="right" w:leader="dot" w:pos="8375"/>
        </w:tabs>
        <w:rPr>
          <w:b w:val="0"/>
          <w:noProof/>
          <w:sz w:val="24"/>
          <w:szCs w:val="24"/>
          <w:lang w:val="en-US" w:eastAsia="ja-JP"/>
        </w:rPr>
      </w:pPr>
      <w:r w:rsidRPr="004E5EDB">
        <w:rPr>
          <w:noProof/>
          <w:lang w:val="en-US"/>
        </w:rPr>
        <w:t>2.27 Instituto Ponemon</w:t>
      </w:r>
      <w:r w:rsidRPr="004E5EDB">
        <w:rPr>
          <w:noProof/>
          <w:lang w:val="en-US"/>
        </w:rPr>
        <w:tab/>
      </w:r>
      <w:r w:rsidR="00C50AB2">
        <w:rPr>
          <w:noProof/>
        </w:rPr>
        <w:fldChar w:fldCharType="begin"/>
      </w:r>
      <w:r w:rsidRPr="004E5EDB">
        <w:rPr>
          <w:noProof/>
          <w:lang w:val="en-US"/>
        </w:rPr>
        <w:instrText xml:space="preserve"> PAGEREF _Toc274574846 \h </w:instrText>
      </w:r>
      <w:r w:rsidR="00C50AB2">
        <w:rPr>
          <w:noProof/>
        </w:rPr>
      </w:r>
      <w:r w:rsidR="00C50AB2">
        <w:rPr>
          <w:noProof/>
        </w:rPr>
        <w:fldChar w:fldCharType="separate"/>
      </w:r>
      <w:r w:rsidR="002A4FF3" w:rsidRPr="004E5EDB">
        <w:rPr>
          <w:noProof/>
          <w:lang w:val="en-US"/>
        </w:rPr>
        <w:t>81</w:t>
      </w:r>
      <w:r w:rsidR="00C50AB2">
        <w:rPr>
          <w:noProof/>
        </w:rPr>
        <w:fldChar w:fldCharType="end"/>
      </w:r>
    </w:p>
    <w:p w14:paraId="2B05C082" w14:textId="77777777" w:rsidR="009B798F" w:rsidRDefault="009B798F">
      <w:pPr>
        <w:pStyle w:val="TDC2"/>
        <w:tabs>
          <w:tab w:val="right" w:leader="dot" w:pos="8375"/>
        </w:tabs>
        <w:rPr>
          <w:b w:val="0"/>
          <w:noProof/>
          <w:sz w:val="24"/>
          <w:szCs w:val="24"/>
          <w:lang w:val="en-US" w:eastAsia="ja-JP"/>
        </w:rPr>
      </w:pPr>
      <w:r w:rsidRPr="004E5EDB">
        <w:rPr>
          <w:noProof/>
          <w:lang w:val="en-US"/>
        </w:rPr>
        <w:t>2.28 Security Innovation</w:t>
      </w:r>
      <w:r w:rsidRPr="004E5EDB">
        <w:rPr>
          <w:noProof/>
          <w:lang w:val="en-US"/>
        </w:rPr>
        <w:tab/>
      </w:r>
      <w:r w:rsidR="00C50AB2">
        <w:rPr>
          <w:noProof/>
        </w:rPr>
        <w:fldChar w:fldCharType="begin"/>
      </w:r>
      <w:r w:rsidRPr="004E5EDB">
        <w:rPr>
          <w:noProof/>
          <w:lang w:val="en-US"/>
        </w:rPr>
        <w:instrText xml:space="preserve"> PAGEREF _Toc274574847 \h </w:instrText>
      </w:r>
      <w:r w:rsidR="00C50AB2">
        <w:rPr>
          <w:noProof/>
        </w:rPr>
      </w:r>
      <w:r w:rsidR="00C50AB2">
        <w:rPr>
          <w:noProof/>
        </w:rPr>
        <w:fldChar w:fldCharType="separate"/>
      </w:r>
      <w:r w:rsidR="002A4FF3" w:rsidRPr="004E5EDB">
        <w:rPr>
          <w:noProof/>
          <w:lang w:val="en-US"/>
        </w:rPr>
        <w:t>81</w:t>
      </w:r>
      <w:r w:rsidR="00C50AB2">
        <w:rPr>
          <w:noProof/>
        </w:rPr>
        <w:fldChar w:fldCharType="end"/>
      </w:r>
    </w:p>
    <w:p w14:paraId="16B70E2D" w14:textId="77777777" w:rsidR="009B798F" w:rsidRDefault="009B798F">
      <w:pPr>
        <w:pStyle w:val="TDC2"/>
        <w:tabs>
          <w:tab w:val="right" w:leader="dot" w:pos="8375"/>
        </w:tabs>
        <w:rPr>
          <w:b w:val="0"/>
          <w:noProof/>
          <w:sz w:val="24"/>
          <w:szCs w:val="24"/>
          <w:lang w:val="en-US" w:eastAsia="ja-JP"/>
        </w:rPr>
      </w:pPr>
      <w:r w:rsidRPr="004E5EDB">
        <w:rPr>
          <w:noProof/>
          <w:lang w:val="en-US"/>
        </w:rPr>
        <w:t>2.29 MITRE</w:t>
      </w:r>
      <w:r w:rsidRPr="004E5EDB">
        <w:rPr>
          <w:noProof/>
          <w:lang w:val="en-US"/>
        </w:rPr>
        <w:tab/>
      </w:r>
      <w:r w:rsidR="00C50AB2">
        <w:rPr>
          <w:noProof/>
        </w:rPr>
        <w:fldChar w:fldCharType="begin"/>
      </w:r>
      <w:r w:rsidRPr="004E5EDB">
        <w:rPr>
          <w:noProof/>
          <w:lang w:val="en-US"/>
        </w:rPr>
        <w:instrText xml:space="preserve"> PAGEREF _Toc274574848 \h </w:instrText>
      </w:r>
      <w:r w:rsidR="00C50AB2">
        <w:rPr>
          <w:noProof/>
        </w:rPr>
      </w:r>
      <w:r w:rsidR="00C50AB2">
        <w:rPr>
          <w:noProof/>
        </w:rPr>
        <w:fldChar w:fldCharType="separate"/>
      </w:r>
      <w:r w:rsidR="002A4FF3" w:rsidRPr="004E5EDB">
        <w:rPr>
          <w:noProof/>
          <w:lang w:val="en-US"/>
        </w:rPr>
        <w:t>82</w:t>
      </w:r>
      <w:r w:rsidR="00C50AB2">
        <w:rPr>
          <w:noProof/>
        </w:rPr>
        <w:fldChar w:fldCharType="end"/>
      </w:r>
    </w:p>
    <w:p w14:paraId="07A78AC0" w14:textId="77777777" w:rsidR="009B798F" w:rsidRPr="004E5EDB" w:rsidRDefault="009B798F">
      <w:pPr>
        <w:pStyle w:val="TDC2"/>
        <w:tabs>
          <w:tab w:val="right" w:leader="dot" w:pos="8375"/>
        </w:tabs>
        <w:rPr>
          <w:b w:val="0"/>
          <w:noProof/>
          <w:sz w:val="24"/>
          <w:szCs w:val="24"/>
          <w:lang w:val="es-CR" w:eastAsia="ja-JP"/>
        </w:rPr>
      </w:pPr>
      <w:r>
        <w:rPr>
          <w:noProof/>
        </w:rPr>
        <w:t>2.30 CWE</w:t>
      </w:r>
      <w:r>
        <w:rPr>
          <w:noProof/>
        </w:rPr>
        <w:tab/>
      </w:r>
      <w:r w:rsidR="00C50AB2">
        <w:rPr>
          <w:noProof/>
        </w:rPr>
        <w:fldChar w:fldCharType="begin"/>
      </w:r>
      <w:r>
        <w:rPr>
          <w:noProof/>
        </w:rPr>
        <w:instrText xml:space="preserve"> PAGEREF _Toc274574849 \h </w:instrText>
      </w:r>
      <w:r w:rsidR="00C50AB2">
        <w:rPr>
          <w:noProof/>
        </w:rPr>
      </w:r>
      <w:r w:rsidR="00C50AB2">
        <w:rPr>
          <w:noProof/>
        </w:rPr>
        <w:fldChar w:fldCharType="separate"/>
      </w:r>
      <w:r w:rsidR="002A4FF3">
        <w:rPr>
          <w:noProof/>
        </w:rPr>
        <w:t>83</w:t>
      </w:r>
      <w:r w:rsidR="00C50AB2">
        <w:rPr>
          <w:noProof/>
        </w:rPr>
        <w:fldChar w:fldCharType="end"/>
      </w:r>
    </w:p>
    <w:p w14:paraId="41829648" w14:textId="77777777" w:rsidR="009B798F" w:rsidRPr="004E5EDB" w:rsidRDefault="009B798F">
      <w:pPr>
        <w:pStyle w:val="TDC2"/>
        <w:tabs>
          <w:tab w:val="right" w:leader="dot" w:pos="8375"/>
        </w:tabs>
        <w:rPr>
          <w:b w:val="0"/>
          <w:noProof/>
          <w:sz w:val="24"/>
          <w:szCs w:val="24"/>
          <w:lang w:val="es-CR" w:eastAsia="ja-JP"/>
        </w:rPr>
      </w:pPr>
      <w:r>
        <w:rPr>
          <w:noProof/>
        </w:rPr>
        <w:lastRenderedPageBreak/>
        <w:t>Figura 15  Flujo de trabajo de  un CWE</w:t>
      </w:r>
      <w:r>
        <w:rPr>
          <w:noProof/>
        </w:rPr>
        <w:tab/>
      </w:r>
      <w:r w:rsidR="00C50AB2">
        <w:rPr>
          <w:noProof/>
        </w:rPr>
        <w:fldChar w:fldCharType="begin"/>
      </w:r>
      <w:r>
        <w:rPr>
          <w:noProof/>
        </w:rPr>
        <w:instrText xml:space="preserve"> PAGEREF _Toc274574850 \h </w:instrText>
      </w:r>
      <w:r w:rsidR="00C50AB2">
        <w:rPr>
          <w:noProof/>
        </w:rPr>
      </w:r>
      <w:r w:rsidR="00C50AB2">
        <w:rPr>
          <w:noProof/>
        </w:rPr>
        <w:fldChar w:fldCharType="separate"/>
      </w:r>
      <w:r w:rsidR="002A4FF3">
        <w:rPr>
          <w:noProof/>
        </w:rPr>
        <w:t>84</w:t>
      </w:r>
      <w:r w:rsidR="00C50AB2">
        <w:rPr>
          <w:noProof/>
        </w:rPr>
        <w:fldChar w:fldCharType="end"/>
      </w:r>
    </w:p>
    <w:p w14:paraId="49CC1A47" w14:textId="77777777" w:rsidR="009B798F" w:rsidRPr="004E5EDB" w:rsidRDefault="009B798F">
      <w:pPr>
        <w:pStyle w:val="TDC2"/>
        <w:tabs>
          <w:tab w:val="right" w:leader="dot" w:pos="8375"/>
        </w:tabs>
        <w:rPr>
          <w:b w:val="0"/>
          <w:noProof/>
          <w:sz w:val="24"/>
          <w:szCs w:val="24"/>
          <w:lang w:val="es-CR" w:eastAsia="ja-JP"/>
        </w:rPr>
      </w:pPr>
      <w:r>
        <w:rPr>
          <w:noProof/>
        </w:rPr>
        <w:t>2.31 TEAM Mentor</w:t>
      </w:r>
      <w:r>
        <w:rPr>
          <w:noProof/>
        </w:rPr>
        <w:tab/>
      </w:r>
      <w:r w:rsidR="00C50AB2">
        <w:rPr>
          <w:noProof/>
        </w:rPr>
        <w:fldChar w:fldCharType="begin"/>
      </w:r>
      <w:r>
        <w:rPr>
          <w:noProof/>
        </w:rPr>
        <w:instrText xml:space="preserve"> PAGEREF _Toc274574851 \h </w:instrText>
      </w:r>
      <w:r w:rsidR="00C50AB2">
        <w:rPr>
          <w:noProof/>
        </w:rPr>
      </w:r>
      <w:r w:rsidR="00C50AB2">
        <w:rPr>
          <w:noProof/>
        </w:rPr>
        <w:fldChar w:fldCharType="separate"/>
      </w:r>
      <w:r w:rsidR="002A4FF3">
        <w:rPr>
          <w:noProof/>
        </w:rPr>
        <w:t>84</w:t>
      </w:r>
      <w:r w:rsidR="00C50AB2">
        <w:rPr>
          <w:noProof/>
        </w:rPr>
        <w:fldChar w:fldCharType="end"/>
      </w:r>
    </w:p>
    <w:p w14:paraId="3618F2A1" w14:textId="77777777" w:rsidR="009B798F" w:rsidRPr="004E5EDB" w:rsidRDefault="009B798F">
      <w:pPr>
        <w:pStyle w:val="TDC2"/>
        <w:tabs>
          <w:tab w:val="right" w:leader="dot" w:pos="8375"/>
        </w:tabs>
        <w:rPr>
          <w:b w:val="0"/>
          <w:noProof/>
          <w:sz w:val="24"/>
          <w:szCs w:val="24"/>
          <w:lang w:val="es-CR" w:eastAsia="ja-JP"/>
        </w:rPr>
      </w:pPr>
      <w:r>
        <w:rPr>
          <w:noProof/>
        </w:rPr>
        <w:t>2.32 Entorno de desarrollo Integrado</w:t>
      </w:r>
      <w:r>
        <w:rPr>
          <w:noProof/>
        </w:rPr>
        <w:tab/>
      </w:r>
      <w:r w:rsidR="00C50AB2">
        <w:rPr>
          <w:noProof/>
        </w:rPr>
        <w:fldChar w:fldCharType="begin"/>
      </w:r>
      <w:r>
        <w:rPr>
          <w:noProof/>
        </w:rPr>
        <w:instrText xml:space="preserve"> PAGEREF _Toc274574852 \h </w:instrText>
      </w:r>
      <w:r w:rsidR="00C50AB2">
        <w:rPr>
          <w:noProof/>
        </w:rPr>
      </w:r>
      <w:r w:rsidR="00C50AB2">
        <w:rPr>
          <w:noProof/>
        </w:rPr>
        <w:fldChar w:fldCharType="separate"/>
      </w:r>
      <w:r w:rsidR="002A4FF3">
        <w:rPr>
          <w:noProof/>
        </w:rPr>
        <w:t>85</w:t>
      </w:r>
      <w:r w:rsidR="00C50AB2">
        <w:rPr>
          <w:noProof/>
        </w:rPr>
        <w:fldChar w:fldCharType="end"/>
      </w:r>
    </w:p>
    <w:p w14:paraId="7620E659" w14:textId="77777777" w:rsidR="009B798F" w:rsidRDefault="009B798F">
      <w:pPr>
        <w:pStyle w:val="TDC2"/>
        <w:tabs>
          <w:tab w:val="right" w:leader="dot" w:pos="8375"/>
        </w:tabs>
        <w:rPr>
          <w:b w:val="0"/>
          <w:noProof/>
          <w:sz w:val="24"/>
          <w:szCs w:val="24"/>
          <w:lang w:val="en-US" w:eastAsia="ja-JP"/>
        </w:rPr>
      </w:pPr>
      <w:r w:rsidRPr="004E5EDB">
        <w:rPr>
          <w:noProof/>
          <w:lang w:val="en-US"/>
        </w:rPr>
        <w:t>2.33 Visual Studio .Net</w:t>
      </w:r>
      <w:r w:rsidRPr="004E5EDB">
        <w:rPr>
          <w:noProof/>
          <w:lang w:val="en-US"/>
        </w:rPr>
        <w:tab/>
      </w:r>
      <w:r w:rsidR="00C50AB2">
        <w:rPr>
          <w:noProof/>
        </w:rPr>
        <w:fldChar w:fldCharType="begin"/>
      </w:r>
      <w:r w:rsidRPr="004E5EDB">
        <w:rPr>
          <w:noProof/>
          <w:lang w:val="en-US"/>
        </w:rPr>
        <w:instrText xml:space="preserve"> PAGEREF _Toc274574853 \h </w:instrText>
      </w:r>
      <w:r w:rsidR="00C50AB2">
        <w:rPr>
          <w:noProof/>
        </w:rPr>
      </w:r>
      <w:r w:rsidR="00C50AB2">
        <w:rPr>
          <w:noProof/>
        </w:rPr>
        <w:fldChar w:fldCharType="separate"/>
      </w:r>
      <w:r w:rsidR="002A4FF3" w:rsidRPr="004E5EDB">
        <w:rPr>
          <w:noProof/>
          <w:lang w:val="en-US"/>
        </w:rPr>
        <w:t>86</w:t>
      </w:r>
      <w:r w:rsidR="00C50AB2">
        <w:rPr>
          <w:noProof/>
        </w:rPr>
        <w:fldChar w:fldCharType="end"/>
      </w:r>
    </w:p>
    <w:p w14:paraId="6731D8B2" w14:textId="77777777" w:rsidR="009B798F" w:rsidRDefault="009B798F">
      <w:pPr>
        <w:pStyle w:val="TDC2"/>
        <w:tabs>
          <w:tab w:val="right" w:leader="dot" w:pos="8375"/>
        </w:tabs>
        <w:rPr>
          <w:b w:val="0"/>
          <w:noProof/>
          <w:sz w:val="24"/>
          <w:szCs w:val="24"/>
          <w:lang w:val="en-US" w:eastAsia="ja-JP"/>
        </w:rPr>
      </w:pPr>
      <w:r w:rsidRPr="004E5EDB">
        <w:rPr>
          <w:noProof/>
          <w:lang w:val="en-US"/>
        </w:rPr>
        <w:t>2.34.NET Framework</w:t>
      </w:r>
      <w:r w:rsidRPr="004E5EDB">
        <w:rPr>
          <w:noProof/>
          <w:lang w:val="en-US"/>
        </w:rPr>
        <w:tab/>
      </w:r>
      <w:r w:rsidR="00C50AB2">
        <w:rPr>
          <w:noProof/>
        </w:rPr>
        <w:fldChar w:fldCharType="begin"/>
      </w:r>
      <w:r w:rsidRPr="004E5EDB">
        <w:rPr>
          <w:noProof/>
          <w:lang w:val="en-US"/>
        </w:rPr>
        <w:instrText xml:space="preserve"> PAGEREF _Toc274574854 \h </w:instrText>
      </w:r>
      <w:r w:rsidR="00C50AB2">
        <w:rPr>
          <w:noProof/>
        </w:rPr>
      </w:r>
      <w:r w:rsidR="00C50AB2">
        <w:rPr>
          <w:noProof/>
        </w:rPr>
        <w:fldChar w:fldCharType="separate"/>
      </w:r>
      <w:r w:rsidR="002A4FF3" w:rsidRPr="004E5EDB">
        <w:rPr>
          <w:noProof/>
          <w:lang w:val="en-US"/>
        </w:rPr>
        <w:t>86</w:t>
      </w:r>
      <w:r w:rsidR="00C50AB2">
        <w:rPr>
          <w:noProof/>
        </w:rPr>
        <w:fldChar w:fldCharType="end"/>
      </w:r>
    </w:p>
    <w:p w14:paraId="7E5301F2" w14:textId="77777777" w:rsidR="009B798F" w:rsidRPr="004E5EDB" w:rsidRDefault="009B798F">
      <w:pPr>
        <w:pStyle w:val="TDC2"/>
        <w:tabs>
          <w:tab w:val="right" w:leader="dot" w:pos="8375"/>
        </w:tabs>
        <w:rPr>
          <w:b w:val="0"/>
          <w:noProof/>
          <w:sz w:val="24"/>
          <w:szCs w:val="24"/>
          <w:lang w:val="es-CR" w:eastAsia="ja-JP"/>
        </w:rPr>
      </w:pPr>
      <w:r>
        <w:rPr>
          <w:noProof/>
        </w:rPr>
        <w:t>2.35 Lenguaje de programación C#</w:t>
      </w:r>
      <w:r>
        <w:rPr>
          <w:noProof/>
        </w:rPr>
        <w:tab/>
      </w:r>
      <w:r w:rsidR="00C50AB2">
        <w:rPr>
          <w:noProof/>
        </w:rPr>
        <w:fldChar w:fldCharType="begin"/>
      </w:r>
      <w:r>
        <w:rPr>
          <w:noProof/>
        </w:rPr>
        <w:instrText xml:space="preserve"> PAGEREF _Toc274574855 \h </w:instrText>
      </w:r>
      <w:r w:rsidR="00C50AB2">
        <w:rPr>
          <w:noProof/>
        </w:rPr>
      </w:r>
      <w:r w:rsidR="00C50AB2">
        <w:rPr>
          <w:noProof/>
        </w:rPr>
        <w:fldChar w:fldCharType="separate"/>
      </w:r>
      <w:r w:rsidR="002A4FF3">
        <w:rPr>
          <w:noProof/>
        </w:rPr>
        <w:t>87</w:t>
      </w:r>
      <w:r w:rsidR="00C50AB2">
        <w:rPr>
          <w:noProof/>
        </w:rPr>
        <w:fldChar w:fldCharType="end"/>
      </w:r>
    </w:p>
    <w:p w14:paraId="517EA696" w14:textId="77777777" w:rsidR="009B798F" w:rsidRPr="004E5EDB" w:rsidRDefault="009B798F">
      <w:pPr>
        <w:pStyle w:val="TDC2"/>
        <w:tabs>
          <w:tab w:val="right" w:leader="dot" w:pos="8375"/>
        </w:tabs>
        <w:rPr>
          <w:b w:val="0"/>
          <w:noProof/>
          <w:sz w:val="24"/>
          <w:szCs w:val="24"/>
          <w:lang w:val="es-CR" w:eastAsia="ja-JP"/>
        </w:rPr>
      </w:pPr>
      <w:r>
        <w:rPr>
          <w:noProof/>
        </w:rPr>
        <w:t>2.36 Eclipse</w:t>
      </w:r>
      <w:r>
        <w:rPr>
          <w:noProof/>
        </w:rPr>
        <w:tab/>
      </w:r>
      <w:r w:rsidR="00C50AB2">
        <w:rPr>
          <w:noProof/>
        </w:rPr>
        <w:fldChar w:fldCharType="begin"/>
      </w:r>
      <w:r>
        <w:rPr>
          <w:noProof/>
        </w:rPr>
        <w:instrText xml:space="preserve"> PAGEREF _Toc274574856 \h </w:instrText>
      </w:r>
      <w:r w:rsidR="00C50AB2">
        <w:rPr>
          <w:noProof/>
        </w:rPr>
      </w:r>
      <w:r w:rsidR="00C50AB2">
        <w:rPr>
          <w:noProof/>
        </w:rPr>
        <w:fldChar w:fldCharType="separate"/>
      </w:r>
      <w:r w:rsidR="002A4FF3">
        <w:rPr>
          <w:noProof/>
        </w:rPr>
        <w:t>88</w:t>
      </w:r>
      <w:r w:rsidR="00C50AB2">
        <w:rPr>
          <w:noProof/>
        </w:rPr>
        <w:fldChar w:fldCharType="end"/>
      </w:r>
    </w:p>
    <w:p w14:paraId="02C9A422" w14:textId="77777777" w:rsidR="009B798F" w:rsidRPr="004E5EDB" w:rsidRDefault="009B798F">
      <w:pPr>
        <w:pStyle w:val="TDC1"/>
        <w:rPr>
          <w:rFonts w:asciiTheme="minorHAnsi" w:hAnsiTheme="minorHAnsi" w:cstheme="minorBidi"/>
          <w:bCs w:val="0"/>
          <w:color w:val="auto"/>
          <w:lang w:val="es-CR" w:eastAsia="ja-JP"/>
        </w:rPr>
      </w:pPr>
      <w:r>
        <w:t>Referencias Bibliográficas</w:t>
      </w:r>
      <w:r>
        <w:tab/>
      </w:r>
      <w:r w:rsidR="00C50AB2">
        <w:fldChar w:fldCharType="begin"/>
      </w:r>
      <w:r>
        <w:instrText xml:space="preserve"> PAGEREF _Toc274574857 \h </w:instrText>
      </w:r>
      <w:r w:rsidR="00C50AB2">
        <w:fldChar w:fldCharType="separate"/>
      </w:r>
      <w:r w:rsidR="002A4FF3">
        <w:t>115</w:t>
      </w:r>
      <w:r w:rsidR="00C50AB2">
        <w:fldChar w:fldCharType="end"/>
      </w:r>
    </w:p>
    <w:p w14:paraId="0CAA6573" w14:textId="77777777" w:rsidR="00EF58EE" w:rsidRDefault="00C50AB2" w:rsidP="002C4E70">
      <w:pPr>
        <w:pStyle w:val="TDC1"/>
      </w:pPr>
      <w:r>
        <w:fldChar w:fldCharType="end"/>
      </w:r>
    </w:p>
    <w:p w14:paraId="0002AFFF" w14:textId="77777777" w:rsidR="00EF58EE" w:rsidRDefault="00EF58EE" w:rsidP="00EF58EE"/>
    <w:p w14:paraId="02266B20" w14:textId="77777777" w:rsidR="00EF58EE" w:rsidRDefault="00EF58EE" w:rsidP="00EF58EE"/>
    <w:p w14:paraId="16E85644" w14:textId="77777777" w:rsidR="00EF58EE" w:rsidRDefault="00EF58EE" w:rsidP="00EF58EE"/>
    <w:p w14:paraId="6A422C7B" w14:textId="77777777" w:rsidR="00EF58EE" w:rsidRDefault="00EF58EE" w:rsidP="00EF58EE"/>
    <w:p w14:paraId="07B1659B" w14:textId="77777777" w:rsidR="00EF58EE" w:rsidRDefault="00EF58EE" w:rsidP="00EF58EE"/>
    <w:p w14:paraId="3B93B14B" w14:textId="77777777" w:rsidR="00EF58EE" w:rsidRDefault="00EF58EE" w:rsidP="00EF58EE"/>
    <w:p w14:paraId="2C0556C0" w14:textId="77777777" w:rsidR="00EF58EE" w:rsidRDefault="00EF58EE" w:rsidP="00EF58EE"/>
    <w:p w14:paraId="63DDC8AF" w14:textId="77777777" w:rsidR="00EF58EE" w:rsidRDefault="00EF58EE" w:rsidP="00EF58EE"/>
    <w:p w14:paraId="4E68BF9C" w14:textId="77777777" w:rsidR="00EF58EE" w:rsidRDefault="00EF58EE" w:rsidP="00EF58EE"/>
    <w:p w14:paraId="238B9BF1" w14:textId="77777777" w:rsidR="00EF58EE" w:rsidRDefault="00EF58EE" w:rsidP="00EF58EE"/>
    <w:p w14:paraId="3DEA1EFA" w14:textId="77777777" w:rsidR="00EF58EE" w:rsidRDefault="00EF58EE" w:rsidP="00EF58EE"/>
    <w:p w14:paraId="59B34006" w14:textId="77777777" w:rsidR="00EF58EE" w:rsidRDefault="00EF58EE" w:rsidP="00E5049F">
      <w:pPr>
        <w:pStyle w:val="Ttulo1"/>
        <w:jc w:val="center"/>
      </w:pPr>
    </w:p>
    <w:p w14:paraId="4CAC12E6" w14:textId="77777777" w:rsidR="002C4E70" w:rsidRPr="00EF58EE" w:rsidRDefault="002C4E70" w:rsidP="00EF58EE"/>
    <w:p w14:paraId="005DF0E7" w14:textId="77777777" w:rsidR="001A4A5D" w:rsidRDefault="00B43D8A" w:rsidP="00E5049F">
      <w:pPr>
        <w:pStyle w:val="Ttulo1"/>
        <w:jc w:val="center"/>
      </w:pPr>
      <w:bookmarkStart w:id="3" w:name="_Toc274574782"/>
      <w:r>
        <w:lastRenderedPageBreak/>
        <w:t>INDICE DE CUADROS</w:t>
      </w:r>
      <w:bookmarkEnd w:id="2"/>
      <w:bookmarkEnd w:id="3"/>
    </w:p>
    <w:p w14:paraId="2EEF7E40" w14:textId="77777777" w:rsidR="00B43D8A" w:rsidRDefault="00B43D8A" w:rsidP="00805E21">
      <w:pPr>
        <w:keepNext/>
        <w:spacing w:line="360" w:lineRule="auto"/>
        <w:jc w:val="center"/>
        <w:outlineLvl w:val="0"/>
        <w:rPr>
          <w:rFonts w:eastAsia="Times New Roman" w:cs="Arial"/>
          <w:b/>
          <w:lang w:eastAsia="es-CR"/>
        </w:rPr>
      </w:pPr>
    </w:p>
    <w:p w14:paraId="34CB16CC" w14:textId="77777777" w:rsidR="00B43D8A" w:rsidRPr="00C565E1" w:rsidRDefault="00C50AB2">
      <w:pPr>
        <w:pStyle w:val="Tabladeilustraciones"/>
        <w:tabs>
          <w:tab w:val="right" w:leader="dot" w:pos="8375"/>
        </w:tabs>
        <w:rPr>
          <w:caps w:val="0"/>
          <w:noProof/>
          <w:sz w:val="24"/>
          <w:szCs w:val="24"/>
          <w:lang w:val="es-CR"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B43D8A">
        <w:rPr>
          <w:noProof/>
        </w:rPr>
        <w:t>Cuadro 1 Costos</w:t>
      </w:r>
      <w:r w:rsidR="00B43D8A">
        <w:rPr>
          <w:noProof/>
        </w:rPr>
        <w:tab/>
      </w:r>
      <w:r>
        <w:rPr>
          <w:noProof/>
        </w:rPr>
        <w:fldChar w:fldCharType="begin"/>
      </w:r>
      <w:r w:rsidR="00B43D8A">
        <w:rPr>
          <w:noProof/>
        </w:rPr>
        <w:instrText xml:space="preserve"> PAGEREF _Toc274493168 \h </w:instrText>
      </w:r>
      <w:r>
        <w:rPr>
          <w:noProof/>
        </w:rPr>
      </w:r>
      <w:r>
        <w:rPr>
          <w:noProof/>
        </w:rPr>
        <w:fldChar w:fldCharType="separate"/>
      </w:r>
      <w:r w:rsidR="002A4FF3">
        <w:rPr>
          <w:noProof/>
        </w:rPr>
        <w:t>16</w:t>
      </w:r>
      <w:r>
        <w:rPr>
          <w:noProof/>
        </w:rPr>
        <w:fldChar w:fldCharType="end"/>
      </w:r>
    </w:p>
    <w:p w14:paraId="6E366527" w14:textId="77777777" w:rsidR="00B43D8A" w:rsidRPr="00C565E1" w:rsidRDefault="00B43D8A">
      <w:pPr>
        <w:pStyle w:val="Tabladeilustraciones"/>
        <w:tabs>
          <w:tab w:val="right" w:leader="dot" w:pos="8375"/>
        </w:tabs>
        <w:rPr>
          <w:caps w:val="0"/>
          <w:noProof/>
          <w:sz w:val="24"/>
          <w:szCs w:val="24"/>
          <w:lang w:val="es-CR" w:eastAsia="ja-JP"/>
        </w:rPr>
      </w:pPr>
      <w:r>
        <w:rPr>
          <w:noProof/>
        </w:rPr>
        <w:t>Cuadro 2 Análisis FODA</w:t>
      </w:r>
      <w:r>
        <w:rPr>
          <w:noProof/>
        </w:rPr>
        <w:tab/>
      </w:r>
      <w:r w:rsidR="00C50AB2">
        <w:rPr>
          <w:noProof/>
        </w:rPr>
        <w:fldChar w:fldCharType="begin"/>
      </w:r>
      <w:r>
        <w:rPr>
          <w:noProof/>
        </w:rPr>
        <w:instrText xml:space="preserve"> PAGEREF _Toc274493169 \h </w:instrText>
      </w:r>
      <w:r w:rsidR="00C50AB2">
        <w:rPr>
          <w:noProof/>
        </w:rPr>
      </w:r>
      <w:r w:rsidR="00C50AB2">
        <w:rPr>
          <w:noProof/>
        </w:rPr>
        <w:fldChar w:fldCharType="separate"/>
      </w:r>
      <w:r w:rsidR="002A4FF3">
        <w:rPr>
          <w:noProof/>
        </w:rPr>
        <w:t>43</w:t>
      </w:r>
      <w:r w:rsidR="00C50AB2">
        <w:rPr>
          <w:noProof/>
        </w:rPr>
        <w:fldChar w:fldCharType="end"/>
      </w:r>
    </w:p>
    <w:p w14:paraId="37D3693A" w14:textId="77777777" w:rsidR="00E5049F" w:rsidRDefault="00C50AB2" w:rsidP="00E5049F">
      <w:pPr>
        <w:pStyle w:val="Ttulo1"/>
        <w:jc w:val="center"/>
      </w:pPr>
      <w:r>
        <w:fldChar w:fldCharType="end"/>
      </w:r>
    </w:p>
    <w:p w14:paraId="4478AAD0" w14:textId="77777777" w:rsidR="00E5049F" w:rsidRDefault="00E5049F" w:rsidP="00E5049F">
      <w:pPr>
        <w:pStyle w:val="Ttulo1"/>
        <w:jc w:val="center"/>
      </w:pPr>
    </w:p>
    <w:p w14:paraId="643DD81C" w14:textId="77777777" w:rsidR="00E5049F" w:rsidRDefault="00E5049F" w:rsidP="00E5049F">
      <w:pPr>
        <w:pStyle w:val="Ttulo1"/>
        <w:jc w:val="center"/>
      </w:pPr>
    </w:p>
    <w:p w14:paraId="33988F40" w14:textId="77777777" w:rsidR="00E5049F" w:rsidRDefault="00E5049F" w:rsidP="00E5049F">
      <w:pPr>
        <w:pStyle w:val="Ttulo1"/>
        <w:jc w:val="center"/>
      </w:pPr>
    </w:p>
    <w:p w14:paraId="7EBC655C" w14:textId="77777777" w:rsidR="00E5049F" w:rsidRDefault="00E5049F" w:rsidP="00E5049F">
      <w:pPr>
        <w:pStyle w:val="Ttulo1"/>
        <w:jc w:val="center"/>
      </w:pPr>
    </w:p>
    <w:p w14:paraId="1C8975D5" w14:textId="77777777" w:rsidR="00E5049F" w:rsidRDefault="00E5049F" w:rsidP="00E5049F">
      <w:pPr>
        <w:pStyle w:val="Ttulo1"/>
        <w:jc w:val="center"/>
      </w:pPr>
    </w:p>
    <w:p w14:paraId="607A2626" w14:textId="77777777" w:rsidR="00E5049F" w:rsidRDefault="00E5049F" w:rsidP="00E5049F"/>
    <w:p w14:paraId="49165B5E" w14:textId="77777777" w:rsidR="00E5049F" w:rsidRDefault="00E5049F" w:rsidP="00E5049F"/>
    <w:p w14:paraId="79BBFDA3" w14:textId="77777777" w:rsidR="00E5049F" w:rsidRPr="00E5049F" w:rsidRDefault="00E5049F" w:rsidP="00E5049F"/>
    <w:p w14:paraId="3BFE43E9" w14:textId="77777777" w:rsidR="00B43D8A" w:rsidRDefault="00B43D8A" w:rsidP="00E5049F">
      <w:pPr>
        <w:pStyle w:val="Ttulo1"/>
        <w:jc w:val="center"/>
      </w:pPr>
      <w:bookmarkStart w:id="4" w:name="_Toc274493504"/>
      <w:bookmarkStart w:id="5" w:name="_Toc274574783"/>
      <w:r>
        <w:lastRenderedPageBreak/>
        <w:t>INDICE DE GR</w:t>
      </w:r>
      <w:r w:rsidR="00E5049F">
        <w:t>ÁFICOS</w:t>
      </w:r>
      <w:bookmarkEnd w:id="4"/>
      <w:bookmarkEnd w:id="5"/>
    </w:p>
    <w:p w14:paraId="2480187D" w14:textId="77777777" w:rsidR="00E5049F" w:rsidRPr="00C565E1" w:rsidRDefault="00C50AB2">
      <w:pPr>
        <w:pStyle w:val="Tabladeilustraciones"/>
        <w:tabs>
          <w:tab w:val="right" w:leader="dot" w:pos="8375"/>
        </w:tabs>
        <w:rPr>
          <w:caps w:val="0"/>
          <w:noProof/>
          <w:sz w:val="24"/>
          <w:szCs w:val="24"/>
          <w:lang w:val="es-CR" w:eastAsia="ja-JP"/>
        </w:rPr>
      </w:pPr>
      <w:r>
        <w:fldChar w:fldCharType="begin"/>
      </w:r>
      <w:r w:rsidR="00E5049F">
        <w:instrText xml:space="preserve"> TOC \c "Gráfico" </w:instrText>
      </w:r>
      <w:r>
        <w:fldChar w:fldCharType="separate"/>
      </w:r>
      <w:r w:rsidR="00E5049F">
        <w:rPr>
          <w:noProof/>
        </w:rPr>
        <w:t>Gráfico 1 Costo relativo de arreglar defectos de código</w:t>
      </w:r>
      <w:r w:rsidR="00E5049F">
        <w:rPr>
          <w:noProof/>
        </w:rPr>
        <w:tab/>
      </w:r>
      <w:r>
        <w:rPr>
          <w:noProof/>
        </w:rPr>
        <w:fldChar w:fldCharType="begin"/>
      </w:r>
      <w:r w:rsidR="00E5049F">
        <w:rPr>
          <w:noProof/>
        </w:rPr>
        <w:instrText xml:space="preserve"> PAGEREF _Toc274493369 \h </w:instrText>
      </w:r>
      <w:r>
        <w:rPr>
          <w:noProof/>
        </w:rPr>
      </w:r>
      <w:r>
        <w:rPr>
          <w:noProof/>
        </w:rPr>
        <w:fldChar w:fldCharType="separate"/>
      </w:r>
      <w:r w:rsidR="002A4FF3">
        <w:rPr>
          <w:noProof/>
        </w:rPr>
        <w:t>12</w:t>
      </w:r>
      <w:r>
        <w:rPr>
          <w:noProof/>
        </w:rPr>
        <w:fldChar w:fldCharType="end"/>
      </w:r>
    </w:p>
    <w:p w14:paraId="61383AE4" w14:textId="77777777" w:rsidR="00E5049F" w:rsidRDefault="00C50AB2" w:rsidP="00E5049F">
      <w:r>
        <w:fldChar w:fldCharType="end"/>
      </w:r>
    </w:p>
    <w:p w14:paraId="4538219B" w14:textId="77777777" w:rsidR="0089420A" w:rsidRDefault="0089420A" w:rsidP="00E5049F"/>
    <w:p w14:paraId="156E1CEA" w14:textId="77777777" w:rsidR="0089420A" w:rsidRDefault="0089420A" w:rsidP="00E5049F"/>
    <w:p w14:paraId="3C57FC2C" w14:textId="77777777" w:rsidR="0089420A" w:rsidRDefault="0089420A" w:rsidP="00E5049F"/>
    <w:p w14:paraId="1672028C" w14:textId="77777777" w:rsidR="0089420A" w:rsidRDefault="0089420A" w:rsidP="00E5049F"/>
    <w:p w14:paraId="2ED8712E" w14:textId="77777777" w:rsidR="0089420A" w:rsidRDefault="0089420A" w:rsidP="00E5049F"/>
    <w:p w14:paraId="407AADA7" w14:textId="77777777" w:rsidR="0089420A" w:rsidRDefault="0089420A" w:rsidP="00E5049F"/>
    <w:p w14:paraId="3D64C57F" w14:textId="77777777" w:rsidR="0089420A" w:rsidRDefault="0089420A" w:rsidP="00E5049F"/>
    <w:p w14:paraId="5DF96D34" w14:textId="77777777" w:rsidR="0089420A" w:rsidRDefault="0089420A" w:rsidP="00E5049F"/>
    <w:p w14:paraId="44DF5C73" w14:textId="77777777" w:rsidR="0089420A" w:rsidRDefault="0089420A" w:rsidP="00E5049F"/>
    <w:p w14:paraId="47EA8B95" w14:textId="77777777" w:rsidR="0089420A" w:rsidRDefault="0089420A" w:rsidP="00E5049F"/>
    <w:p w14:paraId="0BF9AAE0" w14:textId="77777777" w:rsidR="0089420A" w:rsidRDefault="0089420A" w:rsidP="00E5049F"/>
    <w:p w14:paraId="041CFB64" w14:textId="77777777" w:rsidR="0089420A" w:rsidRDefault="0089420A" w:rsidP="00E5049F"/>
    <w:p w14:paraId="66E4DEA7" w14:textId="77777777" w:rsidR="0089420A" w:rsidRDefault="0089420A" w:rsidP="00E5049F"/>
    <w:p w14:paraId="753E96C3" w14:textId="77777777" w:rsidR="0089420A" w:rsidRDefault="0089420A" w:rsidP="00E5049F"/>
    <w:p w14:paraId="7D2ABED5" w14:textId="77777777" w:rsidR="0089420A" w:rsidRDefault="0089420A" w:rsidP="00E5049F"/>
    <w:p w14:paraId="6BE7E54A" w14:textId="77777777" w:rsidR="0089420A" w:rsidRDefault="0089420A" w:rsidP="00E5049F"/>
    <w:p w14:paraId="3A544816" w14:textId="77777777" w:rsidR="0089420A" w:rsidRDefault="0089420A" w:rsidP="00E5049F"/>
    <w:p w14:paraId="4E5E45BD" w14:textId="77777777" w:rsidR="0089420A" w:rsidRDefault="0089420A" w:rsidP="00E5049F"/>
    <w:p w14:paraId="11A64405" w14:textId="77777777" w:rsidR="0089420A" w:rsidRDefault="0089420A" w:rsidP="00E5049F"/>
    <w:p w14:paraId="328C3DEC" w14:textId="77777777" w:rsidR="0089420A" w:rsidRDefault="0089420A" w:rsidP="0089420A">
      <w:pPr>
        <w:pStyle w:val="Ttulo1"/>
        <w:jc w:val="center"/>
      </w:pPr>
      <w:bookmarkStart w:id="6" w:name="_Toc274493505"/>
      <w:bookmarkStart w:id="7" w:name="_Toc274574784"/>
      <w:r>
        <w:lastRenderedPageBreak/>
        <w:t>INDICE DE FIGURAS</w:t>
      </w:r>
      <w:bookmarkEnd w:id="6"/>
      <w:bookmarkEnd w:id="7"/>
    </w:p>
    <w:p w14:paraId="493052DC" w14:textId="77777777" w:rsidR="0089420A" w:rsidRPr="00C565E1" w:rsidRDefault="00C50AB2">
      <w:pPr>
        <w:pStyle w:val="Tabladeilustraciones"/>
        <w:tabs>
          <w:tab w:val="right" w:leader="dot" w:pos="8375"/>
        </w:tabs>
        <w:rPr>
          <w:caps w:val="0"/>
          <w:noProof/>
          <w:sz w:val="24"/>
          <w:szCs w:val="24"/>
          <w:lang w:val="es-CR" w:eastAsia="ja-JP"/>
        </w:rPr>
      </w:pPr>
      <w:r>
        <w:fldChar w:fldCharType="begin"/>
      </w:r>
      <w:r w:rsidR="0089420A">
        <w:instrText xml:space="preserve"> TOC \c "Figura" </w:instrText>
      </w:r>
      <w:r>
        <w:fldChar w:fldCharType="separate"/>
      </w:r>
      <w:r w:rsidR="0089420A">
        <w:rPr>
          <w:noProof/>
        </w:rPr>
        <w:t>Figura 2 Compilando código fuente en módulos manejados.</w:t>
      </w:r>
      <w:r w:rsidR="0089420A">
        <w:rPr>
          <w:noProof/>
        </w:rPr>
        <w:tab/>
      </w:r>
      <w:r>
        <w:rPr>
          <w:noProof/>
        </w:rPr>
        <w:fldChar w:fldCharType="begin"/>
      </w:r>
      <w:r w:rsidR="0089420A">
        <w:rPr>
          <w:noProof/>
        </w:rPr>
        <w:instrText xml:space="preserve"> PAGEREF _Toc274493472 \h </w:instrText>
      </w:r>
      <w:r>
        <w:rPr>
          <w:noProof/>
        </w:rPr>
      </w:r>
      <w:r>
        <w:rPr>
          <w:noProof/>
        </w:rPr>
        <w:fldChar w:fldCharType="separate"/>
      </w:r>
      <w:r w:rsidR="002A4FF3">
        <w:rPr>
          <w:noProof/>
        </w:rPr>
        <w:t>30</w:t>
      </w:r>
      <w:r>
        <w:rPr>
          <w:noProof/>
        </w:rPr>
        <w:fldChar w:fldCharType="end"/>
      </w:r>
    </w:p>
    <w:p w14:paraId="5DE7B0BD" w14:textId="77777777" w:rsidR="0089420A" w:rsidRPr="00C565E1" w:rsidRDefault="0089420A">
      <w:pPr>
        <w:pStyle w:val="Tabladeilustraciones"/>
        <w:tabs>
          <w:tab w:val="right" w:leader="dot" w:pos="8375"/>
        </w:tabs>
        <w:rPr>
          <w:caps w:val="0"/>
          <w:noProof/>
          <w:sz w:val="24"/>
          <w:szCs w:val="24"/>
          <w:lang w:val="es-CR" w:eastAsia="ja-JP"/>
        </w:rPr>
      </w:pPr>
      <w:r>
        <w:rPr>
          <w:noProof/>
        </w:rPr>
        <w:t>Figura 3 Proceso de compilación en un ambiente administrado</w:t>
      </w:r>
      <w:r>
        <w:rPr>
          <w:noProof/>
        </w:rPr>
        <w:tab/>
      </w:r>
      <w:r w:rsidR="00C50AB2">
        <w:rPr>
          <w:noProof/>
        </w:rPr>
        <w:fldChar w:fldCharType="begin"/>
      </w:r>
      <w:r>
        <w:rPr>
          <w:noProof/>
        </w:rPr>
        <w:instrText xml:space="preserve"> PAGEREF _Toc274493473 \h </w:instrText>
      </w:r>
      <w:r w:rsidR="00C50AB2">
        <w:rPr>
          <w:noProof/>
        </w:rPr>
      </w:r>
      <w:r w:rsidR="00C50AB2">
        <w:rPr>
          <w:noProof/>
        </w:rPr>
        <w:fldChar w:fldCharType="separate"/>
      </w:r>
      <w:r w:rsidR="002A4FF3">
        <w:rPr>
          <w:noProof/>
        </w:rPr>
        <w:t>31</w:t>
      </w:r>
      <w:r w:rsidR="00C50AB2">
        <w:rPr>
          <w:noProof/>
        </w:rPr>
        <w:fldChar w:fldCharType="end"/>
      </w:r>
    </w:p>
    <w:p w14:paraId="1C74354E" w14:textId="77777777" w:rsidR="0089420A" w:rsidRPr="00C565E1" w:rsidRDefault="0089420A">
      <w:pPr>
        <w:pStyle w:val="Tabladeilustraciones"/>
        <w:tabs>
          <w:tab w:val="right" w:leader="dot" w:pos="8375"/>
        </w:tabs>
        <w:rPr>
          <w:caps w:val="0"/>
          <w:noProof/>
          <w:sz w:val="24"/>
          <w:szCs w:val="24"/>
          <w:lang w:val="es-CR" w:eastAsia="ja-JP"/>
        </w:rPr>
      </w:pPr>
      <w:r>
        <w:rPr>
          <w:noProof/>
        </w:rPr>
        <w:t>Figura 4 Elementos de la plataforma Roslyn</w:t>
      </w:r>
      <w:r>
        <w:rPr>
          <w:noProof/>
        </w:rPr>
        <w:tab/>
      </w:r>
      <w:r w:rsidR="00C50AB2">
        <w:rPr>
          <w:noProof/>
        </w:rPr>
        <w:fldChar w:fldCharType="begin"/>
      </w:r>
      <w:r>
        <w:rPr>
          <w:noProof/>
        </w:rPr>
        <w:instrText xml:space="preserve"> PAGEREF _Toc274493474 \h </w:instrText>
      </w:r>
      <w:r w:rsidR="00C50AB2">
        <w:rPr>
          <w:noProof/>
        </w:rPr>
      </w:r>
      <w:r w:rsidR="00C50AB2">
        <w:rPr>
          <w:noProof/>
        </w:rPr>
        <w:fldChar w:fldCharType="separate"/>
      </w:r>
      <w:r w:rsidR="002A4FF3">
        <w:rPr>
          <w:noProof/>
        </w:rPr>
        <w:t>34</w:t>
      </w:r>
      <w:r w:rsidR="00C50AB2">
        <w:rPr>
          <w:noProof/>
        </w:rPr>
        <w:fldChar w:fldCharType="end"/>
      </w:r>
    </w:p>
    <w:p w14:paraId="312DA15E" w14:textId="77777777" w:rsidR="0089420A" w:rsidRPr="00C565E1" w:rsidRDefault="0089420A">
      <w:pPr>
        <w:pStyle w:val="Tabladeilustraciones"/>
        <w:tabs>
          <w:tab w:val="right" w:leader="dot" w:pos="8375"/>
        </w:tabs>
        <w:rPr>
          <w:caps w:val="0"/>
          <w:noProof/>
          <w:sz w:val="24"/>
          <w:szCs w:val="24"/>
          <w:lang w:val="es-CR" w:eastAsia="ja-JP"/>
        </w:rPr>
      </w:pPr>
      <w:r>
        <w:rPr>
          <w:noProof/>
        </w:rPr>
        <w:t>Figura 5 Tres pilares del desarrollo de software seguro.</w:t>
      </w:r>
      <w:r>
        <w:rPr>
          <w:noProof/>
        </w:rPr>
        <w:tab/>
      </w:r>
      <w:r w:rsidR="00C50AB2">
        <w:rPr>
          <w:noProof/>
        </w:rPr>
        <w:fldChar w:fldCharType="begin"/>
      </w:r>
      <w:r>
        <w:rPr>
          <w:noProof/>
        </w:rPr>
        <w:instrText xml:space="preserve"> PAGEREF _Toc274493475 \h </w:instrText>
      </w:r>
      <w:r w:rsidR="00C50AB2">
        <w:rPr>
          <w:noProof/>
        </w:rPr>
      </w:r>
      <w:r w:rsidR="00C50AB2">
        <w:rPr>
          <w:noProof/>
        </w:rPr>
        <w:fldChar w:fldCharType="separate"/>
      </w:r>
      <w:r w:rsidR="002A4FF3">
        <w:rPr>
          <w:noProof/>
        </w:rPr>
        <w:t>36</w:t>
      </w:r>
      <w:r w:rsidR="00C50AB2">
        <w:rPr>
          <w:noProof/>
        </w:rPr>
        <w:fldChar w:fldCharType="end"/>
      </w:r>
    </w:p>
    <w:p w14:paraId="3E94572F" w14:textId="77777777" w:rsidR="0089420A" w:rsidRPr="00C565E1" w:rsidRDefault="0089420A">
      <w:pPr>
        <w:pStyle w:val="Tabladeilustraciones"/>
        <w:tabs>
          <w:tab w:val="right" w:leader="dot" w:pos="8375"/>
        </w:tabs>
        <w:rPr>
          <w:caps w:val="0"/>
          <w:noProof/>
          <w:sz w:val="24"/>
          <w:szCs w:val="24"/>
          <w:lang w:val="es-CR" w:eastAsia="ja-JP"/>
        </w:rPr>
      </w:pPr>
      <w:r>
        <w:rPr>
          <w:noProof/>
        </w:rPr>
        <w:t>Figura 6 Organigrama Security Innovation</w:t>
      </w:r>
      <w:r>
        <w:rPr>
          <w:noProof/>
        </w:rPr>
        <w:tab/>
      </w:r>
      <w:r w:rsidR="00C50AB2">
        <w:rPr>
          <w:noProof/>
        </w:rPr>
        <w:fldChar w:fldCharType="begin"/>
      </w:r>
      <w:r>
        <w:rPr>
          <w:noProof/>
        </w:rPr>
        <w:instrText xml:space="preserve"> PAGEREF _Toc274493476 \h </w:instrText>
      </w:r>
      <w:r w:rsidR="00C50AB2">
        <w:rPr>
          <w:noProof/>
        </w:rPr>
      </w:r>
      <w:r w:rsidR="00C50AB2">
        <w:rPr>
          <w:noProof/>
        </w:rPr>
        <w:fldChar w:fldCharType="separate"/>
      </w:r>
      <w:r w:rsidR="002A4FF3">
        <w:rPr>
          <w:noProof/>
        </w:rPr>
        <w:t>38</w:t>
      </w:r>
      <w:r w:rsidR="00C50AB2">
        <w:rPr>
          <w:noProof/>
        </w:rPr>
        <w:fldChar w:fldCharType="end"/>
      </w:r>
    </w:p>
    <w:p w14:paraId="5BE17D37" w14:textId="77777777" w:rsidR="0089420A" w:rsidRPr="00C565E1" w:rsidRDefault="0089420A">
      <w:pPr>
        <w:pStyle w:val="Tabladeilustraciones"/>
        <w:tabs>
          <w:tab w:val="right" w:leader="dot" w:pos="8375"/>
        </w:tabs>
        <w:rPr>
          <w:caps w:val="0"/>
          <w:noProof/>
          <w:sz w:val="24"/>
          <w:szCs w:val="24"/>
          <w:lang w:val="es-CR" w:eastAsia="ja-JP"/>
        </w:rPr>
      </w:pPr>
      <w:r>
        <w:rPr>
          <w:noProof/>
        </w:rPr>
        <w:t>Figura 7 Listado de defectos o asuntos creados para la plataforma Roslyn</w:t>
      </w:r>
      <w:r>
        <w:rPr>
          <w:noProof/>
        </w:rPr>
        <w:tab/>
      </w:r>
      <w:r w:rsidR="00C50AB2">
        <w:rPr>
          <w:noProof/>
        </w:rPr>
        <w:fldChar w:fldCharType="begin"/>
      </w:r>
      <w:r>
        <w:rPr>
          <w:noProof/>
        </w:rPr>
        <w:instrText xml:space="preserve"> PAGEREF _Toc274493477 \h </w:instrText>
      </w:r>
      <w:r w:rsidR="00C50AB2">
        <w:rPr>
          <w:noProof/>
        </w:rPr>
      </w:r>
      <w:r w:rsidR="00C50AB2">
        <w:rPr>
          <w:noProof/>
        </w:rPr>
        <w:fldChar w:fldCharType="separate"/>
      </w:r>
      <w:r w:rsidR="002A4FF3">
        <w:rPr>
          <w:noProof/>
        </w:rPr>
        <w:t>55</w:t>
      </w:r>
      <w:r w:rsidR="00C50AB2">
        <w:rPr>
          <w:noProof/>
        </w:rPr>
        <w:fldChar w:fldCharType="end"/>
      </w:r>
    </w:p>
    <w:p w14:paraId="748D8A55" w14:textId="77777777" w:rsidR="0089420A" w:rsidRPr="00C565E1" w:rsidRDefault="0089420A">
      <w:pPr>
        <w:pStyle w:val="Tabladeilustraciones"/>
        <w:tabs>
          <w:tab w:val="right" w:leader="dot" w:pos="8375"/>
        </w:tabs>
        <w:rPr>
          <w:caps w:val="0"/>
          <w:noProof/>
          <w:sz w:val="24"/>
          <w:szCs w:val="24"/>
          <w:lang w:val="es-CR" w:eastAsia="ja-JP"/>
        </w:rPr>
      </w:pPr>
      <w:r>
        <w:rPr>
          <w:noProof/>
        </w:rPr>
        <w:t>Figura 8 Licencia Apache 2.0 de la plataforma de compilación Roslyn.</w:t>
      </w:r>
      <w:r>
        <w:rPr>
          <w:noProof/>
        </w:rPr>
        <w:tab/>
      </w:r>
      <w:r w:rsidR="00C50AB2">
        <w:rPr>
          <w:noProof/>
        </w:rPr>
        <w:fldChar w:fldCharType="begin"/>
      </w:r>
      <w:r>
        <w:rPr>
          <w:noProof/>
        </w:rPr>
        <w:instrText xml:space="preserve"> PAGEREF _Toc274493478 \h </w:instrText>
      </w:r>
      <w:r w:rsidR="00C50AB2">
        <w:rPr>
          <w:noProof/>
        </w:rPr>
      </w:r>
      <w:r w:rsidR="00C50AB2">
        <w:rPr>
          <w:noProof/>
        </w:rPr>
        <w:fldChar w:fldCharType="separate"/>
      </w:r>
      <w:r w:rsidR="002A4FF3">
        <w:rPr>
          <w:noProof/>
        </w:rPr>
        <w:t>56</w:t>
      </w:r>
      <w:r w:rsidR="00C50AB2">
        <w:rPr>
          <w:noProof/>
        </w:rPr>
        <w:fldChar w:fldCharType="end"/>
      </w:r>
    </w:p>
    <w:p w14:paraId="7500D989" w14:textId="77777777" w:rsidR="0089420A" w:rsidRPr="00C565E1" w:rsidRDefault="0089420A">
      <w:pPr>
        <w:pStyle w:val="Tabladeilustraciones"/>
        <w:tabs>
          <w:tab w:val="right" w:leader="dot" w:pos="8375"/>
        </w:tabs>
        <w:rPr>
          <w:caps w:val="0"/>
          <w:noProof/>
          <w:sz w:val="24"/>
          <w:szCs w:val="24"/>
          <w:lang w:val="es-CR" w:eastAsia="ja-JP"/>
        </w:rPr>
      </w:pPr>
      <w:r>
        <w:rPr>
          <w:noProof/>
        </w:rPr>
        <w:t>Figura 9 Modelo en cascada (Waterfall)</w:t>
      </w:r>
      <w:r>
        <w:rPr>
          <w:noProof/>
        </w:rPr>
        <w:tab/>
      </w:r>
      <w:r w:rsidR="00C50AB2">
        <w:rPr>
          <w:noProof/>
        </w:rPr>
        <w:fldChar w:fldCharType="begin"/>
      </w:r>
      <w:r>
        <w:rPr>
          <w:noProof/>
        </w:rPr>
        <w:instrText xml:space="preserve"> PAGEREF _Toc274493479 \h </w:instrText>
      </w:r>
      <w:r w:rsidR="00C50AB2">
        <w:rPr>
          <w:noProof/>
        </w:rPr>
      </w:r>
      <w:r w:rsidR="00C50AB2">
        <w:rPr>
          <w:noProof/>
        </w:rPr>
        <w:fldChar w:fldCharType="separate"/>
      </w:r>
      <w:r w:rsidR="002A4FF3">
        <w:rPr>
          <w:noProof/>
        </w:rPr>
        <w:t>63</w:t>
      </w:r>
      <w:r w:rsidR="00C50AB2">
        <w:rPr>
          <w:noProof/>
        </w:rPr>
        <w:fldChar w:fldCharType="end"/>
      </w:r>
    </w:p>
    <w:p w14:paraId="3CA643F2" w14:textId="77777777" w:rsidR="0089420A" w:rsidRPr="00C565E1" w:rsidRDefault="0089420A">
      <w:pPr>
        <w:pStyle w:val="Tabladeilustraciones"/>
        <w:tabs>
          <w:tab w:val="right" w:leader="dot" w:pos="8375"/>
        </w:tabs>
        <w:rPr>
          <w:caps w:val="0"/>
          <w:noProof/>
          <w:sz w:val="24"/>
          <w:szCs w:val="24"/>
          <w:lang w:val="es-CR" w:eastAsia="ja-JP"/>
        </w:rPr>
      </w:pPr>
      <w:r>
        <w:rPr>
          <w:noProof/>
        </w:rPr>
        <w:t>Figura 10 Ingeniería de software orientada a la reutilización</w:t>
      </w:r>
      <w:r>
        <w:rPr>
          <w:noProof/>
        </w:rPr>
        <w:tab/>
      </w:r>
      <w:r w:rsidR="00C50AB2">
        <w:rPr>
          <w:noProof/>
        </w:rPr>
        <w:fldChar w:fldCharType="begin"/>
      </w:r>
      <w:r>
        <w:rPr>
          <w:noProof/>
        </w:rPr>
        <w:instrText xml:space="preserve"> PAGEREF _Toc274493480 \h </w:instrText>
      </w:r>
      <w:r w:rsidR="00C50AB2">
        <w:rPr>
          <w:noProof/>
        </w:rPr>
      </w:r>
      <w:r w:rsidR="00C50AB2">
        <w:rPr>
          <w:noProof/>
        </w:rPr>
        <w:fldChar w:fldCharType="separate"/>
      </w:r>
      <w:r w:rsidR="002A4FF3">
        <w:rPr>
          <w:noProof/>
        </w:rPr>
        <w:t>65</w:t>
      </w:r>
      <w:r w:rsidR="00C50AB2">
        <w:rPr>
          <w:noProof/>
        </w:rPr>
        <w:fldChar w:fldCharType="end"/>
      </w:r>
    </w:p>
    <w:p w14:paraId="51897966" w14:textId="77777777" w:rsidR="0089420A" w:rsidRPr="00C565E1" w:rsidRDefault="0089420A">
      <w:pPr>
        <w:pStyle w:val="Tabladeilustraciones"/>
        <w:tabs>
          <w:tab w:val="right" w:leader="dot" w:pos="8375"/>
        </w:tabs>
        <w:rPr>
          <w:caps w:val="0"/>
          <w:noProof/>
          <w:sz w:val="24"/>
          <w:szCs w:val="24"/>
          <w:lang w:val="es-CR" w:eastAsia="ja-JP"/>
        </w:rPr>
      </w:pPr>
      <w:r>
        <w:rPr>
          <w:noProof/>
        </w:rPr>
        <w:t>Figura 11 Extensiones disponibles para Firefox</w:t>
      </w:r>
      <w:r>
        <w:rPr>
          <w:noProof/>
        </w:rPr>
        <w:tab/>
      </w:r>
      <w:r w:rsidR="00C50AB2">
        <w:rPr>
          <w:noProof/>
        </w:rPr>
        <w:fldChar w:fldCharType="begin"/>
      </w:r>
      <w:r>
        <w:rPr>
          <w:noProof/>
        </w:rPr>
        <w:instrText xml:space="preserve"> PAGEREF _Toc274493481 \h </w:instrText>
      </w:r>
      <w:r w:rsidR="00C50AB2">
        <w:rPr>
          <w:noProof/>
        </w:rPr>
      </w:r>
      <w:r w:rsidR="00C50AB2">
        <w:rPr>
          <w:noProof/>
        </w:rPr>
        <w:fldChar w:fldCharType="separate"/>
      </w:r>
      <w:r w:rsidR="002A4FF3">
        <w:rPr>
          <w:noProof/>
        </w:rPr>
        <w:t>66</w:t>
      </w:r>
      <w:r w:rsidR="00C50AB2">
        <w:rPr>
          <w:noProof/>
        </w:rPr>
        <w:fldChar w:fldCharType="end"/>
      </w:r>
    </w:p>
    <w:p w14:paraId="220319C5" w14:textId="77777777" w:rsidR="0089420A" w:rsidRPr="00C565E1" w:rsidRDefault="0089420A">
      <w:pPr>
        <w:pStyle w:val="Tabladeilustraciones"/>
        <w:tabs>
          <w:tab w:val="right" w:leader="dot" w:pos="8375"/>
        </w:tabs>
        <w:rPr>
          <w:caps w:val="0"/>
          <w:noProof/>
          <w:sz w:val="24"/>
          <w:szCs w:val="24"/>
          <w:lang w:val="es-CR" w:eastAsia="ja-JP"/>
        </w:rPr>
      </w:pPr>
      <w:r>
        <w:rPr>
          <w:noProof/>
        </w:rPr>
        <w:t>Figura 12 Ejemplo de Hardware</w:t>
      </w:r>
      <w:r>
        <w:rPr>
          <w:noProof/>
        </w:rPr>
        <w:tab/>
      </w:r>
      <w:r w:rsidR="00C50AB2">
        <w:rPr>
          <w:noProof/>
        </w:rPr>
        <w:fldChar w:fldCharType="begin"/>
      </w:r>
      <w:r>
        <w:rPr>
          <w:noProof/>
        </w:rPr>
        <w:instrText xml:space="preserve"> PAGEREF _Toc274493482 \h </w:instrText>
      </w:r>
      <w:r w:rsidR="00C50AB2">
        <w:rPr>
          <w:noProof/>
        </w:rPr>
      </w:r>
      <w:r w:rsidR="00C50AB2">
        <w:rPr>
          <w:noProof/>
        </w:rPr>
        <w:fldChar w:fldCharType="separate"/>
      </w:r>
      <w:r w:rsidR="002A4FF3">
        <w:rPr>
          <w:noProof/>
        </w:rPr>
        <w:t>69</w:t>
      </w:r>
      <w:r w:rsidR="00C50AB2">
        <w:rPr>
          <w:noProof/>
        </w:rPr>
        <w:fldChar w:fldCharType="end"/>
      </w:r>
    </w:p>
    <w:p w14:paraId="6C005AA1" w14:textId="77777777" w:rsidR="0089420A" w:rsidRPr="00C565E1" w:rsidRDefault="0089420A">
      <w:pPr>
        <w:pStyle w:val="Tabladeilustraciones"/>
        <w:tabs>
          <w:tab w:val="right" w:leader="dot" w:pos="8375"/>
        </w:tabs>
        <w:rPr>
          <w:caps w:val="0"/>
          <w:noProof/>
          <w:sz w:val="24"/>
          <w:szCs w:val="24"/>
          <w:lang w:val="es-CR" w:eastAsia="ja-JP"/>
        </w:rPr>
      </w:pPr>
      <w:r>
        <w:rPr>
          <w:noProof/>
        </w:rPr>
        <w:t>Figura 13 Computadora Ordinaria</w:t>
      </w:r>
      <w:r>
        <w:rPr>
          <w:noProof/>
        </w:rPr>
        <w:tab/>
      </w:r>
      <w:r w:rsidR="00C50AB2">
        <w:rPr>
          <w:noProof/>
        </w:rPr>
        <w:fldChar w:fldCharType="begin"/>
      </w:r>
      <w:r>
        <w:rPr>
          <w:noProof/>
        </w:rPr>
        <w:instrText xml:space="preserve"> PAGEREF _Toc274493483 \h </w:instrText>
      </w:r>
      <w:r w:rsidR="00C50AB2">
        <w:rPr>
          <w:noProof/>
        </w:rPr>
      </w:r>
      <w:r w:rsidR="00C50AB2">
        <w:rPr>
          <w:noProof/>
        </w:rPr>
        <w:fldChar w:fldCharType="separate"/>
      </w:r>
      <w:r w:rsidR="002A4FF3">
        <w:rPr>
          <w:noProof/>
        </w:rPr>
        <w:t>70</w:t>
      </w:r>
      <w:r w:rsidR="00C50AB2">
        <w:rPr>
          <w:noProof/>
        </w:rPr>
        <w:fldChar w:fldCharType="end"/>
      </w:r>
    </w:p>
    <w:p w14:paraId="64A1B7F0" w14:textId="77777777" w:rsidR="0089420A" w:rsidRPr="00C565E1" w:rsidRDefault="0089420A">
      <w:pPr>
        <w:pStyle w:val="Tabladeilustraciones"/>
        <w:tabs>
          <w:tab w:val="right" w:leader="dot" w:pos="8375"/>
        </w:tabs>
        <w:rPr>
          <w:caps w:val="0"/>
          <w:noProof/>
          <w:sz w:val="24"/>
          <w:szCs w:val="24"/>
          <w:lang w:val="es-CR" w:eastAsia="ja-JP"/>
        </w:rPr>
      </w:pPr>
      <w:r>
        <w:rPr>
          <w:noProof/>
        </w:rPr>
        <w:t>Figura 14 Flujo de trabajo de IBM AppScan</w:t>
      </w:r>
      <w:r>
        <w:rPr>
          <w:noProof/>
        </w:rPr>
        <w:tab/>
      </w:r>
      <w:r w:rsidR="00C50AB2">
        <w:rPr>
          <w:noProof/>
        </w:rPr>
        <w:fldChar w:fldCharType="begin"/>
      </w:r>
      <w:r>
        <w:rPr>
          <w:noProof/>
        </w:rPr>
        <w:instrText xml:space="preserve"> PAGEREF _Toc274493484 \h </w:instrText>
      </w:r>
      <w:r w:rsidR="00C50AB2">
        <w:rPr>
          <w:noProof/>
        </w:rPr>
      </w:r>
      <w:r w:rsidR="00C50AB2">
        <w:rPr>
          <w:noProof/>
        </w:rPr>
        <w:fldChar w:fldCharType="separate"/>
      </w:r>
      <w:r w:rsidR="002A4FF3">
        <w:rPr>
          <w:noProof/>
        </w:rPr>
        <w:t>79</w:t>
      </w:r>
      <w:r w:rsidR="00C50AB2">
        <w:rPr>
          <w:noProof/>
        </w:rPr>
        <w:fldChar w:fldCharType="end"/>
      </w:r>
    </w:p>
    <w:p w14:paraId="2B1A704B" w14:textId="77777777" w:rsidR="0089420A" w:rsidRPr="00C565E1" w:rsidRDefault="0089420A">
      <w:pPr>
        <w:pStyle w:val="Tabladeilustraciones"/>
        <w:tabs>
          <w:tab w:val="right" w:leader="dot" w:pos="8375"/>
        </w:tabs>
        <w:rPr>
          <w:caps w:val="0"/>
          <w:noProof/>
          <w:sz w:val="24"/>
          <w:szCs w:val="24"/>
          <w:lang w:val="es-CR" w:eastAsia="ja-JP"/>
        </w:rPr>
      </w:pPr>
      <w:r>
        <w:rPr>
          <w:noProof/>
        </w:rPr>
        <w:t>Figura 15 Checkmarx en el ciclo de vida del desarrollo del software.</w:t>
      </w:r>
      <w:r>
        <w:rPr>
          <w:noProof/>
        </w:rPr>
        <w:tab/>
      </w:r>
      <w:r w:rsidR="00C50AB2">
        <w:rPr>
          <w:noProof/>
        </w:rPr>
        <w:fldChar w:fldCharType="begin"/>
      </w:r>
      <w:r>
        <w:rPr>
          <w:noProof/>
        </w:rPr>
        <w:instrText xml:space="preserve"> PAGEREF _Toc274493485 \h </w:instrText>
      </w:r>
      <w:r w:rsidR="00C50AB2">
        <w:rPr>
          <w:noProof/>
        </w:rPr>
      </w:r>
      <w:r w:rsidR="00C50AB2">
        <w:rPr>
          <w:noProof/>
        </w:rPr>
        <w:fldChar w:fldCharType="separate"/>
      </w:r>
      <w:r w:rsidR="002A4FF3">
        <w:rPr>
          <w:noProof/>
        </w:rPr>
        <w:t>80</w:t>
      </w:r>
      <w:r w:rsidR="00C50AB2">
        <w:rPr>
          <w:noProof/>
        </w:rPr>
        <w:fldChar w:fldCharType="end"/>
      </w:r>
    </w:p>
    <w:p w14:paraId="3052BB9F" w14:textId="77777777" w:rsidR="0089420A" w:rsidRPr="00C565E1" w:rsidRDefault="0089420A">
      <w:pPr>
        <w:pStyle w:val="Tabladeilustraciones"/>
        <w:tabs>
          <w:tab w:val="right" w:leader="dot" w:pos="8375"/>
        </w:tabs>
        <w:rPr>
          <w:caps w:val="0"/>
          <w:noProof/>
          <w:sz w:val="24"/>
          <w:szCs w:val="24"/>
          <w:lang w:val="es-CR" w:eastAsia="ja-JP"/>
        </w:rPr>
      </w:pPr>
      <w:r>
        <w:rPr>
          <w:noProof/>
        </w:rPr>
        <w:t>Figura 16 Arquitectura de Microsoft .NET 4.5</w:t>
      </w:r>
      <w:r>
        <w:rPr>
          <w:noProof/>
        </w:rPr>
        <w:tab/>
      </w:r>
      <w:r w:rsidR="00C50AB2">
        <w:rPr>
          <w:noProof/>
        </w:rPr>
        <w:fldChar w:fldCharType="begin"/>
      </w:r>
      <w:r>
        <w:rPr>
          <w:noProof/>
        </w:rPr>
        <w:instrText xml:space="preserve"> PAGEREF _Toc274493486 \h </w:instrText>
      </w:r>
      <w:r w:rsidR="00C50AB2">
        <w:rPr>
          <w:noProof/>
        </w:rPr>
      </w:r>
      <w:r w:rsidR="00C50AB2">
        <w:rPr>
          <w:noProof/>
        </w:rPr>
        <w:fldChar w:fldCharType="separate"/>
      </w:r>
      <w:r w:rsidR="002A4FF3">
        <w:rPr>
          <w:noProof/>
        </w:rPr>
        <w:t>87</w:t>
      </w:r>
      <w:r w:rsidR="00C50AB2">
        <w:rPr>
          <w:noProof/>
        </w:rPr>
        <w:fldChar w:fldCharType="end"/>
      </w:r>
    </w:p>
    <w:p w14:paraId="70F49C73" w14:textId="77777777" w:rsidR="0089420A" w:rsidRPr="00C565E1" w:rsidRDefault="0089420A">
      <w:pPr>
        <w:pStyle w:val="Tabladeilustraciones"/>
        <w:tabs>
          <w:tab w:val="right" w:leader="dot" w:pos="8375"/>
        </w:tabs>
        <w:rPr>
          <w:caps w:val="0"/>
          <w:noProof/>
          <w:sz w:val="24"/>
          <w:szCs w:val="24"/>
          <w:lang w:val="es-CR" w:eastAsia="ja-JP"/>
        </w:rPr>
      </w:pPr>
      <w:r>
        <w:rPr>
          <w:noProof/>
        </w:rPr>
        <w:t>Figura 17 Versiones de Eclipse durante los últimos años</w:t>
      </w:r>
      <w:r>
        <w:rPr>
          <w:noProof/>
        </w:rPr>
        <w:tab/>
      </w:r>
      <w:r w:rsidR="00C50AB2">
        <w:rPr>
          <w:noProof/>
        </w:rPr>
        <w:fldChar w:fldCharType="begin"/>
      </w:r>
      <w:r>
        <w:rPr>
          <w:noProof/>
        </w:rPr>
        <w:instrText xml:space="preserve"> PAGEREF _Toc274493487 \h </w:instrText>
      </w:r>
      <w:r w:rsidR="00C50AB2">
        <w:rPr>
          <w:noProof/>
        </w:rPr>
      </w:r>
      <w:r w:rsidR="00C50AB2">
        <w:rPr>
          <w:noProof/>
        </w:rPr>
        <w:fldChar w:fldCharType="separate"/>
      </w:r>
      <w:r w:rsidR="002A4FF3">
        <w:rPr>
          <w:noProof/>
        </w:rPr>
        <w:t>89</w:t>
      </w:r>
      <w:r w:rsidR="00C50AB2">
        <w:rPr>
          <w:noProof/>
        </w:rPr>
        <w:fldChar w:fldCharType="end"/>
      </w:r>
    </w:p>
    <w:p w14:paraId="7322D1DF" w14:textId="77777777" w:rsidR="0089420A" w:rsidRDefault="00C50AB2" w:rsidP="0089420A">
      <w:r>
        <w:fldChar w:fldCharType="end"/>
      </w:r>
    </w:p>
    <w:p w14:paraId="19DA6002" w14:textId="77777777" w:rsidR="0089420A" w:rsidRDefault="0089420A" w:rsidP="0089420A"/>
    <w:p w14:paraId="69A1FA46" w14:textId="77777777" w:rsidR="0089420A" w:rsidRDefault="0089420A" w:rsidP="00EF58EE"/>
    <w:p w14:paraId="060B4F90" w14:textId="77777777" w:rsidR="0089420A" w:rsidRDefault="0089420A" w:rsidP="0026239D"/>
    <w:p w14:paraId="7AF7EBA6" w14:textId="77777777" w:rsidR="0089420A" w:rsidRDefault="0089420A" w:rsidP="007A123C"/>
    <w:p w14:paraId="1418432E" w14:textId="77777777" w:rsidR="0089420A" w:rsidRDefault="0089420A" w:rsidP="0089420A">
      <w:pPr>
        <w:rPr>
          <w:lang w:eastAsia="es-CR"/>
        </w:rPr>
      </w:pPr>
    </w:p>
    <w:p w14:paraId="01D60991" w14:textId="77777777" w:rsidR="0089420A" w:rsidRDefault="0089420A" w:rsidP="0089420A">
      <w:pPr>
        <w:rPr>
          <w:lang w:eastAsia="es-CR"/>
        </w:rPr>
      </w:pPr>
    </w:p>
    <w:p w14:paraId="0B39A897"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3E056314" w14:textId="77777777" w:rsidR="00805E21" w:rsidRPr="00805E21" w:rsidRDefault="00805E21" w:rsidP="00805E21">
      <w:pPr>
        <w:spacing w:line="240" w:lineRule="auto"/>
        <w:jc w:val="center"/>
        <w:rPr>
          <w:rFonts w:eastAsia="Times New Roman" w:cs="Arial"/>
          <w:b/>
          <w:lang w:val="es-ES" w:eastAsia="es-CR"/>
        </w:rPr>
      </w:pPr>
    </w:p>
    <w:p w14:paraId="6FB6C5E7" w14:textId="77777777" w:rsidR="00805E21" w:rsidRPr="00805E21" w:rsidRDefault="00805E21" w:rsidP="00805E21">
      <w:pPr>
        <w:spacing w:line="240" w:lineRule="auto"/>
        <w:jc w:val="center"/>
        <w:rPr>
          <w:rFonts w:eastAsia="Times New Roman" w:cs="Arial"/>
          <w:b/>
          <w:lang w:val="es-ES" w:eastAsia="es-CR"/>
        </w:rPr>
      </w:pPr>
    </w:p>
    <w:p w14:paraId="51D3230E" w14:textId="77777777" w:rsidR="00805E21" w:rsidRPr="00805E21" w:rsidRDefault="00805E21" w:rsidP="00805E21">
      <w:pPr>
        <w:spacing w:line="240" w:lineRule="auto"/>
        <w:jc w:val="center"/>
        <w:rPr>
          <w:rFonts w:eastAsia="Times New Roman" w:cs="Arial"/>
          <w:b/>
          <w:lang w:val="es-ES" w:eastAsia="es-CR"/>
        </w:rPr>
      </w:pPr>
    </w:p>
    <w:p w14:paraId="2BF4BEE8" w14:textId="77777777" w:rsidR="00805E21" w:rsidRPr="00805E21" w:rsidRDefault="00805E21" w:rsidP="00805E21">
      <w:pPr>
        <w:spacing w:line="240" w:lineRule="auto"/>
        <w:jc w:val="center"/>
        <w:rPr>
          <w:rFonts w:eastAsia="Times New Roman" w:cs="Arial"/>
          <w:b/>
          <w:lang w:val="es-ES" w:eastAsia="es-CR"/>
        </w:rPr>
      </w:pPr>
    </w:p>
    <w:p w14:paraId="674C968E" w14:textId="77777777" w:rsidR="00805E21" w:rsidRPr="00805E21" w:rsidRDefault="00805E21" w:rsidP="00805E21">
      <w:pPr>
        <w:spacing w:line="240" w:lineRule="auto"/>
        <w:jc w:val="center"/>
        <w:rPr>
          <w:rFonts w:eastAsia="Times New Roman" w:cs="Arial"/>
          <w:b/>
          <w:lang w:val="es-ES" w:eastAsia="es-CR"/>
        </w:rPr>
      </w:pPr>
    </w:p>
    <w:p w14:paraId="0038C259"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1C846E02" w14:textId="77777777" w:rsidR="00805E21" w:rsidRPr="00805E21" w:rsidRDefault="00805E21" w:rsidP="00805E21">
      <w:pPr>
        <w:spacing w:line="240" w:lineRule="auto"/>
        <w:rPr>
          <w:rFonts w:eastAsia="Times New Roman" w:cs="Arial"/>
          <w:lang w:val="es-ES" w:eastAsia="es-CR"/>
        </w:rPr>
      </w:pPr>
    </w:p>
    <w:p w14:paraId="1F7CF382" w14:textId="77777777" w:rsidR="00805E21" w:rsidRPr="00805E21" w:rsidRDefault="00805E21" w:rsidP="00805E21">
      <w:pPr>
        <w:spacing w:line="240" w:lineRule="auto"/>
        <w:rPr>
          <w:rFonts w:eastAsia="Times New Roman" w:cs="Arial"/>
          <w:lang w:val="es-ES" w:eastAsia="es-CR"/>
        </w:rPr>
      </w:pPr>
    </w:p>
    <w:p w14:paraId="17968D9B" w14:textId="77777777" w:rsidR="00805E21" w:rsidRPr="00805E21" w:rsidRDefault="00805E21" w:rsidP="00805E21">
      <w:pPr>
        <w:spacing w:line="240" w:lineRule="auto"/>
        <w:rPr>
          <w:rFonts w:eastAsia="Times New Roman" w:cs="Arial"/>
          <w:lang w:val="es-ES" w:eastAsia="es-CR"/>
        </w:rPr>
      </w:pPr>
    </w:p>
    <w:p w14:paraId="05C342D0"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2EE6CE53"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14:paraId="678618CC"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1E72315D" w14:textId="77777777" w:rsidR="002B65B9" w:rsidRPr="00033B4C" w:rsidRDefault="002B65B9" w:rsidP="002B65B9">
      <w:pPr>
        <w:jc w:val="center"/>
        <w:rPr>
          <w:rFonts w:cs="Arial"/>
          <w:lang w:val="es-ES"/>
        </w:rPr>
      </w:pPr>
    </w:p>
    <w:p w14:paraId="1DDC7BCD" w14:textId="77777777" w:rsidR="002B65B9" w:rsidRDefault="002B65B9" w:rsidP="002B65B9">
      <w:pPr>
        <w:jc w:val="center"/>
        <w:rPr>
          <w:rFonts w:cs="Arial"/>
          <w:lang w:val="es-ES"/>
        </w:rPr>
      </w:pPr>
    </w:p>
    <w:p w14:paraId="2E863819" w14:textId="77777777" w:rsidR="002B65B9" w:rsidRDefault="002B65B9" w:rsidP="002B65B9">
      <w:pPr>
        <w:jc w:val="center"/>
        <w:rPr>
          <w:rFonts w:cs="Arial"/>
          <w:lang w:val="es-ES"/>
        </w:rPr>
      </w:pPr>
    </w:p>
    <w:p w14:paraId="6E22DBA4" w14:textId="77777777" w:rsidR="002B65B9" w:rsidRDefault="002B65B9" w:rsidP="002B65B9">
      <w:pPr>
        <w:jc w:val="center"/>
        <w:rPr>
          <w:rFonts w:cs="Arial"/>
          <w:lang w:val="es-ES"/>
        </w:rPr>
      </w:pPr>
    </w:p>
    <w:p w14:paraId="4A510422"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21187960" w14:textId="77777777" w:rsidR="002B65B9" w:rsidRPr="00033B4C" w:rsidRDefault="002B65B9" w:rsidP="002B65B9">
      <w:pPr>
        <w:ind w:firstLine="720"/>
        <w:jc w:val="center"/>
        <w:rPr>
          <w:rFonts w:cs="Arial"/>
          <w:lang w:val="es-ES"/>
        </w:rPr>
      </w:pPr>
      <w:r>
        <w:rPr>
          <w:rFonts w:cs="Arial"/>
          <w:lang w:val="es-ES"/>
        </w:rPr>
        <w:t>Lector</w:t>
      </w:r>
    </w:p>
    <w:p w14:paraId="42F5165E" w14:textId="77777777" w:rsidR="00805E21" w:rsidRPr="00805E21" w:rsidRDefault="00805E21" w:rsidP="00805E21">
      <w:pPr>
        <w:spacing w:line="240" w:lineRule="auto"/>
        <w:rPr>
          <w:rFonts w:eastAsia="Times New Roman" w:cs="Arial"/>
          <w:lang w:val="es-ES" w:eastAsia="es-CR"/>
        </w:rPr>
      </w:pPr>
    </w:p>
    <w:p w14:paraId="4F67DA5B" w14:textId="77777777" w:rsidR="009D6F64" w:rsidRDefault="009D6F64" w:rsidP="002B65B9">
      <w:pPr>
        <w:rPr>
          <w:lang w:val="es-ES" w:eastAsia="es-CR"/>
        </w:rPr>
      </w:pPr>
    </w:p>
    <w:p w14:paraId="5E30B677" w14:textId="77777777" w:rsidR="009D6F64" w:rsidRDefault="009D6F64" w:rsidP="002B65B9">
      <w:pPr>
        <w:spacing w:line="240" w:lineRule="auto"/>
        <w:jc w:val="left"/>
        <w:rPr>
          <w:rFonts w:eastAsia="Times New Roman" w:cs="Arial"/>
          <w:lang w:val="es-ES" w:eastAsia="es-CR"/>
        </w:rPr>
      </w:pPr>
    </w:p>
    <w:p w14:paraId="0DD4D22B" w14:textId="77777777" w:rsidR="009D6F64" w:rsidRPr="00805E21" w:rsidRDefault="009D6F64" w:rsidP="00805E21">
      <w:pPr>
        <w:spacing w:line="240" w:lineRule="auto"/>
        <w:jc w:val="center"/>
        <w:rPr>
          <w:rFonts w:eastAsia="Times New Roman" w:cs="Arial"/>
          <w:lang w:val="es-ES" w:eastAsia="es-CR"/>
        </w:rPr>
      </w:pPr>
    </w:p>
    <w:p w14:paraId="388F746B" w14:textId="77777777" w:rsidR="00805E21" w:rsidRDefault="00805E21" w:rsidP="00B41745">
      <w:pPr>
        <w:spacing w:line="240" w:lineRule="auto"/>
        <w:jc w:val="center"/>
        <w:rPr>
          <w:rFonts w:eastAsia="Times New Roman" w:cs="Arial"/>
          <w:sz w:val="20"/>
          <w:szCs w:val="20"/>
          <w:lang w:val="es-ES" w:eastAsia="es-CR"/>
        </w:rPr>
      </w:pPr>
    </w:p>
    <w:p w14:paraId="7271FA92" w14:textId="77777777" w:rsidR="008369C3" w:rsidRDefault="008369C3" w:rsidP="00B41745">
      <w:pPr>
        <w:spacing w:line="240" w:lineRule="auto"/>
        <w:jc w:val="center"/>
        <w:rPr>
          <w:rFonts w:eastAsia="Times New Roman" w:cs="Arial"/>
          <w:sz w:val="20"/>
          <w:szCs w:val="20"/>
          <w:lang w:val="es-ES" w:eastAsia="es-CR"/>
        </w:rPr>
      </w:pPr>
    </w:p>
    <w:p w14:paraId="19A69ABE" w14:textId="77777777" w:rsidR="00CF1DA5" w:rsidRDefault="00CF1DA5" w:rsidP="00B41745">
      <w:pPr>
        <w:spacing w:line="240" w:lineRule="auto"/>
        <w:jc w:val="center"/>
        <w:rPr>
          <w:rFonts w:eastAsia="Times New Roman" w:cs="Arial"/>
          <w:sz w:val="20"/>
          <w:szCs w:val="20"/>
          <w:lang w:val="es-ES" w:eastAsia="es-CR"/>
        </w:rPr>
      </w:pPr>
    </w:p>
    <w:p w14:paraId="278B2D7D" w14:textId="77777777" w:rsidR="00CF1DA5" w:rsidRDefault="00CF1DA5" w:rsidP="00B41745">
      <w:pPr>
        <w:spacing w:line="240" w:lineRule="auto"/>
        <w:jc w:val="center"/>
        <w:rPr>
          <w:rFonts w:eastAsia="Times New Roman" w:cs="Arial"/>
          <w:sz w:val="20"/>
          <w:szCs w:val="20"/>
          <w:lang w:val="es-ES" w:eastAsia="es-CR"/>
        </w:rPr>
      </w:pPr>
    </w:p>
    <w:p w14:paraId="215CCC4F" w14:textId="77777777" w:rsidR="009F4C97" w:rsidRDefault="009F4C97" w:rsidP="00B41745">
      <w:pPr>
        <w:spacing w:line="240" w:lineRule="auto"/>
        <w:jc w:val="center"/>
        <w:rPr>
          <w:rFonts w:eastAsia="Times New Roman" w:cs="Arial"/>
          <w:sz w:val="20"/>
          <w:szCs w:val="20"/>
          <w:lang w:val="es-ES" w:eastAsia="es-CR"/>
        </w:rPr>
      </w:pPr>
    </w:p>
    <w:p w14:paraId="0016B983" w14:textId="77777777" w:rsidR="009F4C97" w:rsidRDefault="009F4C97" w:rsidP="00B41745">
      <w:pPr>
        <w:spacing w:line="240" w:lineRule="auto"/>
        <w:jc w:val="center"/>
        <w:rPr>
          <w:rFonts w:eastAsia="Times New Roman" w:cs="Arial"/>
          <w:sz w:val="20"/>
          <w:szCs w:val="20"/>
          <w:lang w:val="es-ES" w:eastAsia="es-CR"/>
        </w:rPr>
      </w:pPr>
    </w:p>
    <w:p w14:paraId="02D77CA8" w14:textId="77777777" w:rsidR="009F4C97" w:rsidRDefault="009F4C97" w:rsidP="00B41745">
      <w:pPr>
        <w:spacing w:line="240" w:lineRule="auto"/>
        <w:jc w:val="center"/>
        <w:rPr>
          <w:rFonts w:eastAsia="Times New Roman" w:cs="Arial"/>
          <w:sz w:val="20"/>
          <w:szCs w:val="20"/>
          <w:lang w:val="es-ES" w:eastAsia="es-CR"/>
        </w:rPr>
      </w:pPr>
    </w:p>
    <w:p w14:paraId="1FD5F700" w14:textId="77777777" w:rsidR="0089420A" w:rsidRDefault="0089420A" w:rsidP="00B41745">
      <w:pPr>
        <w:spacing w:line="240" w:lineRule="auto"/>
        <w:jc w:val="center"/>
        <w:rPr>
          <w:rFonts w:eastAsia="Times New Roman" w:cs="Arial"/>
          <w:sz w:val="20"/>
          <w:szCs w:val="20"/>
          <w:lang w:val="es-ES" w:eastAsia="es-CR"/>
        </w:rPr>
      </w:pPr>
    </w:p>
    <w:p w14:paraId="6E718472" w14:textId="77777777" w:rsidR="0089420A" w:rsidRPr="00B41745" w:rsidRDefault="0089420A" w:rsidP="00B41745">
      <w:pPr>
        <w:spacing w:line="240" w:lineRule="auto"/>
        <w:jc w:val="center"/>
        <w:rPr>
          <w:rFonts w:eastAsia="Times New Roman" w:cs="Arial"/>
          <w:sz w:val="20"/>
          <w:szCs w:val="20"/>
          <w:lang w:val="es-ES" w:eastAsia="es-CR"/>
        </w:rPr>
      </w:pPr>
    </w:p>
    <w:p w14:paraId="13F3020D" w14:textId="77777777" w:rsidR="008369C3" w:rsidRPr="00B41745" w:rsidRDefault="008369C3" w:rsidP="008369C3">
      <w:pPr>
        <w:pStyle w:val="Ttulo1"/>
        <w:jc w:val="center"/>
        <w:rPr>
          <w:lang w:val="es-ES" w:eastAsia="es-ES"/>
        </w:rPr>
      </w:pPr>
      <w:bookmarkStart w:id="8" w:name="_Toc274493506"/>
      <w:bookmarkStart w:id="9" w:name="_Toc274574785"/>
      <w:bookmarkStart w:id="10" w:name="_Toc299199689"/>
      <w:r w:rsidRPr="00B41745">
        <w:lastRenderedPageBreak/>
        <w:t>CARTA DEL TUTOR</w:t>
      </w:r>
      <w:bookmarkEnd w:id="8"/>
      <w:bookmarkEnd w:id="9"/>
      <w:r>
        <w:t xml:space="preserve"> </w:t>
      </w:r>
    </w:p>
    <w:p w14:paraId="6CA27148" w14:textId="77777777"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14:paraId="2EE0B8B7" w14:textId="77777777" w:rsidR="008369C3" w:rsidRPr="00B41745" w:rsidRDefault="008369C3" w:rsidP="008369C3">
      <w:pPr>
        <w:spacing w:line="360" w:lineRule="auto"/>
        <w:jc w:val="left"/>
        <w:rPr>
          <w:rFonts w:eastAsia="Times New Roman" w:cs="Arial"/>
          <w:lang w:val="es-ES" w:eastAsia="es-ES"/>
        </w:rPr>
      </w:pPr>
    </w:p>
    <w:p w14:paraId="7E1B0B22" w14:textId="77777777" w:rsidR="008369C3" w:rsidRPr="00B41745" w:rsidRDefault="008369C3" w:rsidP="008369C3">
      <w:pPr>
        <w:spacing w:line="360" w:lineRule="auto"/>
        <w:jc w:val="left"/>
        <w:rPr>
          <w:rFonts w:eastAsia="Times New Roman" w:cs="Arial"/>
          <w:lang w:val="es-ES" w:eastAsia="es-ES"/>
        </w:rPr>
      </w:pPr>
    </w:p>
    <w:p w14:paraId="6E87229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51460165"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05B06F1D"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CA362D5" w14:textId="77777777" w:rsidR="008369C3" w:rsidRPr="00B41745" w:rsidRDefault="008369C3" w:rsidP="008369C3">
      <w:pPr>
        <w:spacing w:line="360" w:lineRule="auto"/>
        <w:jc w:val="left"/>
        <w:rPr>
          <w:rFonts w:eastAsia="Times New Roman" w:cs="Arial"/>
          <w:lang w:val="es-ES" w:eastAsia="es-ES"/>
        </w:rPr>
      </w:pPr>
    </w:p>
    <w:p w14:paraId="0313612C" w14:textId="77777777" w:rsidR="008369C3" w:rsidRPr="00B41745" w:rsidRDefault="008369C3" w:rsidP="008369C3">
      <w:pPr>
        <w:spacing w:line="360" w:lineRule="auto"/>
        <w:jc w:val="left"/>
        <w:rPr>
          <w:rFonts w:eastAsia="Times New Roman" w:cs="Arial"/>
          <w:lang w:val="es-ES" w:eastAsia="es-ES"/>
        </w:rPr>
      </w:pPr>
    </w:p>
    <w:p w14:paraId="198375A8"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63456900" w14:textId="77777777" w:rsidR="008369C3" w:rsidRPr="00B41745" w:rsidRDefault="008369C3" w:rsidP="008369C3">
      <w:pPr>
        <w:spacing w:line="360" w:lineRule="auto"/>
        <w:jc w:val="left"/>
        <w:rPr>
          <w:rFonts w:eastAsia="Times New Roman" w:cs="Arial"/>
          <w:lang w:val="es-ES" w:eastAsia="es-ES"/>
        </w:rPr>
      </w:pPr>
    </w:p>
    <w:p w14:paraId="78DA13F7"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613CEB4E" w14:textId="77777777" w:rsidR="008369C3" w:rsidRPr="00B41745" w:rsidRDefault="008369C3" w:rsidP="008369C3">
      <w:pPr>
        <w:spacing w:line="360" w:lineRule="auto"/>
        <w:jc w:val="left"/>
        <w:rPr>
          <w:rFonts w:eastAsia="Times New Roman" w:cs="Arial"/>
          <w:lang w:val="es-ES" w:eastAsia="es-ES"/>
        </w:rPr>
      </w:pPr>
    </w:p>
    <w:p w14:paraId="791C03D9"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42CC86FB" w14:textId="77777777" w:rsidR="008369C3" w:rsidRPr="00B41745" w:rsidRDefault="008369C3" w:rsidP="008369C3">
      <w:pPr>
        <w:spacing w:line="360" w:lineRule="auto"/>
        <w:jc w:val="left"/>
        <w:rPr>
          <w:rFonts w:eastAsia="Times New Roman" w:cs="Arial"/>
          <w:lang w:val="es-ES" w:eastAsia="es-ES"/>
        </w:rPr>
      </w:pPr>
    </w:p>
    <w:p w14:paraId="3B631B6F" w14:textId="77777777" w:rsidR="008369C3" w:rsidRPr="00B41745" w:rsidRDefault="008369C3" w:rsidP="008369C3">
      <w:pPr>
        <w:spacing w:line="360" w:lineRule="auto"/>
        <w:jc w:val="left"/>
        <w:rPr>
          <w:rFonts w:eastAsia="Times New Roman" w:cs="Arial"/>
          <w:lang w:val="es-ES" w:eastAsia="es-ES"/>
        </w:rPr>
      </w:pPr>
    </w:p>
    <w:p w14:paraId="64203967"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43471A94"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19D38AC4"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637F435D" w14:textId="77777777" w:rsidR="009F4C97" w:rsidRDefault="009F4C97" w:rsidP="009F4C97">
      <w:pPr>
        <w:spacing w:line="360" w:lineRule="auto"/>
        <w:jc w:val="center"/>
      </w:pPr>
    </w:p>
    <w:p w14:paraId="24482F89" w14:textId="77777777" w:rsidR="008369C3" w:rsidRPr="00B41745" w:rsidRDefault="008369C3" w:rsidP="008369C3">
      <w:pPr>
        <w:pStyle w:val="Ttulo1"/>
        <w:jc w:val="center"/>
        <w:rPr>
          <w:szCs w:val="20"/>
        </w:rPr>
      </w:pPr>
      <w:bookmarkStart w:id="11" w:name="_Toc274493507"/>
      <w:bookmarkStart w:id="12" w:name="_Toc274574786"/>
      <w:r w:rsidRPr="00B41745">
        <w:lastRenderedPageBreak/>
        <w:t>CARTA DEL FILÓLOGO</w:t>
      </w:r>
      <w:bookmarkEnd w:id="11"/>
      <w:bookmarkEnd w:id="12"/>
    </w:p>
    <w:p w14:paraId="00547211" w14:textId="77777777" w:rsidR="008369C3" w:rsidRPr="00B41745" w:rsidRDefault="008369C3" w:rsidP="008369C3">
      <w:pPr>
        <w:spacing w:line="360" w:lineRule="auto"/>
        <w:ind w:left="4320"/>
        <w:jc w:val="left"/>
        <w:rPr>
          <w:rFonts w:eastAsia="Times New Roman" w:cs="Arial"/>
          <w:lang w:val="es-ES" w:eastAsia="es-ES"/>
        </w:rPr>
      </w:pPr>
    </w:p>
    <w:p w14:paraId="42A89ABE" w14:textId="77777777"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14:paraId="59453713" w14:textId="77777777" w:rsidR="008369C3" w:rsidRPr="00B41745" w:rsidRDefault="008369C3" w:rsidP="008369C3">
      <w:pPr>
        <w:spacing w:line="360" w:lineRule="auto"/>
        <w:jc w:val="left"/>
        <w:rPr>
          <w:rFonts w:eastAsia="Times New Roman" w:cs="Arial"/>
          <w:lang w:val="es-ES" w:eastAsia="es-ES"/>
        </w:rPr>
      </w:pPr>
    </w:p>
    <w:p w14:paraId="4F5ECA23"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027D92A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2671019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857CD29"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3B6688A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6795DBBD" w14:textId="77777777" w:rsidR="008369C3" w:rsidRPr="00B41745" w:rsidRDefault="008369C3" w:rsidP="008369C3">
      <w:pPr>
        <w:spacing w:line="360" w:lineRule="auto"/>
        <w:rPr>
          <w:rFonts w:eastAsia="Times New Roman" w:cs="Arial"/>
          <w:lang w:val="es-ES" w:eastAsia="es-ES"/>
        </w:rPr>
      </w:pPr>
    </w:p>
    <w:p w14:paraId="7B1BD6C5"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760B4018" w14:textId="77777777" w:rsidR="008369C3" w:rsidRPr="00B41745" w:rsidRDefault="008369C3" w:rsidP="008369C3">
      <w:pPr>
        <w:spacing w:line="360" w:lineRule="auto"/>
        <w:ind w:firstLine="708"/>
        <w:rPr>
          <w:rFonts w:eastAsia="Times New Roman" w:cs="Arial"/>
          <w:lang w:val="es-ES" w:eastAsia="es-ES"/>
        </w:rPr>
      </w:pPr>
    </w:p>
    <w:p w14:paraId="28A6D4BA"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233BAEBA" w14:textId="77777777" w:rsidR="008369C3" w:rsidRPr="00B41745" w:rsidRDefault="008369C3" w:rsidP="008369C3">
      <w:pPr>
        <w:spacing w:line="360" w:lineRule="auto"/>
        <w:rPr>
          <w:rFonts w:eastAsia="Times New Roman" w:cs="Arial"/>
          <w:lang w:val="es-ES" w:eastAsia="es-ES"/>
        </w:rPr>
      </w:pPr>
    </w:p>
    <w:p w14:paraId="43AAD02A"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0B00B6C0"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356F8EE9"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13CA4C1A"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52D6318C"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7E37B939" w14:textId="77777777" w:rsidR="00B41745" w:rsidRPr="00B41745" w:rsidRDefault="00B41745" w:rsidP="00B41745">
      <w:pPr>
        <w:pStyle w:val="Ttulo1"/>
        <w:jc w:val="center"/>
        <w:rPr>
          <w:lang w:val="es-CR"/>
        </w:rPr>
      </w:pPr>
      <w:bookmarkStart w:id="13" w:name="_Toc274493508"/>
      <w:bookmarkStart w:id="14" w:name="_Toc274574787"/>
      <w:r w:rsidRPr="00B41745">
        <w:lastRenderedPageBreak/>
        <w:t>CÓDIGO DE ÉTICA</w:t>
      </w:r>
      <w:bookmarkEnd w:id="10"/>
      <w:bookmarkEnd w:id="13"/>
      <w:bookmarkEnd w:id="14"/>
    </w:p>
    <w:tbl>
      <w:tblPr>
        <w:tblW w:w="0" w:type="auto"/>
        <w:tblLook w:val="04A0" w:firstRow="1" w:lastRow="0" w:firstColumn="1" w:lastColumn="0" w:noHBand="0" w:noVBand="1"/>
      </w:tblPr>
      <w:tblGrid>
        <w:gridCol w:w="2371"/>
        <w:gridCol w:w="6230"/>
      </w:tblGrid>
      <w:tr w:rsidR="00B41745" w:rsidRPr="00B41745" w14:paraId="5018D318" w14:textId="77777777" w:rsidTr="00C70B7C">
        <w:trPr>
          <w:trHeight w:val="597"/>
        </w:trPr>
        <w:tc>
          <w:tcPr>
            <w:tcW w:w="2385" w:type="dxa"/>
          </w:tcPr>
          <w:p w14:paraId="3AC9B917"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127864AC" wp14:editId="2FBAC7C8">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67CE8B15"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79BA9BC3"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06F680B4"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39B42C6B" w14:textId="77777777" w:rsidR="00B41745" w:rsidRPr="00B41745" w:rsidRDefault="00B41745" w:rsidP="00B41745">
            <w:pPr>
              <w:spacing w:line="240" w:lineRule="auto"/>
              <w:jc w:val="center"/>
              <w:rPr>
                <w:rFonts w:eastAsia="Times New Roman" w:cs="Arial"/>
                <w:b/>
                <w:lang w:val="es-ES" w:eastAsia="es-CR"/>
              </w:rPr>
            </w:pPr>
          </w:p>
        </w:tc>
      </w:tr>
    </w:tbl>
    <w:p w14:paraId="636731D5"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08EFAAB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6D7535B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449AF51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07B9490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6A32501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2736E94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009F423A"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78BC55DA"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6C368188"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02143506"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5C42C8F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0924CF3B"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642EBB96" w14:textId="77777777" w:rsidR="00B41745" w:rsidRPr="00B41745" w:rsidRDefault="00B41745" w:rsidP="00B41745">
      <w:pPr>
        <w:spacing w:line="240" w:lineRule="auto"/>
        <w:rPr>
          <w:rFonts w:eastAsia="Times New Roman" w:cs="Arial"/>
          <w:color w:val="000000"/>
          <w:lang w:val="es-CR" w:eastAsia="es-CR"/>
        </w:rPr>
      </w:pPr>
    </w:p>
    <w:p w14:paraId="6FDF4953" w14:textId="77777777" w:rsidR="00B41745" w:rsidRPr="00B41745" w:rsidRDefault="00B41745" w:rsidP="00B41745">
      <w:pPr>
        <w:spacing w:line="240" w:lineRule="auto"/>
        <w:rPr>
          <w:rFonts w:eastAsia="Times New Roman" w:cs="Arial"/>
          <w:b/>
          <w:lang w:val="es-ES" w:eastAsia="es-CR"/>
        </w:rPr>
      </w:pPr>
    </w:p>
    <w:p w14:paraId="640CDB34"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5C424303"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7511C438"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45A19B65" w14:textId="77777777" w:rsidR="00B41745" w:rsidRPr="00B41745" w:rsidRDefault="00B41745" w:rsidP="00E803D0">
      <w:pPr>
        <w:pStyle w:val="Ttulo1"/>
        <w:jc w:val="center"/>
        <w:rPr>
          <w:lang w:val="es-ES"/>
        </w:rPr>
      </w:pPr>
      <w:bookmarkStart w:id="15" w:name="_Toc299199694"/>
      <w:bookmarkStart w:id="16" w:name="_Toc274493509"/>
      <w:bookmarkStart w:id="17" w:name="_Toc274574788"/>
      <w:r w:rsidRPr="00B41745">
        <w:rPr>
          <w:lang w:val="es-ES"/>
        </w:rPr>
        <w:lastRenderedPageBreak/>
        <w:t>CARTA DE LA DIRECTORA  DE CARRERA</w:t>
      </w:r>
      <w:bookmarkEnd w:id="15"/>
      <w:bookmarkEnd w:id="16"/>
      <w:bookmarkEnd w:id="17"/>
      <w:r w:rsidRPr="00B41745">
        <w:rPr>
          <w:lang w:val="es-ES"/>
        </w:rPr>
        <w:t> </w:t>
      </w:r>
      <w:r w:rsidRPr="00B41745">
        <w:rPr>
          <w:lang w:val="es-ES"/>
        </w:rPr>
        <w:br/>
      </w:r>
    </w:p>
    <w:p w14:paraId="63D33FB1" w14:textId="77777777"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14:paraId="3A3F4683" w14:textId="77777777" w:rsidR="00B41745" w:rsidRPr="00B41745" w:rsidRDefault="00B41745" w:rsidP="00B41745">
      <w:pPr>
        <w:spacing w:line="360" w:lineRule="auto"/>
        <w:jc w:val="left"/>
        <w:rPr>
          <w:rFonts w:eastAsia="Times New Roman" w:cs="Arial"/>
          <w:lang w:val="es-ES" w:eastAsia="es-ES"/>
        </w:rPr>
      </w:pPr>
    </w:p>
    <w:p w14:paraId="2880E7EF"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744E7537"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00F3C46F"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22C376C5" w14:textId="77777777" w:rsidR="00B41745" w:rsidRPr="00B41745" w:rsidRDefault="00B41745" w:rsidP="00B41745">
      <w:pPr>
        <w:spacing w:line="360" w:lineRule="auto"/>
        <w:rPr>
          <w:rFonts w:eastAsia="Times New Roman" w:cs="Arial"/>
          <w:lang w:val="es-ES" w:eastAsia="es-ES"/>
        </w:rPr>
      </w:pPr>
    </w:p>
    <w:p w14:paraId="3FB02FFF"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rototipo funcional de un plugin para Visual Studio .NET que permita realizar pruebas estáticas de seguridad de aplicaciones (SAST)</w:t>
      </w:r>
      <w:r w:rsidRPr="00546072">
        <w:rPr>
          <w:rFonts w:eastAsia="Times New Roman" w:cs="Arial"/>
          <w:lang w:val="es-ES" w:eastAsia="es-ES"/>
        </w:rPr>
        <w:t>.</w:t>
      </w:r>
    </w:p>
    <w:p w14:paraId="652E131A"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339FBD4A" w14:textId="77777777" w:rsidR="00B41745" w:rsidRPr="00B41745" w:rsidRDefault="00B41745" w:rsidP="00B41745">
      <w:pPr>
        <w:spacing w:line="360" w:lineRule="auto"/>
        <w:jc w:val="left"/>
        <w:rPr>
          <w:rFonts w:eastAsia="Times New Roman" w:cs="Arial"/>
          <w:lang w:val="es-ES" w:eastAsia="es-ES"/>
        </w:rPr>
      </w:pPr>
    </w:p>
    <w:p w14:paraId="122D887E"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77D9FD9F"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14:paraId="00E3B148"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3A14B5A7"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18" w:name="_Toc299199695"/>
    </w:p>
    <w:p w14:paraId="47899EBC" w14:textId="77777777" w:rsidR="00055C8D" w:rsidRPr="00B41745" w:rsidRDefault="00055C8D" w:rsidP="00055C8D">
      <w:pPr>
        <w:pStyle w:val="Ttulo1"/>
        <w:jc w:val="center"/>
        <w:rPr>
          <w:szCs w:val="20"/>
        </w:rPr>
      </w:pPr>
      <w:bookmarkStart w:id="19" w:name="_Toc274493510"/>
      <w:bookmarkStart w:id="20" w:name="_Toc274574789"/>
      <w:bookmarkEnd w:id="18"/>
      <w:r>
        <w:lastRenderedPageBreak/>
        <w:t>DEDICATORIA</w:t>
      </w:r>
      <w:bookmarkEnd w:id="19"/>
      <w:bookmarkEnd w:id="20"/>
    </w:p>
    <w:p w14:paraId="059B7A27"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38A9D434" w14:textId="77777777" w:rsidR="00B41745" w:rsidRDefault="00B41745" w:rsidP="00F375EC">
      <w:pPr>
        <w:spacing w:line="240" w:lineRule="auto"/>
        <w:jc w:val="center"/>
        <w:rPr>
          <w:sz w:val="28"/>
          <w:szCs w:val="28"/>
        </w:rPr>
      </w:pPr>
    </w:p>
    <w:p w14:paraId="663EA4E8" w14:textId="77777777" w:rsidR="00B41745" w:rsidRDefault="00B41745" w:rsidP="00F375EC">
      <w:pPr>
        <w:spacing w:line="240" w:lineRule="auto"/>
        <w:jc w:val="center"/>
        <w:rPr>
          <w:sz w:val="28"/>
          <w:szCs w:val="28"/>
        </w:rPr>
      </w:pPr>
    </w:p>
    <w:p w14:paraId="0C494634" w14:textId="77777777" w:rsidR="00B41745" w:rsidRDefault="00B41745" w:rsidP="00F375EC">
      <w:pPr>
        <w:spacing w:line="240" w:lineRule="auto"/>
        <w:jc w:val="center"/>
        <w:rPr>
          <w:sz w:val="28"/>
          <w:szCs w:val="28"/>
        </w:rPr>
      </w:pPr>
    </w:p>
    <w:p w14:paraId="7216FE46" w14:textId="77777777" w:rsidR="00B41745" w:rsidRDefault="00B41745" w:rsidP="00F375EC">
      <w:pPr>
        <w:spacing w:line="240" w:lineRule="auto"/>
        <w:jc w:val="center"/>
        <w:rPr>
          <w:sz w:val="28"/>
          <w:szCs w:val="28"/>
        </w:rPr>
      </w:pPr>
    </w:p>
    <w:p w14:paraId="7725A4E9" w14:textId="77777777" w:rsidR="00B41745" w:rsidRDefault="00B41745" w:rsidP="00F375EC">
      <w:pPr>
        <w:spacing w:line="240" w:lineRule="auto"/>
        <w:jc w:val="center"/>
        <w:rPr>
          <w:sz w:val="28"/>
          <w:szCs w:val="28"/>
        </w:rPr>
      </w:pPr>
    </w:p>
    <w:p w14:paraId="7A34649E" w14:textId="77777777" w:rsidR="00B41745" w:rsidRDefault="00B41745" w:rsidP="00F375EC">
      <w:pPr>
        <w:spacing w:line="240" w:lineRule="auto"/>
        <w:jc w:val="center"/>
        <w:rPr>
          <w:sz w:val="28"/>
          <w:szCs w:val="28"/>
        </w:rPr>
      </w:pPr>
    </w:p>
    <w:p w14:paraId="470509D8" w14:textId="77777777" w:rsidR="00B41745" w:rsidRDefault="00B41745" w:rsidP="00F375EC">
      <w:pPr>
        <w:spacing w:line="240" w:lineRule="auto"/>
        <w:jc w:val="center"/>
        <w:rPr>
          <w:sz w:val="28"/>
          <w:szCs w:val="28"/>
        </w:rPr>
      </w:pPr>
    </w:p>
    <w:p w14:paraId="27577478" w14:textId="77777777" w:rsidR="00B41745" w:rsidRDefault="00B41745" w:rsidP="00F375EC">
      <w:pPr>
        <w:spacing w:line="240" w:lineRule="auto"/>
        <w:jc w:val="center"/>
        <w:rPr>
          <w:sz w:val="28"/>
          <w:szCs w:val="28"/>
        </w:rPr>
      </w:pPr>
    </w:p>
    <w:p w14:paraId="611BE0A1" w14:textId="77777777" w:rsidR="00B41745" w:rsidRDefault="00B41745" w:rsidP="00F375EC">
      <w:pPr>
        <w:spacing w:line="240" w:lineRule="auto"/>
        <w:jc w:val="center"/>
        <w:rPr>
          <w:sz w:val="28"/>
          <w:szCs w:val="28"/>
        </w:rPr>
      </w:pPr>
    </w:p>
    <w:p w14:paraId="058573CF" w14:textId="77777777" w:rsidR="00B41745" w:rsidRDefault="00B41745" w:rsidP="00F375EC">
      <w:pPr>
        <w:spacing w:line="240" w:lineRule="auto"/>
        <w:jc w:val="center"/>
        <w:rPr>
          <w:sz w:val="28"/>
          <w:szCs w:val="28"/>
        </w:rPr>
      </w:pPr>
    </w:p>
    <w:p w14:paraId="6BB86E37" w14:textId="77777777" w:rsidR="00B41745" w:rsidRDefault="00B41745" w:rsidP="00F375EC">
      <w:pPr>
        <w:spacing w:line="240" w:lineRule="auto"/>
        <w:jc w:val="center"/>
        <w:rPr>
          <w:sz w:val="28"/>
          <w:szCs w:val="28"/>
        </w:rPr>
      </w:pPr>
    </w:p>
    <w:p w14:paraId="1D691FA8" w14:textId="77777777" w:rsidR="00B41745" w:rsidRDefault="00B41745" w:rsidP="00F375EC">
      <w:pPr>
        <w:spacing w:line="240" w:lineRule="auto"/>
        <w:jc w:val="center"/>
        <w:rPr>
          <w:sz w:val="28"/>
          <w:szCs w:val="28"/>
        </w:rPr>
      </w:pPr>
    </w:p>
    <w:p w14:paraId="64F02441" w14:textId="77777777" w:rsidR="00B41745" w:rsidRDefault="00B41745" w:rsidP="00F375EC">
      <w:pPr>
        <w:spacing w:line="240" w:lineRule="auto"/>
        <w:jc w:val="center"/>
        <w:rPr>
          <w:sz w:val="28"/>
          <w:szCs w:val="28"/>
        </w:rPr>
      </w:pPr>
    </w:p>
    <w:p w14:paraId="6BABC29A" w14:textId="77777777" w:rsidR="00B41745" w:rsidRDefault="00B41745" w:rsidP="00F375EC">
      <w:pPr>
        <w:spacing w:line="240" w:lineRule="auto"/>
        <w:jc w:val="center"/>
        <w:rPr>
          <w:sz w:val="28"/>
          <w:szCs w:val="28"/>
        </w:rPr>
      </w:pPr>
    </w:p>
    <w:p w14:paraId="37558ADA" w14:textId="77777777" w:rsidR="00B41745" w:rsidRDefault="00B41745" w:rsidP="00F375EC">
      <w:pPr>
        <w:spacing w:line="240" w:lineRule="auto"/>
        <w:jc w:val="center"/>
        <w:rPr>
          <w:sz w:val="28"/>
          <w:szCs w:val="28"/>
        </w:rPr>
      </w:pPr>
    </w:p>
    <w:p w14:paraId="67BC9F3D" w14:textId="77777777" w:rsidR="00B41745" w:rsidRDefault="00B41745" w:rsidP="00F375EC">
      <w:pPr>
        <w:spacing w:line="240" w:lineRule="auto"/>
        <w:jc w:val="center"/>
        <w:rPr>
          <w:sz w:val="28"/>
          <w:szCs w:val="28"/>
        </w:rPr>
      </w:pPr>
    </w:p>
    <w:p w14:paraId="4A35E364" w14:textId="77777777" w:rsidR="00B41745" w:rsidRDefault="00B41745" w:rsidP="00F375EC">
      <w:pPr>
        <w:spacing w:line="240" w:lineRule="auto"/>
        <w:jc w:val="center"/>
        <w:rPr>
          <w:sz w:val="28"/>
          <w:szCs w:val="28"/>
        </w:rPr>
      </w:pPr>
    </w:p>
    <w:p w14:paraId="10615351" w14:textId="77777777" w:rsidR="00B41745" w:rsidRDefault="00B41745" w:rsidP="00F375EC">
      <w:pPr>
        <w:spacing w:line="240" w:lineRule="auto"/>
        <w:jc w:val="center"/>
        <w:rPr>
          <w:sz w:val="28"/>
          <w:szCs w:val="28"/>
        </w:rPr>
      </w:pPr>
    </w:p>
    <w:p w14:paraId="00C5F1B1" w14:textId="77777777" w:rsidR="00B41745" w:rsidRDefault="00B41745" w:rsidP="00F375EC">
      <w:pPr>
        <w:spacing w:line="240" w:lineRule="auto"/>
        <w:jc w:val="center"/>
        <w:rPr>
          <w:sz w:val="28"/>
          <w:szCs w:val="28"/>
        </w:rPr>
      </w:pPr>
    </w:p>
    <w:p w14:paraId="44D5CDAC" w14:textId="77777777" w:rsidR="00B41745" w:rsidRDefault="00B41745" w:rsidP="00F375EC">
      <w:pPr>
        <w:spacing w:line="240" w:lineRule="auto"/>
        <w:jc w:val="center"/>
        <w:rPr>
          <w:sz w:val="28"/>
          <w:szCs w:val="28"/>
        </w:rPr>
      </w:pPr>
    </w:p>
    <w:p w14:paraId="59400611" w14:textId="77777777" w:rsidR="00B41745" w:rsidRDefault="00B41745" w:rsidP="00F375EC">
      <w:pPr>
        <w:spacing w:line="240" w:lineRule="auto"/>
        <w:jc w:val="center"/>
        <w:rPr>
          <w:sz w:val="28"/>
          <w:szCs w:val="28"/>
        </w:rPr>
      </w:pPr>
    </w:p>
    <w:p w14:paraId="0835A387" w14:textId="77777777" w:rsidR="00B41745" w:rsidRDefault="00B41745" w:rsidP="00F375EC">
      <w:pPr>
        <w:spacing w:line="240" w:lineRule="auto"/>
        <w:jc w:val="center"/>
        <w:rPr>
          <w:sz w:val="28"/>
          <w:szCs w:val="28"/>
        </w:rPr>
      </w:pPr>
    </w:p>
    <w:p w14:paraId="0CCF345C" w14:textId="77777777" w:rsidR="00B41745" w:rsidRDefault="00B41745" w:rsidP="00F375EC">
      <w:pPr>
        <w:spacing w:line="240" w:lineRule="auto"/>
        <w:jc w:val="center"/>
        <w:rPr>
          <w:sz w:val="28"/>
          <w:szCs w:val="28"/>
        </w:rPr>
      </w:pPr>
    </w:p>
    <w:p w14:paraId="04185763" w14:textId="77777777" w:rsidR="00B41745" w:rsidRDefault="00B41745" w:rsidP="00F375EC">
      <w:pPr>
        <w:spacing w:line="240" w:lineRule="auto"/>
        <w:jc w:val="center"/>
        <w:rPr>
          <w:sz w:val="28"/>
          <w:szCs w:val="28"/>
        </w:rPr>
      </w:pPr>
    </w:p>
    <w:p w14:paraId="34DD19A7" w14:textId="77777777" w:rsidR="00B41745" w:rsidRDefault="00B41745" w:rsidP="00F375EC">
      <w:pPr>
        <w:spacing w:line="240" w:lineRule="auto"/>
        <w:jc w:val="center"/>
        <w:rPr>
          <w:sz w:val="28"/>
          <w:szCs w:val="28"/>
        </w:rPr>
      </w:pPr>
    </w:p>
    <w:p w14:paraId="212DE759" w14:textId="77777777" w:rsidR="00B41745" w:rsidRDefault="00B41745" w:rsidP="00F375EC">
      <w:pPr>
        <w:spacing w:line="240" w:lineRule="auto"/>
        <w:jc w:val="center"/>
        <w:rPr>
          <w:sz w:val="28"/>
          <w:szCs w:val="28"/>
        </w:rPr>
      </w:pPr>
    </w:p>
    <w:p w14:paraId="79110656" w14:textId="77777777" w:rsidR="00B41745" w:rsidRDefault="00B41745" w:rsidP="00F375EC">
      <w:pPr>
        <w:spacing w:line="240" w:lineRule="auto"/>
        <w:jc w:val="center"/>
        <w:rPr>
          <w:sz w:val="28"/>
          <w:szCs w:val="28"/>
        </w:rPr>
      </w:pPr>
    </w:p>
    <w:p w14:paraId="1D2D1C9C" w14:textId="77777777" w:rsidR="00B41745" w:rsidRDefault="00B41745" w:rsidP="00F375EC">
      <w:pPr>
        <w:spacing w:line="240" w:lineRule="auto"/>
        <w:jc w:val="center"/>
        <w:rPr>
          <w:sz w:val="28"/>
          <w:szCs w:val="28"/>
        </w:rPr>
      </w:pPr>
    </w:p>
    <w:p w14:paraId="66AF60D0" w14:textId="77777777" w:rsidR="00B41745" w:rsidRDefault="00B41745" w:rsidP="00F375EC">
      <w:pPr>
        <w:spacing w:line="240" w:lineRule="auto"/>
        <w:jc w:val="center"/>
        <w:rPr>
          <w:sz w:val="28"/>
          <w:szCs w:val="28"/>
        </w:rPr>
      </w:pPr>
    </w:p>
    <w:p w14:paraId="71220B16" w14:textId="77777777" w:rsidR="00B41745" w:rsidRDefault="00B41745" w:rsidP="00F375EC">
      <w:pPr>
        <w:spacing w:line="240" w:lineRule="auto"/>
        <w:jc w:val="center"/>
        <w:rPr>
          <w:sz w:val="28"/>
          <w:szCs w:val="28"/>
        </w:rPr>
      </w:pPr>
    </w:p>
    <w:p w14:paraId="4210510A" w14:textId="77777777" w:rsidR="00B41745" w:rsidRDefault="00B41745" w:rsidP="00F375EC">
      <w:pPr>
        <w:spacing w:line="240" w:lineRule="auto"/>
        <w:jc w:val="center"/>
        <w:rPr>
          <w:sz w:val="28"/>
          <w:szCs w:val="28"/>
        </w:rPr>
      </w:pPr>
    </w:p>
    <w:p w14:paraId="0701C4D4" w14:textId="77777777" w:rsidR="00B41745" w:rsidRDefault="00B41745" w:rsidP="00F375EC">
      <w:pPr>
        <w:spacing w:line="240" w:lineRule="auto"/>
        <w:jc w:val="center"/>
        <w:rPr>
          <w:sz w:val="28"/>
          <w:szCs w:val="28"/>
        </w:rPr>
      </w:pPr>
    </w:p>
    <w:p w14:paraId="69E8A479" w14:textId="77777777" w:rsidR="00B41745" w:rsidRDefault="00B41745" w:rsidP="00F375EC">
      <w:pPr>
        <w:spacing w:line="240" w:lineRule="auto"/>
        <w:jc w:val="center"/>
        <w:rPr>
          <w:sz w:val="28"/>
          <w:szCs w:val="28"/>
        </w:rPr>
      </w:pPr>
    </w:p>
    <w:p w14:paraId="1CFA9D49" w14:textId="77777777" w:rsidR="00B41745" w:rsidRDefault="00B41745" w:rsidP="00F375EC">
      <w:pPr>
        <w:spacing w:line="240" w:lineRule="auto"/>
        <w:jc w:val="center"/>
        <w:rPr>
          <w:sz w:val="28"/>
          <w:szCs w:val="28"/>
        </w:rPr>
      </w:pPr>
    </w:p>
    <w:p w14:paraId="5570BF80" w14:textId="77777777" w:rsidR="00B41745" w:rsidRDefault="00B41745" w:rsidP="00F375EC">
      <w:pPr>
        <w:spacing w:line="240" w:lineRule="auto"/>
        <w:jc w:val="center"/>
        <w:rPr>
          <w:sz w:val="28"/>
          <w:szCs w:val="28"/>
        </w:rPr>
      </w:pPr>
    </w:p>
    <w:p w14:paraId="616F845D" w14:textId="77777777" w:rsidR="00055C8D" w:rsidRPr="002548EA" w:rsidRDefault="00055C8D" w:rsidP="002548EA">
      <w:pPr>
        <w:pStyle w:val="Ttulo1"/>
        <w:jc w:val="center"/>
      </w:pPr>
      <w:bookmarkStart w:id="21" w:name="_Toc274493511"/>
      <w:bookmarkStart w:id="22" w:name="_Toc274574790"/>
      <w:r w:rsidRPr="002548EA">
        <w:lastRenderedPageBreak/>
        <w:t>AGRADECIMIENTO</w:t>
      </w:r>
      <w:r w:rsidR="004A21C6">
        <w:t>S</w:t>
      </w:r>
      <w:bookmarkEnd w:id="21"/>
      <w:bookmarkEnd w:id="22"/>
    </w:p>
    <w:p w14:paraId="0E35CF16" w14:textId="77777777" w:rsidR="00055C8D" w:rsidRDefault="00055C8D" w:rsidP="00F375EC">
      <w:pPr>
        <w:spacing w:line="240" w:lineRule="auto"/>
        <w:jc w:val="center"/>
        <w:rPr>
          <w:sz w:val="28"/>
          <w:szCs w:val="28"/>
        </w:rPr>
      </w:pPr>
    </w:p>
    <w:p w14:paraId="415636AA" w14:textId="77777777" w:rsidR="00055C8D" w:rsidRDefault="00055C8D" w:rsidP="00F375EC">
      <w:pPr>
        <w:spacing w:line="240" w:lineRule="auto"/>
        <w:jc w:val="center"/>
        <w:rPr>
          <w:sz w:val="28"/>
          <w:szCs w:val="28"/>
        </w:rPr>
      </w:pPr>
    </w:p>
    <w:p w14:paraId="237BF007" w14:textId="77777777" w:rsidR="00055C8D" w:rsidRDefault="00055C8D" w:rsidP="00F375EC">
      <w:pPr>
        <w:spacing w:line="240" w:lineRule="auto"/>
        <w:jc w:val="center"/>
        <w:rPr>
          <w:sz w:val="28"/>
          <w:szCs w:val="28"/>
        </w:rPr>
      </w:pPr>
    </w:p>
    <w:p w14:paraId="64B3EEF8" w14:textId="77777777" w:rsidR="00055C8D" w:rsidRDefault="00055C8D" w:rsidP="00F375EC">
      <w:pPr>
        <w:spacing w:line="240" w:lineRule="auto"/>
        <w:jc w:val="center"/>
        <w:rPr>
          <w:sz w:val="28"/>
          <w:szCs w:val="28"/>
        </w:rPr>
      </w:pPr>
    </w:p>
    <w:p w14:paraId="65E3834C" w14:textId="77777777" w:rsidR="00055C8D" w:rsidRDefault="00055C8D" w:rsidP="00F375EC">
      <w:pPr>
        <w:spacing w:line="240" w:lineRule="auto"/>
        <w:jc w:val="center"/>
        <w:rPr>
          <w:sz w:val="28"/>
          <w:szCs w:val="28"/>
        </w:rPr>
      </w:pPr>
    </w:p>
    <w:p w14:paraId="6430E754" w14:textId="77777777" w:rsidR="00055C8D" w:rsidRDefault="00055C8D" w:rsidP="00F375EC">
      <w:pPr>
        <w:spacing w:line="240" w:lineRule="auto"/>
        <w:jc w:val="center"/>
        <w:rPr>
          <w:sz w:val="28"/>
          <w:szCs w:val="28"/>
        </w:rPr>
      </w:pPr>
    </w:p>
    <w:p w14:paraId="432770DC" w14:textId="77777777" w:rsidR="00055C8D" w:rsidRDefault="00055C8D" w:rsidP="00F375EC">
      <w:pPr>
        <w:spacing w:line="240" w:lineRule="auto"/>
        <w:jc w:val="center"/>
        <w:rPr>
          <w:sz w:val="28"/>
          <w:szCs w:val="28"/>
        </w:rPr>
      </w:pPr>
    </w:p>
    <w:p w14:paraId="5B217E9D" w14:textId="77777777" w:rsidR="00055C8D" w:rsidRDefault="00055C8D" w:rsidP="00F375EC">
      <w:pPr>
        <w:spacing w:line="240" w:lineRule="auto"/>
        <w:jc w:val="center"/>
        <w:rPr>
          <w:sz w:val="28"/>
          <w:szCs w:val="28"/>
        </w:rPr>
      </w:pPr>
    </w:p>
    <w:p w14:paraId="2F032CF2" w14:textId="77777777" w:rsidR="00055C8D" w:rsidRDefault="00055C8D" w:rsidP="00F375EC">
      <w:pPr>
        <w:spacing w:line="240" w:lineRule="auto"/>
        <w:jc w:val="center"/>
        <w:rPr>
          <w:sz w:val="28"/>
          <w:szCs w:val="28"/>
        </w:rPr>
      </w:pPr>
    </w:p>
    <w:p w14:paraId="27E00693" w14:textId="77777777" w:rsidR="00055C8D" w:rsidRDefault="00055C8D" w:rsidP="00F375EC">
      <w:pPr>
        <w:spacing w:line="240" w:lineRule="auto"/>
        <w:jc w:val="center"/>
        <w:rPr>
          <w:sz w:val="28"/>
          <w:szCs w:val="28"/>
        </w:rPr>
      </w:pPr>
    </w:p>
    <w:p w14:paraId="5868F3E4" w14:textId="77777777" w:rsidR="00055C8D" w:rsidRDefault="00055C8D" w:rsidP="00F375EC">
      <w:pPr>
        <w:spacing w:line="240" w:lineRule="auto"/>
        <w:jc w:val="center"/>
        <w:rPr>
          <w:sz w:val="28"/>
          <w:szCs w:val="28"/>
        </w:rPr>
      </w:pPr>
    </w:p>
    <w:p w14:paraId="4D615E66" w14:textId="77777777" w:rsidR="00055C8D" w:rsidRDefault="00055C8D" w:rsidP="00F375EC">
      <w:pPr>
        <w:spacing w:line="240" w:lineRule="auto"/>
        <w:jc w:val="center"/>
        <w:rPr>
          <w:sz w:val="28"/>
          <w:szCs w:val="28"/>
        </w:rPr>
      </w:pPr>
    </w:p>
    <w:p w14:paraId="2B6F5077" w14:textId="77777777" w:rsidR="00055C8D" w:rsidRDefault="00055C8D" w:rsidP="00F375EC">
      <w:pPr>
        <w:spacing w:line="240" w:lineRule="auto"/>
        <w:jc w:val="center"/>
        <w:rPr>
          <w:sz w:val="28"/>
          <w:szCs w:val="28"/>
        </w:rPr>
      </w:pPr>
    </w:p>
    <w:p w14:paraId="686E9DCD" w14:textId="77777777" w:rsidR="00055C8D" w:rsidRDefault="00055C8D" w:rsidP="00F375EC">
      <w:pPr>
        <w:spacing w:line="240" w:lineRule="auto"/>
        <w:jc w:val="center"/>
        <w:rPr>
          <w:sz w:val="28"/>
          <w:szCs w:val="28"/>
        </w:rPr>
      </w:pPr>
    </w:p>
    <w:p w14:paraId="76A8A0A1" w14:textId="77777777" w:rsidR="00055C8D" w:rsidRDefault="00055C8D" w:rsidP="00F375EC">
      <w:pPr>
        <w:spacing w:line="240" w:lineRule="auto"/>
        <w:jc w:val="center"/>
        <w:rPr>
          <w:sz w:val="28"/>
          <w:szCs w:val="28"/>
        </w:rPr>
      </w:pPr>
    </w:p>
    <w:p w14:paraId="3E27348D" w14:textId="77777777" w:rsidR="00055C8D" w:rsidRDefault="00055C8D" w:rsidP="00F375EC">
      <w:pPr>
        <w:spacing w:line="240" w:lineRule="auto"/>
        <w:jc w:val="center"/>
        <w:rPr>
          <w:sz w:val="28"/>
          <w:szCs w:val="28"/>
        </w:rPr>
      </w:pPr>
    </w:p>
    <w:p w14:paraId="0117ED01" w14:textId="77777777" w:rsidR="00055C8D" w:rsidRDefault="00055C8D" w:rsidP="00F375EC">
      <w:pPr>
        <w:spacing w:line="240" w:lineRule="auto"/>
        <w:jc w:val="center"/>
        <w:rPr>
          <w:sz w:val="28"/>
          <w:szCs w:val="28"/>
        </w:rPr>
      </w:pPr>
    </w:p>
    <w:p w14:paraId="0DEBE26F" w14:textId="77777777" w:rsidR="00055C8D" w:rsidRDefault="00055C8D" w:rsidP="00F375EC">
      <w:pPr>
        <w:spacing w:line="240" w:lineRule="auto"/>
        <w:jc w:val="center"/>
        <w:rPr>
          <w:sz w:val="28"/>
          <w:szCs w:val="28"/>
        </w:rPr>
      </w:pPr>
    </w:p>
    <w:p w14:paraId="2D5A701A" w14:textId="77777777" w:rsidR="00055C8D" w:rsidRDefault="00055C8D" w:rsidP="00F375EC">
      <w:pPr>
        <w:spacing w:line="240" w:lineRule="auto"/>
        <w:jc w:val="center"/>
        <w:rPr>
          <w:sz w:val="28"/>
          <w:szCs w:val="28"/>
        </w:rPr>
      </w:pPr>
    </w:p>
    <w:p w14:paraId="018B6822" w14:textId="77777777" w:rsidR="00055C8D" w:rsidRDefault="00055C8D" w:rsidP="00F375EC">
      <w:pPr>
        <w:spacing w:line="240" w:lineRule="auto"/>
        <w:jc w:val="center"/>
        <w:rPr>
          <w:sz w:val="28"/>
          <w:szCs w:val="28"/>
        </w:rPr>
      </w:pPr>
    </w:p>
    <w:p w14:paraId="5C26918A" w14:textId="77777777" w:rsidR="00055C8D" w:rsidRDefault="00055C8D" w:rsidP="00F375EC">
      <w:pPr>
        <w:spacing w:line="240" w:lineRule="auto"/>
        <w:jc w:val="center"/>
        <w:rPr>
          <w:sz w:val="28"/>
          <w:szCs w:val="28"/>
        </w:rPr>
      </w:pPr>
    </w:p>
    <w:p w14:paraId="4EAA51A2" w14:textId="77777777" w:rsidR="00055C8D" w:rsidRDefault="00055C8D" w:rsidP="00F375EC">
      <w:pPr>
        <w:spacing w:line="240" w:lineRule="auto"/>
        <w:jc w:val="center"/>
        <w:rPr>
          <w:sz w:val="28"/>
          <w:szCs w:val="28"/>
        </w:rPr>
      </w:pPr>
    </w:p>
    <w:p w14:paraId="770A9029" w14:textId="77777777" w:rsidR="00055C8D" w:rsidRDefault="00055C8D" w:rsidP="00F375EC">
      <w:pPr>
        <w:spacing w:line="240" w:lineRule="auto"/>
        <w:jc w:val="center"/>
        <w:rPr>
          <w:sz w:val="28"/>
          <w:szCs w:val="28"/>
        </w:rPr>
      </w:pPr>
    </w:p>
    <w:p w14:paraId="6B496CB4" w14:textId="77777777" w:rsidR="00055C8D" w:rsidRDefault="00055C8D" w:rsidP="00F375EC">
      <w:pPr>
        <w:spacing w:line="240" w:lineRule="auto"/>
        <w:jc w:val="center"/>
        <w:rPr>
          <w:sz w:val="28"/>
          <w:szCs w:val="28"/>
        </w:rPr>
      </w:pPr>
    </w:p>
    <w:p w14:paraId="7ADC204F" w14:textId="77777777" w:rsidR="00055C8D" w:rsidRDefault="00055C8D" w:rsidP="00F375EC">
      <w:pPr>
        <w:spacing w:line="240" w:lineRule="auto"/>
        <w:jc w:val="center"/>
        <w:rPr>
          <w:sz w:val="28"/>
          <w:szCs w:val="28"/>
        </w:rPr>
      </w:pPr>
    </w:p>
    <w:p w14:paraId="69D07EB1" w14:textId="77777777" w:rsidR="00055C8D" w:rsidRDefault="00055C8D" w:rsidP="00F375EC">
      <w:pPr>
        <w:spacing w:line="240" w:lineRule="auto"/>
        <w:jc w:val="center"/>
        <w:rPr>
          <w:sz w:val="28"/>
          <w:szCs w:val="28"/>
        </w:rPr>
      </w:pPr>
    </w:p>
    <w:p w14:paraId="7E994036" w14:textId="77777777" w:rsidR="00055C8D" w:rsidRDefault="00055C8D" w:rsidP="00F375EC">
      <w:pPr>
        <w:spacing w:line="240" w:lineRule="auto"/>
        <w:jc w:val="center"/>
        <w:rPr>
          <w:sz w:val="28"/>
          <w:szCs w:val="28"/>
        </w:rPr>
      </w:pPr>
    </w:p>
    <w:p w14:paraId="584157BE" w14:textId="77777777" w:rsidR="00055C8D" w:rsidRDefault="00055C8D" w:rsidP="00F375EC">
      <w:pPr>
        <w:spacing w:line="240" w:lineRule="auto"/>
        <w:jc w:val="center"/>
        <w:rPr>
          <w:sz w:val="28"/>
          <w:szCs w:val="28"/>
        </w:rPr>
      </w:pPr>
    </w:p>
    <w:p w14:paraId="5DD0053D" w14:textId="77777777" w:rsidR="00055C8D" w:rsidRDefault="00055C8D" w:rsidP="00F375EC">
      <w:pPr>
        <w:spacing w:line="240" w:lineRule="auto"/>
        <w:jc w:val="center"/>
        <w:rPr>
          <w:sz w:val="28"/>
          <w:szCs w:val="28"/>
        </w:rPr>
      </w:pPr>
    </w:p>
    <w:p w14:paraId="1065E09C" w14:textId="77777777" w:rsidR="00055C8D" w:rsidRDefault="00055C8D" w:rsidP="00F375EC">
      <w:pPr>
        <w:spacing w:line="240" w:lineRule="auto"/>
        <w:jc w:val="center"/>
        <w:rPr>
          <w:sz w:val="28"/>
          <w:szCs w:val="28"/>
        </w:rPr>
      </w:pPr>
    </w:p>
    <w:p w14:paraId="2F668648" w14:textId="77777777" w:rsidR="00055C8D" w:rsidRDefault="00055C8D" w:rsidP="00F375EC">
      <w:pPr>
        <w:spacing w:line="240" w:lineRule="auto"/>
        <w:jc w:val="center"/>
        <w:rPr>
          <w:sz w:val="28"/>
          <w:szCs w:val="28"/>
        </w:rPr>
      </w:pPr>
    </w:p>
    <w:p w14:paraId="0B3A482F" w14:textId="77777777" w:rsidR="00055C8D" w:rsidRDefault="00055C8D" w:rsidP="00F375EC">
      <w:pPr>
        <w:spacing w:line="240" w:lineRule="auto"/>
        <w:jc w:val="center"/>
        <w:rPr>
          <w:sz w:val="28"/>
          <w:szCs w:val="28"/>
        </w:rPr>
      </w:pPr>
    </w:p>
    <w:p w14:paraId="55EFE640" w14:textId="77777777" w:rsidR="00055C8D" w:rsidRDefault="00055C8D" w:rsidP="00F375EC">
      <w:pPr>
        <w:spacing w:line="240" w:lineRule="auto"/>
        <w:jc w:val="center"/>
        <w:rPr>
          <w:sz w:val="28"/>
          <w:szCs w:val="28"/>
        </w:rPr>
      </w:pPr>
    </w:p>
    <w:p w14:paraId="6F610169" w14:textId="77777777" w:rsidR="004948F8" w:rsidRDefault="004948F8" w:rsidP="00F375EC">
      <w:pPr>
        <w:spacing w:line="240" w:lineRule="auto"/>
        <w:jc w:val="center"/>
        <w:rPr>
          <w:sz w:val="28"/>
          <w:szCs w:val="28"/>
        </w:rPr>
      </w:pPr>
    </w:p>
    <w:p w14:paraId="77800304" w14:textId="77777777" w:rsidR="004948F8" w:rsidRDefault="004948F8" w:rsidP="00F375EC">
      <w:pPr>
        <w:spacing w:line="240" w:lineRule="auto"/>
        <w:jc w:val="center"/>
        <w:rPr>
          <w:sz w:val="28"/>
          <w:szCs w:val="28"/>
        </w:rPr>
      </w:pPr>
    </w:p>
    <w:p w14:paraId="0500A39F" w14:textId="77777777" w:rsidR="004948F8" w:rsidRDefault="004948F8" w:rsidP="00F375EC">
      <w:pPr>
        <w:spacing w:line="240" w:lineRule="auto"/>
        <w:jc w:val="center"/>
        <w:rPr>
          <w:sz w:val="28"/>
          <w:szCs w:val="28"/>
        </w:rPr>
      </w:pPr>
    </w:p>
    <w:p w14:paraId="0491C549" w14:textId="77777777" w:rsidR="00D4547F" w:rsidRDefault="004948F8" w:rsidP="004948F8">
      <w:pPr>
        <w:pStyle w:val="Ttulo1"/>
        <w:jc w:val="center"/>
        <w:sectPr w:rsidR="00D4547F"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bookmarkStart w:id="23" w:name="_Toc274493512"/>
      <w:bookmarkStart w:id="24" w:name="_Toc274574791"/>
      <w:r>
        <w:lastRenderedPageBreak/>
        <w:t>RESUMEN EJECUTIVO</w:t>
      </w:r>
      <w:bookmarkEnd w:id="23"/>
      <w:bookmarkEnd w:id="24"/>
    </w:p>
    <w:p w14:paraId="674A2FAC" w14:textId="77777777" w:rsidR="004948F8" w:rsidRDefault="004948F8" w:rsidP="004948F8">
      <w:pPr>
        <w:pStyle w:val="Ttulo1"/>
        <w:jc w:val="center"/>
      </w:pPr>
    </w:p>
    <w:p w14:paraId="2413D57E" w14:textId="77777777" w:rsidR="004948F8" w:rsidRDefault="004948F8" w:rsidP="0041593C"/>
    <w:p w14:paraId="27F20DDA" w14:textId="77777777" w:rsidR="004948F8" w:rsidRDefault="004948F8" w:rsidP="0041593C"/>
    <w:p w14:paraId="0C0A3E30" w14:textId="77777777" w:rsidR="004948F8" w:rsidRDefault="004948F8" w:rsidP="0041593C"/>
    <w:p w14:paraId="000070B0" w14:textId="77777777" w:rsidR="004948F8" w:rsidRDefault="004948F8" w:rsidP="0041593C"/>
    <w:p w14:paraId="2BEFBAB9" w14:textId="77777777" w:rsidR="004948F8" w:rsidRDefault="004948F8" w:rsidP="0041593C"/>
    <w:p w14:paraId="26DB1A2F" w14:textId="77777777" w:rsidR="004948F8" w:rsidRDefault="004948F8" w:rsidP="0041593C"/>
    <w:p w14:paraId="3E884F92" w14:textId="77777777" w:rsidR="004948F8" w:rsidRDefault="004948F8" w:rsidP="0041593C"/>
    <w:p w14:paraId="0E616D5B" w14:textId="77777777" w:rsidR="004948F8" w:rsidRDefault="004948F8" w:rsidP="0041593C"/>
    <w:p w14:paraId="4AAD0351" w14:textId="77777777" w:rsidR="004948F8" w:rsidRDefault="004948F8" w:rsidP="0041593C"/>
    <w:p w14:paraId="6A650A4C" w14:textId="77777777" w:rsidR="004948F8" w:rsidRDefault="004948F8" w:rsidP="0041593C"/>
    <w:p w14:paraId="4148F793" w14:textId="77777777" w:rsidR="004948F8" w:rsidRDefault="004948F8" w:rsidP="0041593C"/>
    <w:p w14:paraId="274EA6CF" w14:textId="77777777" w:rsidR="004948F8" w:rsidRDefault="004948F8" w:rsidP="0041593C"/>
    <w:p w14:paraId="0F6215F7" w14:textId="77777777" w:rsidR="004948F8" w:rsidRDefault="004948F8" w:rsidP="0041593C"/>
    <w:p w14:paraId="40F15223" w14:textId="77777777" w:rsidR="004948F8" w:rsidRDefault="004948F8" w:rsidP="0041593C"/>
    <w:p w14:paraId="04E8E568" w14:textId="77777777" w:rsidR="004948F8" w:rsidRDefault="004948F8" w:rsidP="0041593C"/>
    <w:p w14:paraId="75B56E57" w14:textId="77777777" w:rsidR="004948F8" w:rsidRDefault="004948F8" w:rsidP="0041593C"/>
    <w:p w14:paraId="4C56FC36"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25" w:name="_Toc274493513"/>
      <w:bookmarkStart w:id="26" w:name="_Toc274574792"/>
      <w:r>
        <w:t>INTRODUCCIÓ</w:t>
      </w:r>
      <w:r w:rsidR="0076384E">
        <w:t>N</w:t>
      </w:r>
      <w:bookmarkEnd w:id="25"/>
      <w:bookmarkEnd w:id="26"/>
    </w:p>
    <w:p w14:paraId="40168027" w14:textId="77777777" w:rsidR="004B5DDA" w:rsidRDefault="004B5DDA" w:rsidP="007A66DD">
      <w:pPr>
        <w:pStyle w:val="Ttulo1"/>
        <w:numPr>
          <w:ilvl w:val="0"/>
          <w:numId w:val="28"/>
        </w:numPr>
      </w:pPr>
      <w:bookmarkStart w:id="27" w:name="_Toc274493514"/>
      <w:bookmarkStart w:id="28" w:name="_Toc274574793"/>
      <w:r>
        <w:lastRenderedPageBreak/>
        <w:t>Tema</w:t>
      </w:r>
      <w:bookmarkEnd w:id="27"/>
      <w:bookmarkEnd w:id="28"/>
    </w:p>
    <w:p w14:paraId="3A3F3E85" w14:textId="77777777"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14:paraId="274E52CE" w14:textId="77777777" w:rsidR="004B5DDA" w:rsidRDefault="00A81AE4" w:rsidP="00D73E5C">
      <w:pPr>
        <w:pStyle w:val="Ttulo1"/>
        <w:numPr>
          <w:ilvl w:val="0"/>
          <w:numId w:val="28"/>
        </w:numPr>
      </w:pPr>
      <w:bookmarkStart w:id="29" w:name="_Toc274493515"/>
      <w:bookmarkStart w:id="30" w:name="_Toc274574794"/>
      <w:r>
        <w:t>Planteamiento del problema de estudio</w:t>
      </w:r>
      <w:bookmarkEnd w:id="29"/>
      <w:bookmarkEnd w:id="30"/>
    </w:p>
    <w:p w14:paraId="02CB5E30"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4EE91780"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5F376EF4"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6CA8753B"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15A65C89"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2A38B03D"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5BCDDE0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03CC0339"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44A4502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6EA42669"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A626B1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1CB3A016"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32112517"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la aplicaciones. </w:t>
      </w:r>
    </w:p>
    <w:p w14:paraId="56C8A691"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6AAADFE4"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385C1827"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40176057"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Existe una brecha significativa entre los ejecutivos y los profesionales (técnicos)con respecto a los niveles percibidos de madurez y las actividades de seguridad de la aplicación. </w:t>
      </w:r>
    </w:p>
    <w:p w14:paraId="5BD7D114"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017CE68E"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2FA5737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plugins</w:t>
      </w:r>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794C21BA"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78B6E56C"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1B8C6AC8"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74E92896"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2FC6E99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r>
        <w:rPr>
          <w:rFonts w:cs="Arial"/>
          <w:lang w:val="es-ES"/>
        </w:rPr>
        <w:t>Common Weakness Enumeration)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7CFC43A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14:paraId="74BC8342"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(plugin) se desarrolle en sus laboratorios y eventualmente se distribuya bajo una licencia de software respectiva. Security</w:t>
      </w:r>
      <w:r>
        <w:rPr>
          <w:rFonts w:cs="Arial"/>
          <w:lang w:val="es-ES"/>
        </w:rPr>
        <w:t xml:space="preserve"> </w:t>
      </w:r>
      <w:r w:rsidRPr="00D377AF">
        <w:rPr>
          <w:rFonts w:cs="Arial"/>
          <w:lang w:val="es-ES"/>
        </w:rPr>
        <w:t>Innovation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 </w:t>
      </w:r>
    </w:p>
    <w:p w14:paraId="7F04654C"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 xml:space="preserve"> 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66AF0B38"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14:paraId="644E51DC"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2BA7620E"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4F697399"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1B849D7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plugin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Innovation podrá unificar la documentación sobre los defectos de seguridad comunes con una herramienta de análisis estático de código, proporcionando información oportuna cuando se detecta algún patrón de código fuente inseguro.</w:t>
      </w:r>
    </w:p>
    <w:p w14:paraId="499A5CE9"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El objetivo del 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información </w:t>
      </w:r>
      <w:r w:rsidRPr="00D377AF">
        <w:rPr>
          <w:rFonts w:cs="Arial"/>
          <w:lang w:val="es-ES"/>
        </w:rPr>
        <w:t>.</w:t>
      </w:r>
    </w:p>
    <w:p w14:paraId="41EB3FB2"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78F75C76"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dichas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44A3220A" w14:textId="77777777"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Innovation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ste plugin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415DA72F" w14:textId="77777777" w:rsidR="00A81AE4" w:rsidRDefault="00A81AE4" w:rsidP="00AA5751">
      <w:pPr>
        <w:pStyle w:val="Ttulo1"/>
        <w:numPr>
          <w:ilvl w:val="0"/>
          <w:numId w:val="28"/>
        </w:numPr>
      </w:pPr>
      <w:bookmarkStart w:id="31" w:name="_Toc274493516"/>
      <w:bookmarkStart w:id="32" w:name="_Toc274574795"/>
      <w:r>
        <w:t>Justificación</w:t>
      </w:r>
      <w:bookmarkEnd w:id="31"/>
      <w:bookmarkEnd w:id="32"/>
    </w:p>
    <w:p w14:paraId="40E38FD7"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7511F5CE"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4D0FE3B6"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759F8AF7"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04A31B5F" w14:textId="77777777"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Twitter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005DC5E3"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287D35B0"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plir al final. Aunado a ello se puede comprender que no es fácil justificar el retorno de la inversión  en seguridad de la información, tal como lo asegura el autor Mano Paul en su libro Official (ISC)2 Guide to the CSSLP.</w:t>
      </w:r>
    </w:p>
    <w:p w14:paraId="66815875"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0B2B7F96" w14:textId="77777777" w:rsidR="00D47394" w:rsidRPr="00EF08E4" w:rsidRDefault="00D47394" w:rsidP="00EF08E4">
      <w:pPr>
        <w:pStyle w:val="Ttulo3"/>
        <w:jc w:val="center"/>
        <w:rPr>
          <w:b/>
        </w:rPr>
      </w:pPr>
      <w:bookmarkStart w:id="33" w:name="_Toc274493369"/>
      <w:r w:rsidRPr="00EF08E4">
        <w:rPr>
          <w:b/>
        </w:rPr>
        <w:t xml:space="preserve">Gráfico </w:t>
      </w:r>
      <w:r w:rsidR="00C50AB2" w:rsidRPr="00EF08E4">
        <w:rPr>
          <w:b/>
        </w:rPr>
        <w:fldChar w:fldCharType="begin"/>
      </w:r>
      <w:r w:rsidR="002360A4" w:rsidRPr="00EF08E4">
        <w:rPr>
          <w:b/>
        </w:rPr>
        <w:instrText xml:space="preserve"> SEQ Gráfico \* ARABIC </w:instrText>
      </w:r>
      <w:r w:rsidR="00C50AB2" w:rsidRPr="00EF08E4">
        <w:rPr>
          <w:b/>
        </w:rPr>
        <w:fldChar w:fldCharType="separate"/>
      </w:r>
      <w:r w:rsidR="002A4FF3">
        <w:rPr>
          <w:b/>
          <w:noProof/>
        </w:rPr>
        <w:t>1</w:t>
      </w:r>
      <w:r w:rsidR="00C50AB2" w:rsidRPr="00EF08E4">
        <w:rPr>
          <w:b/>
          <w:noProof/>
        </w:rPr>
        <w:fldChar w:fldCharType="end"/>
      </w:r>
      <w:r w:rsidRPr="00EF08E4">
        <w:rPr>
          <w:b/>
        </w:rPr>
        <w:t xml:space="preserve"> Costo relativo de arreglar defectos de código</w:t>
      </w:r>
      <w:bookmarkEnd w:id="33"/>
    </w:p>
    <w:p w14:paraId="1ECA535E"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2B8F02B6" wp14:editId="2867C10B">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52ED07A0" w14:textId="77777777" w:rsidR="00CD762F" w:rsidRPr="00EF08E4" w:rsidRDefault="00CD762F" w:rsidP="00EF08E4">
      <w:pPr>
        <w:pStyle w:val="Ttulo3"/>
        <w:jc w:val="center"/>
        <w:rPr>
          <w:b/>
          <w:lang w:val="en-US"/>
        </w:rPr>
      </w:pPr>
      <w:r w:rsidRPr="00EF08E4">
        <w:rPr>
          <w:b/>
          <w:lang w:val="en-US"/>
        </w:rPr>
        <w:t>Fuente: Paul (2011). Official (ISC2) Guide to the CSSLP</w:t>
      </w:r>
    </w:p>
    <w:p w14:paraId="6A4A7417" w14:textId="77777777" w:rsidR="00AA5751" w:rsidRPr="00BD1EBC" w:rsidRDefault="00AA5751" w:rsidP="00AA5751">
      <w:pPr>
        <w:pStyle w:val="Ttulo2"/>
        <w:rPr>
          <w:b w:val="0"/>
        </w:rPr>
      </w:pPr>
      <w:bookmarkStart w:id="34" w:name="_Toc267386011"/>
      <w:bookmarkStart w:id="35" w:name="_Toc268521863"/>
      <w:bookmarkStart w:id="36" w:name="_Toc274493517"/>
      <w:bookmarkStart w:id="37" w:name="_Toc274574796"/>
      <w:r>
        <w:t>3.1 Estudio de Viabilidad de la propuesta</w:t>
      </w:r>
      <w:bookmarkEnd w:id="34"/>
      <w:bookmarkEnd w:id="35"/>
      <w:bookmarkEnd w:id="36"/>
      <w:bookmarkEnd w:id="37"/>
    </w:p>
    <w:p w14:paraId="455496EF"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w:t>
      </w:r>
      <w:r>
        <w:rPr>
          <w:rFonts w:cs="Arial"/>
          <w:lang w:val="es-ES"/>
        </w:rPr>
        <w:lastRenderedPageBreak/>
        <w:t>Según los autores Kendall, Kenneth &amp; Kendall, Julie (2005) el concepto de viabilidad que ellos abordan es el siguiente:</w:t>
      </w:r>
    </w:p>
    <w:p w14:paraId="592F1CF9"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 ,puesto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7F77679A" w14:textId="77777777" w:rsidR="00AA5751" w:rsidRDefault="00AA5751" w:rsidP="00AA5751">
      <w:pPr>
        <w:widowControl w:val="0"/>
        <w:autoSpaceDE w:val="0"/>
        <w:autoSpaceDN w:val="0"/>
        <w:adjustRightInd w:val="0"/>
        <w:ind w:left="708"/>
        <w:rPr>
          <w:rFonts w:cs="Arial"/>
          <w:lang w:val="es-ES"/>
        </w:rPr>
      </w:pPr>
    </w:p>
    <w:p w14:paraId="22CE7569"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 definiciones presentadas por los autores, se presenta el estudio de viabilidad técnica, económica y operativo para el proyecto en cuestión.</w:t>
      </w:r>
    </w:p>
    <w:p w14:paraId="657AF75D" w14:textId="77777777" w:rsidR="00AA5751" w:rsidRDefault="00AA5751" w:rsidP="00AA5751">
      <w:pPr>
        <w:widowControl w:val="0"/>
        <w:autoSpaceDE w:val="0"/>
        <w:autoSpaceDN w:val="0"/>
        <w:adjustRightInd w:val="0"/>
        <w:spacing w:after="240"/>
        <w:rPr>
          <w:rFonts w:cs="Arial"/>
          <w:lang w:val="es-ES"/>
        </w:rPr>
      </w:pPr>
    </w:p>
    <w:p w14:paraId="397089CC" w14:textId="77777777" w:rsidR="00AA5751" w:rsidRPr="0081445A" w:rsidRDefault="00AA5751" w:rsidP="00AA5751">
      <w:pPr>
        <w:pStyle w:val="Ttulo2"/>
      </w:pPr>
      <w:bookmarkStart w:id="38" w:name="_Toc267386012"/>
      <w:bookmarkStart w:id="39" w:name="_Toc268521864"/>
      <w:bookmarkStart w:id="40" w:name="_Toc274493518"/>
      <w:bookmarkStart w:id="41" w:name="_Toc274574797"/>
      <w:r>
        <w:t xml:space="preserve">3.2 </w:t>
      </w:r>
      <w:r w:rsidRPr="0081445A">
        <w:t>Estudio de viabilidad técnica</w:t>
      </w:r>
      <w:bookmarkEnd w:id="38"/>
      <w:bookmarkEnd w:id="39"/>
      <w:bookmarkEnd w:id="40"/>
      <w:bookmarkEnd w:id="41"/>
    </w:p>
    <w:p w14:paraId="2D6316E0"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w:t>
      </w:r>
      <w:r>
        <w:rPr>
          <w:rFonts w:cs="Arial"/>
          <w:lang w:val="es-ES"/>
        </w:rPr>
        <w:lastRenderedPageBreak/>
        <w:t xml:space="preserve">están disponibles en el mercado. Adicionalmente a esta cualidad, el desarrollo de la extensión de seguridad utilizará la plataforma de compilación abierta llamada Roslyn, la cual se puede obtener de forma gratuita desde el sitio oficial de Microsoft. Adicionalmente a la adquisición del compilador Roslyn, se instalarán las plantillas necesarias para desarrollar un proyecto denominado diagnóstico con solución de problemas. </w:t>
      </w:r>
    </w:p>
    <w:p w14:paraId="4D7158F4"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 de forma gratuita desde el sitio respectivo provisto por Microsoft. La adquisición de las mismas es trivial, ya que existe documentación basta para poder instalar los componentes requeridos.</w:t>
      </w:r>
    </w:p>
    <w:p w14:paraId="106E70B8" w14:textId="77777777" w:rsidR="00AA5751" w:rsidRDefault="00AA5751" w:rsidP="00AA5751">
      <w:pPr>
        <w:widowControl w:val="0"/>
        <w:autoSpaceDE w:val="0"/>
        <w:autoSpaceDN w:val="0"/>
        <w:adjustRightInd w:val="0"/>
        <w:rPr>
          <w:rFonts w:cs="Arial"/>
          <w:lang w:val="es-ES"/>
        </w:rPr>
      </w:pPr>
      <w:r>
        <w:rPr>
          <w:rFonts w:cs="Arial"/>
          <w:lang w:val="es-ES"/>
        </w:rPr>
        <w:tab/>
        <w:t xml:space="preserve">Así mismo, el lenguaje de programación C# (pronunciado C Sharp), y que es el lenguaje de programación que será utilizado para desarrollar dicha extensión, viene incluido de forma intrínseca en Visual Studio. Adicionalmente, el plugin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w:t>
      </w:r>
      <w:r>
        <w:rPr>
          <w:rFonts w:cs="Arial"/>
          <w:lang w:val="es-ES"/>
        </w:rPr>
        <w:lastRenderedPageBreak/>
        <w:t>archivos planos de texto entre otros.</w:t>
      </w:r>
    </w:p>
    <w:p w14:paraId="77E701C8" w14:textId="77777777" w:rsidR="00AA5751" w:rsidRDefault="00AA5751" w:rsidP="00AA5751">
      <w:pPr>
        <w:widowControl w:val="0"/>
        <w:autoSpaceDE w:val="0"/>
        <w:autoSpaceDN w:val="0"/>
        <w:adjustRightInd w:val="0"/>
        <w:rPr>
          <w:rFonts w:cs="Arial"/>
          <w:lang w:val="es-ES"/>
        </w:rPr>
      </w:pPr>
      <w:r>
        <w:rPr>
          <w:rFonts w:cs="Arial"/>
          <w:lang w:val="es-ES"/>
        </w:rPr>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743C45AC" w14:textId="77777777" w:rsidR="00AA5751" w:rsidRDefault="00AA5751" w:rsidP="00AA5751">
      <w:pPr>
        <w:widowControl w:val="0"/>
        <w:autoSpaceDE w:val="0"/>
        <w:autoSpaceDN w:val="0"/>
        <w:adjustRightInd w:val="0"/>
        <w:rPr>
          <w:rFonts w:cs="Arial"/>
          <w:lang w:val="es-ES"/>
        </w:rPr>
      </w:pPr>
      <w:r>
        <w:rPr>
          <w:rFonts w:cs="Arial"/>
          <w:lang w:val="es-ES"/>
        </w:rPr>
        <w:tab/>
        <w:t>Esta extensión de seguridad se basará en la plataforma  Microsoft .NET 4.5.1, misma plataforma que se adquiere del sitio oficial de Microsoft y que viene integrada en las versiones de Visual Studio a ser desarrolladas. Las plantillas para desarrollar proyectos basados en Roslyn se adquieren al instalar la versión técnica para la comunidad (también conocido como CTP por sus siglas en inglés), dichas plantillas aparecerán disponibles en el ambiente integrado de desarrollo y permitirán crear la respectiva extensión.</w:t>
      </w:r>
    </w:p>
    <w:p w14:paraId="4749C69A" w14:textId="77777777" w:rsidR="00AA5751" w:rsidRPr="0074676E" w:rsidRDefault="00E22A8A" w:rsidP="00AA5751">
      <w:pPr>
        <w:pStyle w:val="Ttulo2"/>
      </w:pPr>
      <w:bookmarkStart w:id="42" w:name="_Toc267386013"/>
      <w:bookmarkStart w:id="43" w:name="_Toc268521865"/>
      <w:bookmarkStart w:id="44" w:name="_Toc274493519"/>
      <w:bookmarkStart w:id="45" w:name="_Toc274574798"/>
      <w:r>
        <w:t xml:space="preserve">3.3 </w:t>
      </w:r>
      <w:r w:rsidR="00AA5751" w:rsidRPr="00075A12">
        <w:t>Estudio de viabilidad económica</w:t>
      </w:r>
      <w:bookmarkEnd w:id="42"/>
      <w:bookmarkEnd w:id="43"/>
      <w:bookmarkEnd w:id="44"/>
      <w:bookmarkEnd w:id="45"/>
    </w:p>
    <w:p w14:paraId="7454EA2B"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78A866DC"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6F7EEDD8" w14:textId="77777777" w:rsidR="00A208E3" w:rsidRDefault="00A208E3" w:rsidP="00AA5751">
      <w:pPr>
        <w:widowControl w:val="0"/>
        <w:autoSpaceDE w:val="0"/>
        <w:autoSpaceDN w:val="0"/>
        <w:adjustRightInd w:val="0"/>
        <w:rPr>
          <w:rFonts w:cs="Arial"/>
          <w:lang w:val="es-ES"/>
        </w:rPr>
      </w:pPr>
    </w:p>
    <w:p w14:paraId="73777545" w14:textId="77777777" w:rsidR="00A208E3" w:rsidRDefault="00A208E3" w:rsidP="00AA5751">
      <w:pPr>
        <w:widowControl w:val="0"/>
        <w:autoSpaceDE w:val="0"/>
        <w:autoSpaceDN w:val="0"/>
        <w:adjustRightInd w:val="0"/>
        <w:rPr>
          <w:rFonts w:cs="Arial"/>
          <w:lang w:val="es-ES"/>
        </w:rPr>
      </w:pPr>
    </w:p>
    <w:p w14:paraId="48DAD75F" w14:textId="77777777" w:rsidR="00C74DE1" w:rsidRPr="002E3F95" w:rsidRDefault="00C74DE1" w:rsidP="002E3F95">
      <w:pPr>
        <w:pStyle w:val="Ttulo3"/>
        <w:jc w:val="center"/>
        <w:rPr>
          <w:b/>
        </w:rPr>
      </w:pPr>
      <w:bookmarkStart w:id="46" w:name="_Toc274493168"/>
      <w:r w:rsidRPr="002E3F95">
        <w:rPr>
          <w:b/>
        </w:rPr>
        <w:t xml:space="preserve">Cuadro </w:t>
      </w:r>
      <w:r w:rsidR="00C50AB2" w:rsidRPr="002E3F95">
        <w:rPr>
          <w:b/>
        </w:rPr>
        <w:fldChar w:fldCharType="begin"/>
      </w:r>
      <w:r w:rsidR="002360A4" w:rsidRPr="002E3F95">
        <w:rPr>
          <w:b/>
        </w:rPr>
        <w:instrText xml:space="preserve"> SEQ Cuadro \* ARABIC </w:instrText>
      </w:r>
      <w:r w:rsidR="00C50AB2" w:rsidRPr="002E3F95">
        <w:rPr>
          <w:b/>
        </w:rPr>
        <w:fldChar w:fldCharType="separate"/>
      </w:r>
      <w:r w:rsidR="002A4FF3">
        <w:rPr>
          <w:b/>
          <w:noProof/>
        </w:rPr>
        <w:t>1</w:t>
      </w:r>
      <w:r w:rsidR="00C50AB2" w:rsidRPr="002E3F95">
        <w:rPr>
          <w:b/>
          <w:noProof/>
        </w:rPr>
        <w:fldChar w:fldCharType="end"/>
      </w:r>
      <w:r w:rsidRPr="002E3F95">
        <w:rPr>
          <w:b/>
        </w:rPr>
        <w:t xml:space="preserve"> Costos</w:t>
      </w:r>
      <w:bookmarkEnd w:id="46"/>
    </w:p>
    <w:p w14:paraId="0E85225E" w14:textId="77777777" w:rsidR="00AA5751" w:rsidRPr="00BA796D" w:rsidRDefault="00AA5751" w:rsidP="00AA5751">
      <w:r>
        <w:rPr>
          <w:noProof/>
          <w:lang w:val="es-ES" w:eastAsia="es-ES"/>
        </w:rPr>
        <w:drawing>
          <wp:inline distT="0" distB="0" distL="0" distR="0" wp14:anchorId="2F6598AE" wp14:editId="679F0697">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2484353C" w14:textId="77777777" w:rsidR="000A68AD" w:rsidRPr="002E3F95" w:rsidRDefault="00AA5751" w:rsidP="002E3F95">
      <w:pPr>
        <w:pStyle w:val="Ttulo3"/>
        <w:jc w:val="center"/>
        <w:rPr>
          <w:b/>
        </w:rPr>
      </w:pPr>
      <w:r w:rsidRPr="002E3F95">
        <w:rPr>
          <w:b/>
        </w:rPr>
        <w:t>Fuente: Elaboración propia</w:t>
      </w:r>
    </w:p>
    <w:p w14:paraId="7EFB0467" w14:textId="77777777" w:rsidR="000A68AD" w:rsidRPr="00BA796D" w:rsidRDefault="000A68AD" w:rsidP="00AA5751"/>
    <w:p w14:paraId="7EE4D9CD" w14:textId="77777777"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w:t>
      </w:r>
      <w:r>
        <w:rPr>
          <w:rFonts w:cs="Arial"/>
          <w:lang w:val="es-ES"/>
        </w:rPr>
        <w:lastRenderedPageBreak/>
        <w:t xml:space="preserve">recuperar la inversión. </w:t>
      </w:r>
    </w:p>
    <w:p w14:paraId="2C848D60" w14:textId="77777777" w:rsidR="00AA5751" w:rsidRDefault="00AA5751" w:rsidP="00AA5751">
      <w:pPr>
        <w:widowControl w:val="0"/>
        <w:autoSpaceDE w:val="0"/>
        <w:autoSpaceDN w:val="0"/>
        <w:adjustRightInd w:val="0"/>
        <w:rPr>
          <w:rFonts w:cs="Arial"/>
          <w:lang w:val="es-ES"/>
        </w:rPr>
      </w:pPr>
      <w:r>
        <w:rPr>
          <w:rFonts w:cs="Arial"/>
          <w:lang w:val="es-ES"/>
        </w:rPr>
        <w:tab/>
        <w:t>Por otra parte, a través de la  adquisición del producto TEAM Mentor, se puede brindar la extensión de seguridad gratuita para 10 desarrolladores 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7430781C" w14:textId="77777777"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027CBB05" w14:textId="77777777" w:rsidR="00AA5751" w:rsidRDefault="00AA5751" w:rsidP="00AA5751">
      <w:pPr>
        <w:widowControl w:val="0"/>
        <w:autoSpaceDE w:val="0"/>
        <w:autoSpaceDN w:val="0"/>
        <w:adjustRightInd w:val="0"/>
        <w:rPr>
          <w:rFonts w:cs="Arial"/>
          <w:lang w:val="es-ES"/>
        </w:rPr>
      </w:pPr>
    </w:p>
    <w:p w14:paraId="061F5136" w14:textId="77777777" w:rsidR="00AA5751" w:rsidRPr="00440BB6" w:rsidRDefault="00E22A8A" w:rsidP="00AA5751">
      <w:pPr>
        <w:pStyle w:val="Ttulo2"/>
      </w:pPr>
      <w:bookmarkStart w:id="47" w:name="_Toc267386014"/>
      <w:bookmarkStart w:id="48" w:name="_Toc268521866"/>
      <w:bookmarkStart w:id="49" w:name="_Toc274493520"/>
      <w:bookmarkStart w:id="50" w:name="_Toc274574799"/>
      <w:r>
        <w:t xml:space="preserve">3.4 </w:t>
      </w:r>
      <w:r w:rsidR="00AA5751">
        <w:t>Estudio de viabilidad operativa</w:t>
      </w:r>
      <w:bookmarkEnd w:id="47"/>
      <w:bookmarkEnd w:id="48"/>
      <w:bookmarkEnd w:id="49"/>
      <w:bookmarkEnd w:id="50"/>
    </w:p>
    <w:p w14:paraId="7A7B4667"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6648E0AE"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w:t>
      </w:r>
      <w:r>
        <w:rPr>
          <w:rFonts w:cs="Arial"/>
          <w:lang w:val="es-ES"/>
        </w:rPr>
        <w:lastRenderedPageBreak/>
        <w:t xml:space="preserve">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14E06D46"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00CCC5CA"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4ACC8211"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w:t>
      </w:r>
      <w:r>
        <w:rPr>
          <w:rFonts w:cs="Arial"/>
          <w:lang w:val="es-ES"/>
        </w:rPr>
        <w:lastRenderedPageBreak/>
        <w:t xml:space="preserve">de software a ser mas productivos, son muchas las extensiones que se han desarrollado y he ahí la razón de que el mismo entorno de programación Visual Studio proponga un modelo de extensión, donde se pueden desarrollar 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22A69C0C"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6CBD3D71"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32EB0406"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7D062A46" w14:textId="77777777" w:rsidR="00AA5751" w:rsidRPr="00806CDC" w:rsidRDefault="00AA5751" w:rsidP="00AA5751">
      <w:pPr>
        <w:widowControl w:val="0"/>
        <w:autoSpaceDE w:val="0"/>
        <w:autoSpaceDN w:val="0"/>
        <w:adjustRightInd w:val="0"/>
        <w:rPr>
          <w:rFonts w:cs="Arial"/>
          <w:lang w:val="es-ES"/>
        </w:rPr>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w:t>
      </w:r>
      <w:r>
        <w:rPr>
          <w:rFonts w:cs="Arial"/>
          <w:lang w:val="es-ES"/>
        </w:rPr>
        <w:lastRenderedPageBreak/>
        <w:t xml:space="preserve">oportuna, permitirá que éste comprenda la raíz del problema y a su vez ayudarle a que mejore la calidad del software en términos de seguridad. </w:t>
      </w:r>
    </w:p>
    <w:p w14:paraId="7090C64C" w14:textId="77777777" w:rsidR="00845C8F" w:rsidRPr="00845C8F" w:rsidRDefault="00845C8F" w:rsidP="00845C8F"/>
    <w:p w14:paraId="7D145003" w14:textId="77777777" w:rsidR="00A81AE4" w:rsidRDefault="00A81AE4" w:rsidP="00B54DA8">
      <w:pPr>
        <w:pStyle w:val="Ttulo1"/>
        <w:numPr>
          <w:ilvl w:val="0"/>
          <w:numId w:val="28"/>
        </w:numPr>
      </w:pPr>
      <w:bookmarkStart w:id="51" w:name="_Toc274493521"/>
      <w:bookmarkStart w:id="52" w:name="_Toc274574800"/>
      <w:r>
        <w:t>Objetivos de la investigación</w:t>
      </w:r>
      <w:bookmarkEnd w:id="51"/>
      <w:bookmarkEnd w:id="52"/>
    </w:p>
    <w:p w14:paraId="0F4E6D6B"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4EC84BC1" w14:textId="77777777" w:rsidR="00750406" w:rsidRDefault="00750406" w:rsidP="00750406">
      <w:pPr>
        <w:pStyle w:val="Ttulo2"/>
        <w:numPr>
          <w:ilvl w:val="1"/>
          <w:numId w:val="28"/>
        </w:numPr>
        <w:rPr>
          <w:lang w:val="es-ES"/>
        </w:rPr>
      </w:pPr>
      <w:bookmarkStart w:id="53" w:name="_Toc274493522"/>
      <w:bookmarkStart w:id="54" w:name="_Toc274574801"/>
      <w:r>
        <w:rPr>
          <w:lang w:val="es-ES"/>
        </w:rPr>
        <w:t>Objetivo General</w:t>
      </w:r>
      <w:bookmarkEnd w:id="53"/>
      <w:bookmarkEnd w:id="54"/>
    </w:p>
    <w:p w14:paraId="750F198E"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5F5452BF" w14:textId="77777777" w:rsidR="00750406" w:rsidRPr="00750406" w:rsidRDefault="00750406" w:rsidP="00750406">
      <w:pPr>
        <w:pStyle w:val="Ttulo2"/>
        <w:numPr>
          <w:ilvl w:val="1"/>
          <w:numId w:val="28"/>
        </w:numPr>
        <w:rPr>
          <w:lang w:val="es-ES"/>
        </w:rPr>
      </w:pPr>
      <w:bookmarkStart w:id="55" w:name="_Toc274493523"/>
      <w:bookmarkStart w:id="56" w:name="_Toc274574802"/>
      <w:r w:rsidRPr="00750406">
        <w:rPr>
          <w:lang w:val="es-ES"/>
        </w:rPr>
        <w:t>Objetivos Específicos</w:t>
      </w:r>
      <w:bookmarkEnd w:id="55"/>
      <w:bookmarkEnd w:id="56"/>
    </w:p>
    <w:p w14:paraId="40F75476"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6B6FFBFF" w14:textId="77777777" w:rsidR="00750406" w:rsidRPr="00E22425" w:rsidRDefault="00750406" w:rsidP="00A83AB4">
      <w:pPr>
        <w:pStyle w:val="Ttulo3"/>
        <w:spacing w:line="360" w:lineRule="auto"/>
        <w:jc w:val="left"/>
      </w:pPr>
      <w:r>
        <w:t xml:space="preserve">4.2.1 </w:t>
      </w:r>
      <w:r w:rsidRPr="00EF33A9">
        <w:t xml:space="preserve">Realizar </w:t>
      </w:r>
      <w:r>
        <w:t>el levantamiento de requerimientos de cada una de las vulnerabilidades a identificar mediante el uso de estándares en la industria.</w:t>
      </w:r>
    </w:p>
    <w:p w14:paraId="42234A44" w14:textId="77777777" w:rsidR="00750406" w:rsidRPr="00E22425" w:rsidRDefault="00750406" w:rsidP="00A10C74">
      <w:pPr>
        <w:pStyle w:val="Ttulo3"/>
      </w:pPr>
      <w:r>
        <w:lastRenderedPageBreak/>
        <w:t>4.2.2 Elaborar el diseño del software que contempla el flujo de trabajo, la identificación de vulnerabilidades y la retroalimentación al usuario final.</w:t>
      </w:r>
    </w:p>
    <w:p w14:paraId="5EE4EA71" w14:textId="77777777" w:rsidR="00750406" w:rsidRDefault="00750406" w:rsidP="00750406">
      <w:pPr>
        <w:pStyle w:val="Ttulo3"/>
      </w:pPr>
      <w:r>
        <w:t>4.2.3 Desarrollar el prototipo funcional de la extensión de seguridad para el ambiente de desarrollo Visual Studio .NET que permita realizar pruebas estáticas de seguridad de aplicaciones.</w:t>
      </w:r>
    </w:p>
    <w:p w14:paraId="0F02E5CB" w14:textId="77777777" w:rsidR="00750406" w:rsidRPr="00E22425" w:rsidRDefault="00750406" w:rsidP="00750406"/>
    <w:p w14:paraId="7D365012" w14:textId="77777777" w:rsidR="00750406" w:rsidRDefault="008A63B3" w:rsidP="00750406">
      <w:pPr>
        <w:pStyle w:val="Ttulo3"/>
      </w:pPr>
      <w:r>
        <w:t xml:space="preserve">4.2.4 </w:t>
      </w:r>
      <w:r w:rsidR="00750406">
        <w:t>Implementar las reglas de diagnóstico para detectar vulnerabilidades en el código fuente utilizando estándares en la industria.</w:t>
      </w:r>
    </w:p>
    <w:p w14:paraId="27AAACA4" w14:textId="77777777" w:rsidR="00750406" w:rsidRPr="00E22425" w:rsidRDefault="00750406" w:rsidP="00750406"/>
    <w:p w14:paraId="59ADCAD8" w14:textId="77777777" w:rsidR="00750406" w:rsidRPr="00750406" w:rsidRDefault="008A63B3" w:rsidP="008A63B3">
      <w:pPr>
        <w:pStyle w:val="Ttulo3"/>
      </w:pPr>
      <w:r w:rsidRPr="008A63B3">
        <w:t xml:space="preserve">4.2.5 </w:t>
      </w:r>
      <w:r w:rsidR="00750406" w:rsidRPr="008A63B3">
        <w:t>Desarrollar</w:t>
      </w:r>
      <w:r w:rsidR="00750406">
        <w:t xml:space="preserve"> pruebas funcionales, pruebas de integración y pruebas unitarias del prototipo.</w:t>
      </w:r>
    </w:p>
    <w:p w14:paraId="7B4BB44E" w14:textId="77777777" w:rsidR="00A81AE4" w:rsidRDefault="00A81AE4" w:rsidP="00B54DA8">
      <w:pPr>
        <w:pStyle w:val="Ttulo1"/>
        <w:numPr>
          <w:ilvl w:val="0"/>
          <w:numId w:val="28"/>
        </w:numPr>
      </w:pPr>
      <w:bookmarkStart w:id="57" w:name="_Toc274493524"/>
      <w:bookmarkStart w:id="58" w:name="_Toc274574803"/>
      <w:r>
        <w:t>Alcances</w:t>
      </w:r>
      <w:bookmarkEnd w:id="57"/>
      <w:bookmarkEnd w:id="58"/>
    </w:p>
    <w:p w14:paraId="22510D7F"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 plugin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1A7F900A"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w:t>
      </w:r>
      <w:r w:rsidR="00AF715A">
        <w:rPr>
          <w:rFonts w:cs="Arial"/>
          <w:lang w:val="es-ES"/>
        </w:rPr>
        <w:lastRenderedPageBreak/>
        <w:t>.NET llamada Roslyn, la cual brinda a los desarrolladores una serie de interfaces programables para poder interactuar con el compilador de C# y Visual Basic. NET.</w:t>
      </w:r>
    </w:p>
    <w:p w14:paraId="2AC58D60" w14:textId="77777777"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Roslyn de Microsoft .NET permite interactuar de forma conjunta con los lenguajes de programación C# y 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14:paraId="77CD691F" w14:textId="7777777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Roslyn soporte más lenguajes dentro de la plataforma .NET , idealmente  se buscaría que el plugin sea compatible con dichos lenguajes.</w:t>
      </w:r>
    </w:p>
    <w:p w14:paraId="1E46D4E2" w14:textId="77777777"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plugin propuesto se enfocará en detectar vulnerabilidades únicamente en aplicaciones C# .NET .</w:t>
      </w:r>
    </w:p>
    <w:p w14:paraId="1E619714"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20ED9DDA" w14:textId="77777777" w:rsidR="00AF715A" w:rsidRDefault="00AF715A" w:rsidP="00AF715A">
      <w:pPr>
        <w:widowControl w:val="0"/>
        <w:autoSpaceDE w:val="0"/>
        <w:autoSpaceDN w:val="0"/>
        <w:adjustRightInd w:val="0"/>
        <w:rPr>
          <w:rFonts w:cs="Arial"/>
          <w:lang w:val="es-ES"/>
        </w:rPr>
      </w:pPr>
      <w:r>
        <w:rPr>
          <w:rFonts w:cs="Arial"/>
          <w:lang w:val="es-ES"/>
        </w:rPr>
        <w:lastRenderedPageBreak/>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14:paraId="56CD87E4"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25E30B8C"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Esto quiere decir que la identificación del riesgo no está atada directamente al código fuente per se, mas bien a un proceso como tal donde por ejemplo no se cumplen algunas condiciones como lo son que se exponen datos sensibles en forma de parámetros en el navegador , fáciles de predecir, y donde no hay un proceso de autenticación y autorización por cada solicitud recibida para constatar si el dato suministrado.</w:t>
      </w:r>
    </w:p>
    <w:p w14:paraId="123ECBE9" w14:textId="77777777" w:rsidR="00AF715A" w:rsidRDefault="00AF715A" w:rsidP="00AF715A">
      <w:pPr>
        <w:widowControl w:val="0"/>
        <w:autoSpaceDE w:val="0"/>
        <w:autoSpaceDN w:val="0"/>
        <w:adjustRightInd w:val="0"/>
        <w:rPr>
          <w:rFonts w:cs="Arial"/>
          <w:lang w:val="es-ES"/>
        </w:rPr>
      </w:pPr>
      <w:r>
        <w:rPr>
          <w:rFonts w:cs="Arial"/>
          <w:lang w:val="es-ES"/>
        </w:rPr>
        <w:lastRenderedPageBreak/>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 .</w:t>
      </w:r>
    </w:p>
    <w:p w14:paraId="0E215927"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contempla los siguientes riesgos informáticos:</w:t>
      </w:r>
    </w:p>
    <w:p w14:paraId="3065E6CA"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5053A102"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14:paraId="3354AA7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521C3773"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1F8814AA" w14:textId="6B0A4632"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ins w:id="59" w:author="Michael Hidalgo" w:date="2014-11-02T17:56:00Z">
        <w:r w:rsidR="001E1EE5">
          <w:rPr>
            <w:rFonts w:cs="Arial"/>
            <w:lang w:val="es-ES"/>
          </w:rPr>
          <w:t>s</w:t>
        </w:r>
      </w:ins>
      <w:r>
        <w:rPr>
          <w:rFonts w:cs="Arial"/>
          <w:lang w:val="es-ES"/>
        </w:rPr>
        <w:t>eguridad.</w:t>
      </w:r>
    </w:p>
    <w:p w14:paraId="428D881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4AAA9506"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0D23E9A4"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35C6DF9E"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297D7C3A"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4E139004"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basado en una serie de estudios que involucra la cantidad de aplicaciones Web que se han encontrado vulnerables a estos ataques, la incidencia en la industria y el impacto para las organizaciones.</w:t>
      </w:r>
    </w:p>
    <w:p w14:paraId="5F88C636"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 :</w:t>
      </w:r>
    </w:p>
    <w:p w14:paraId="1D2900E0"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lastRenderedPageBreak/>
        <w:t>A1-Inyección</w:t>
      </w:r>
    </w:p>
    <w:p w14:paraId="4913637F"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07DCDBFA"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3EEFBB52"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0DF206CB"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18FB5099" w14:textId="77777777" w:rsidR="00AF715A" w:rsidRDefault="00AF715A" w:rsidP="00AF715A">
      <w:pPr>
        <w:widowControl w:val="0"/>
        <w:autoSpaceDE w:val="0"/>
        <w:autoSpaceDN w:val="0"/>
        <w:adjustRightInd w:val="0"/>
        <w:rPr>
          <w:rFonts w:cs="Arial"/>
          <w:lang w:val="es-ES"/>
        </w:rPr>
      </w:pPr>
      <w:r w:rsidRPr="00E31842">
        <w:rPr>
          <w:rFonts w:cs="Arial"/>
          <w:lang w:val="es-ES"/>
        </w:rPr>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14:paraId="7C4FAF8E"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180EE0B6" w14:textId="77777777" w:rsidR="00A81AE4" w:rsidRDefault="00A81AE4" w:rsidP="00B54DA8">
      <w:pPr>
        <w:pStyle w:val="Ttulo1"/>
        <w:numPr>
          <w:ilvl w:val="0"/>
          <w:numId w:val="28"/>
        </w:numPr>
      </w:pPr>
      <w:bookmarkStart w:id="60" w:name="_Toc274493525"/>
      <w:bookmarkStart w:id="61" w:name="_Toc274574804"/>
      <w:r>
        <w:lastRenderedPageBreak/>
        <w:t>Limitaciones</w:t>
      </w:r>
      <w:bookmarkEnd w:id="60"/>
      <w:bookmarkEnd w:id="61"/>
    </w:p>
    <w:p w14:paraId="0DCF5EFE" w14:textId="77777777"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677BE494" w14:textId="77777777" w:rsidR="00A81AE4" w:rsidRDefault="00A81AE4" w:rsidP="00B54DA8">
      <w:pPr>
        <w:pStyle w:val="Ttulo1"/>
        <w:numPr>
          <w:ilvl w:val="0"/>
          <w:numId w:val="28"/>
        </w:numPr>
      </w:pPr>
      <w:bookmarkStart w:id="62" w:name="_Toc274493526"/>
      <w:bookmarkStart w:id="63" w:name="_Toc274574805"/>
      <w:r>
        <w:t>Antecedentes</w:t>
      </w:r>
      <w:bookmarkEnd w:id="62"/>
      <w:bookmarkEnd w:id="63"/>
    </w:p>
    <w:p w14:paraId="16FCE559" w14:textId="77777777"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 cuando se refiere al rol del análisis estático código sostiene que :</w:t>
      </w:r>
    </w:p>
    <w:p w14:paraId="7EF74A2A"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6FE52E5B" w14:textId="77777777" w:rsidR="00C31186" w:rsidRDefault="00C31186" w:rsidP="00C31186">
      <w:pPr>
        <w:widowControl w:val="0"/>
        <w:autoSpaceDE w:val="0"/>
        <w:autoSpaceDN w:val="0"/>
        <w:adjustRightInd w:val="0"/>
        <w:rPr>
          <w:rFonts w:cs="Arial"/>
          <w:lang w:val="es-ES"/>
        </w:rPr>
      </w:pPr>
      <w:r>
        <w:rPr>
          <w:rFonts w:cs="Arial"/>
          <w:lang w:val="es-ES"/>
        </w:rPr>
        <w:tab/>
      </w:r>
    </w:p>
    <w:p w14:paraId="46305810"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lastRenderedPageBreak/>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47AF3328"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Gar</w:t>
      </w:r>
      <w:r>
        <w:rPr>
          <w:rFonts w:cs="Arial"/>
          <w:lang w:val="es-ES"/>
        </w:rPr>
        <w:t>tner, titulado Cuadrante Mágico</w:t>
      </w:r>
      <w:r w:rsidRPr="00973940">
        <w:rPr>
          <w:rFonts w:cs="Arial"/>
          <w:lang w:val="es-ES"/>
        </w:rPr>
        <w:t xml:space="preserve"> para las Pruebas de Segu</w:t>
      </w:r>
      <w:r>
        <w:rPr>
          <w:rFonts w:cs="Arial"/>
          <w:lang w:val="es-ES"/>
        </w:rPr>
        <w:t xml:space="preserve">ridad de Aplicaciones Estáticas(2010) </w:t>
      </w:r>
      <w:r w:rsidRPr="00973940">
        <w:rPr>
          <w:rFonts w:cs="Arial"/>
          <w:lang w:val="es-ES"/>
        </w:rPr>
        <w:t>donde se analiza la evolución del mercado de las herramientas de análisis estático de código, los principales productores, la visión del negocio y la tecnología.</w:t>
      </w:r>
    </w:p>
    <w:p w14:paraId="274A5B1A"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6A95B88E"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0CD5FDB3" w14:textId="77777777" w:rsidR="00C31186" w:rsidRDefault="00C31186" w:rsidP="00C31186">
      <w:pPr>
        <w:widowControl w:val="0"/>
        <w:autoSpaceDE w:val="0"/>
        <w:autoSpaceDN w:val="0"/>
        <w:adjustRightInd w:val="0"/>
        <w:rPr>
          <w:rFonts w:cs="Arial"/>
          <w:lang w:val="es-ES"/>
        </w:rPr>
      </w:pPr>
      <w:r>
        <w:rPr>
          <w:rFonts w:cs="Arial"/>
          <w:lang w:val="es-ES"/>
        </w:rPr>
        <w:tab/>
        <w:t xml:space="preserve">Los primeros pasos en implementar análisis estático de código dentro del entorno de Visual Studio .NET enfocados en seguridad datan de la creación del complemento llamado CAT.NET creado por Microsoft. Dicho componente fue descontinuado desde las versiones de Visual Studio.NET </w:t>
      </w:r>
      <w:r>
        <w:rPr>
          <w:rFonts w:cs="Arial"/>
          <w:lang w:val="es-ES"/>
        </w:rPr>
        <w:lastRenderedPageBreak/>
        <w:t>2008 .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087274E7" w14:textId="77777777" w:rsidR="00C31186" w:rsidRDefault="00C31186" w:rsidP="00C31186">
      <w:pPr>
        <w:widowControl w:val="0"/>
        <w:autoSpaceDE w:val="0"/>
        <w:autoSpaceDN w:val="0"/>
        <w:adjustRightInd w:val="0"/>
        <w:rPr>
          <w:rFonts w:cs="Arial"/>
          <w:lang w:val="es-ES"/>
        </w:rPr>
      </w:pPr>
      <w:r>
        <w:rPr>
          <w:rFonts w:cs="Arial"/>
          <w:lang w:val="es-ES"/>
        </w:rPr>
        <w:tab/>
        <w:t>Además de CAT.NET, figura otras herramientas de análisis estático como lo es FoxCop , tal como lo define Microsoft “FoxCop es una aplicación  que analiza ensamblados de código manejado (código destinado a la plataforma Microsoft .NET) y reporta información acerca de dicho ensamblado tal como alguna mejora en el diseño, desempeño y seguridad”. Nótese que FoxCop no está enfocada directamente al tema de seguridad si no por el contrario toma en consideración elementos claves de diseño.</w:t>
      </w:r>
    </w:p>
    <w:p w14:paraId="29FB703A" w14:textId="77777777" w:rsidR="005369F9" w:rsidRDefault="005369F9" w:rsidP="005369F9">
      <w:pPr>
        <w:pStyle w:val="Ttulo2"/>
        <w:numPr>
          <w:ilvl w:val="1"/>
          <w:numId w:val="28"/>
        </w:numPr>
      </w:pPr>
      <w:bookmarkStart w:id="64" w:name="_Toc274493527"/>
      <w:bookmarkStart w:id="65" w:name="_Toc274574806"/>
      <w:r>
        <w:t>El modelo de ejecución del CLR</w:t>
      </w:r>
      <w:bookmarkEnd w:id="64"/>
      <w:bookmarkEnd w:id="65"/>
    </w:p>
    <w:p w14:paraId="2E0D1E4A" w14:textId="77777777" w:rsidR="00BD02C1" w:rsidRDefault="00BD02C1" w:rsidP="00BD02C1">
      <w:r>
        <w:tab/>
        <w:t>El entorno en tiempo de ejecución del lenguaje o CLR (Common Language Runtime) por sus siglas en inglés ,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484FBFB8" w14:textId="77777777" w:rsidR="00BD02C1" w:rsidRDefault="00BD02C1" w:rsidP="00BD02C1">
      <w:r>
        <w:t xml:space="preserve">De </w:t>
      </w:r>
      <w:r w:rsidR="00776762">
        <w:t>e</w:t>
      </w:r>
      <w:r>
        <w:t>sta misma forma, Microsoft(2014) indica que:</w:t>
      </w:r>
    </w:p>
    <w:p w14:paraId="367AD095"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lastRenderedPageBreak/>
        <w:tab/>
        <w:t xml:space="preserve">con un compilador del lenguaje y que se ejecuta en este entorno se le </w:t>
      </w:r>
      <w:r>
        <w:tab/>
        <w:t>denomina código manejado.</w:t>
      </w:r>
    </w:p>
    <w:p w14:paraId="20A0BCB2" w14:textId="77777777" w:rsidR="00E165C5" w:rsidRDefault="00E165C5" w:rsidP="00E165C5">
      <w:pPr>
        <w:spacing w:line="360" w:lineRule="auto"/>
      </w:pPr>
    </w:p>
    <w:p w14:paraId="5173C6F7" w14:textId="77777777" w:rsidR="00E165C5" w:rsidRDefault="00E165C5" w:rsidP="00E165C5">
      <w:pPr>
        <w:spacing w:line="360" w:lineRule="auto"/>
      </w:pPr>
      <w:r>
        <w:t>Así mismo, Richter</w:t>
      </w:r>
      <w:r w:rsidR="000A68AD">
        <w:t xml:space="preserve"> </w:t>
      </w:r>
      <w:r>
        <w:t>(2010) sostiene que:</w:t>
      </w:r>
    </w:p>
    <w:p w14:paraId="61A4C473" w14:textId="77777777" w:rsidR="00E165C5" w:rsidRDefault="00E165C5" w:rsidP="00E165C5">
      <w:pPr>
        <w:spacing w:line="360" w:lineRule="auto"/>
      </w:pPr>
    </w:p>
    <w:p w14:paraId="09115E00"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tab/>
        <w:t xml:space="preserve">sincronización de hilos) están disponibles para todos los lenguajes que </w:t>
      </w:r>
      <w:r>
        <w:tab/>
        <w:t>tienen como destino ser ejecutados bajo este entorno.</w:t>
      </w:r>
    </w:p>
    <w:p w14:paraId="7A4FE0E4" w14:textId="77777777"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65738230" w14:textId="77777777" w:rsidR="00E165C5" w:rsidRDefault="00E165C5" w:rsidP="00E165C5">
      <w:pPr>
        <w:spacing w:line="360" w:lineRule="auto"/>
      </w:pPr>
    </w:p>
    <w:p w14:paraId="1B5652EB" w14:textId="77777777" w:rsidR="00E165C5" w:rsidRDefault="00B0114F" w:rsidP="00AC156C">
      <w:r>
        <w:tab/>
      </w:r>
      <w:r w:rsidR="00E165C5">
        <w:t xml:space="preserve">Microsoft (2014) también indica que algunas de las </w:t>
      </w:r>
      <w:r w:rsidR="00175105">
        <w:t>características que ofrece CLR son:</w:t>
      </w:r>
    </w:p>
    <w:p w14:paraId="59B7AEED" w14:textId="77777777" w:rsidR="00B0114F" w:rsidRDefault="00B0114F" w:rsidP="00AC156C">
      <w:pPr>
        <w:pStyle w:val="Prrafodelista"/>
        <w:numPr>
          <w:ilvl w:val="0"/>
          <w:numId w:val="32"/>
        </w:numPr>
      </w:pPr>
      <w:r>
        <w:t>Mejoras en el rendimiento.</w:t>
      </w:r>
    </w:p>
    <w:p w14:paraId="76BEA4B8" w14:textId="77777777" w:rsidR="00B0114F" w:rsidRDefault="00B0114F" w:rsidP="00AC156C">
      <w:pPr>
        <w:pStyle w:val="Prrafodelista"/>
        <w:numPr>
          <w:ilvl w:val="0"/>
          <w:numId w:val="32"/>
        </w:numPr>
      </w:pPr>
      <w:r>
        <w:t>La habilidad de usar de forma fácil componentes desarrollados en otros lenguajes de programación.</w:t>
      </w:r>
    </w:p>
    <w:p w14:paraId="0AC212E5" w14:textId="77777777" w:rsidR="00B0114F" w:rsidRDefault="00B0114F" w:rsidP="00AC156C">
      <w:pPr>
        <w:pStyle w:val="Prrafodelista"/>
        <w:numPr>
          <w:ilvl w:val="0"/>
          <w:numId w:val="32"/>
        </w:numPr>
      </w:pPr>
      <w:r>
        <w:t>Tipos de datos extensos proporcionados por la librería de clases.</w:t>
      </w:r>
    </w:p>
    <w:p w14:paraId="525B8BF8"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1D158C73" w14:textId="77777777" w:rsidR="00B0114F" w:rsidRDefault="00B0114F" w:rsidP="00AC156C">
      <w:pPr>
        <w:pStyle w:val="Prrafodelista"/>
        <w:numPr>
          <w:ilvl w:val="0"/>
          <w:numId w:val="32"/>
        </w:numPr>
      </w:pPr>
      <w:r>
        <w:t>Soporte estructurado para manejo de excepciones.</w:t>
      </w:r>
    </w:p>
    <w:p w14:paraId="5EB9EC12" w14:textId="77777777" w:rsidR="00B0114F" w:rsidRDefault="00B0114F" w:rsidP="00AC156C">
      <w:pPr>
        <w:pStyle w:val="Prrafodelista"/>
        <w:numPr>
          <w:ilvl w:val="0"/>
          <w:numId w:val="32"/>
        </w:numPr>
      </w:pPr>
      <w:r>
        <w:t>Recolección de basura.</w:t>
      </w:r>
    </w:p>
    <w:p w14:paraId="1DA255A5" w14:textId="77777777" w:rsidR="00B0114F" w:rsidRDefault="00B0114F" w:rsidP="00AC156C">
      <w:pPr>
        <w:pStyle w:val="Prrafodelista"/>
        <w:numPr>
          <w:ilvl w:val="0"/>
          <w:numId w:val="32"/>
        </w:numPr>
      </w:pPr>
      <w:r>
        <w:t>Soporte a atributos personalizados.</w:t>
      </w:r>
    </w:p>
    <w:p w14:paraId="77BC4C04" w14:textId="77777777" w:rsidR="00AC156C" w:rsidRDefault="00AC156C" w:rsidP="00AC156C">
      <w:r>
        <w:lastRenderedPageBreak/>
        <w:tab/>
        <w:t>En la siguiente imagen se aprecia el proceso de compilar código fuente en módulos manejaros.</w:t>
      </w:r>
    </w:p>
    <w:p w14:paraId="0DBD34AF" w14:textId="77777777" w:rsidR="00A83AB4" w:rsidRDefault="00A83AB4" w:rsidP="00AC156C"/>
    <w:p w14:paraId="2E9AE189" w14:textId="77777777" w:rsidR="00AC156C" w:rsidRPr="00A83AB4" w:rsidRDefault="00AC156C" w:rsidP="00A83AB4">
      <w:pPr>
        <w:pStyle w:val="Ttulo3"/>
        <w:jc w:val="center"/>
        <w:rPr>
          <w:b/>
        </w:rPr>
      </w:pPr>
      <w:bookmarkStart w:id="66" w:name="_Toc274493472"/>
      <w:r w:rsidRPr="00A83AB4">
        <w:rPr>
          <w:b/>
        </w:rPr>
        <w:t xml:space="preserve">Figura </w:t>
      </w:r>
      <w:r w:rsidR="00C50AB2" w:rsidRPr="00A83AB4">
        <w:rPr>
          <w:b/>
        </w:rPr>
        <w:fldChar w:fldCharType="begin"/>
      </w:r>
      <w:r w:rsidR="002360A4" w:rsidRPr="00A83AB4">
        <w:rPr>
          <w:b/>
        </w:rPr>
        <w:instrText xml:space="preserve"> SEQ Figura \* ARABIC </w:instrText>
      </w:r>
      <w:r w:rsidR="00C50AB2" w:rsidRPr="00A83AB4">
        <w:rPr>
          <w:b/>
        </w:rPr>
        <w:fldChar w:fldCharType="separate"/>
      </w:r>
      <w:r w:rsidR="002A4FF3">
        <w:rPr>
          <w:b/>
          <w:noProof/>
        </w:rPr>
        <w:t>1</w:t>
      </w:r>
      <w:r w:rsidR="00C50AB2" w:rsidRPr="00A83AB4">
        <w:rPr>
          <w:b/>
          <w:noProof/>
        </w:rPr>
        <w:fldChar w:fldCharType="end"/>
      </w:r>
      <w:r w:rsidRPr="00A83AB4">
        <w:rPr>
          <w:b/>
        </w:rPr>
        <w:t xml:space="preserve"> Compilando código fuente en módulos manejados.</w:t>
      </w:r>
      <w:bookmarkEnd w:id="66"/>
    </w:p>
    <w:p w14:paraId="06CB14F2" w14:textId="77777777" w:rsidR="00AC156C" w:rsidRDefault="00AC156C" w:rsidP="00AC156C">
      <w:r>
        <w:rPr>
          <w:noProof/>
          <w:lang w:val="es-ES" w:eastAsia="es-ES"/>
        </w:rPr>
        <w:drawing>
          <wp:inline distT="0" distB="0" distL="0" distR="0" wp14:anchorId="5ACCB9F7" wp14:editId="7B07187C">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37EF4907" w14:textId="77777777" w:rsidR="00AC156C" w:rsidRPr="00A83AB4" w:rsidRDefault="00AC156C" w:rsidP="00FD1F39">
      <w:pPr>
        <w:spacing w:line="360" w:lineRule="auto"/>
        <w:jc w:val="center"/>
        <w:rPr>
          <w:b/>
          <w:lang w:val="en-US"/>
        </w:rPr>
      </w:pPr>
      <w:r w:rsidRPr="00A83AB4">
        <w:rPr>
          <w:b/>
          <w:lang w:val="en-US"/>
        </w:rPr>
        <w:t>Fuente: Richter (2010) CLR via C# Third Edition.</w:t>
      </w:r>
    </w:p>
    <w:p w14:paraId="71D16576" w14:textId="77777777" w:rsidR="00AC156C" w:rsidRDefault="00FD1F39" w:rsidP="00FD1F39">
      <w:pPr>
        <w:pStyle w:val="Ttulo2"/>
      </w:pPr>
      <w:bookmarkStart w:id="67" w:name="_Toc274493528"/>
      <w:bookmarkStart w:id="68" w:name="_Toc274574807"/>
      <w:r>
        <w:t xml:space="preserve">7.2 </w:t>
      </w:r>
      <w:r w:rsidR="00AC156C">
        <w:t>Compiladores como cajas negras</w:t>
      </w:r>
      <w:bookmarkEnd w:id="67"/>
      <w:bookmarkEnd w:id="68"/>
    </w:p>
    <w:p w14:paraId="092E4A7E" w14:textId="77777777" w:rsidR="005610A5" w:rsidRDefault="00E2085E" w:rsidP="00956966">
      <w:pPr>
        <w:spacing w:line="360" w:lineRule="auto"/>
      </w:pPr>
      <w:r>
        <w:t>Stroustrup (2009) a propósito del proceso de compilación indica que :</w:t>
      </w:r>
    </w:p>
    <w:p w14:paraId="4FEC8988" w14:textId="77777777" w:rsidR="005610A5" w:rsidRDefault="005610A5" w:rsidP="00956966">
      <w:pPr>
        <w:spacing w:line="360" w:lineRule="auto"/>
      </w:pPr>
    </w:p>
    <w:p w14:paraId="4065045E"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7E655B71" w14:textId="77777777" w:rsidR="00A73BEA" w:rsidRDefault="00A73BEA" w:rsidP="00956966">
      <w:pPr>
        <w:spacing w:line="360" w:lineRule="auto"/>
      </w:pPr>
    </w:p>
    <w:p w14:paraId="11720154" w14:textId="77777777" w:rsidR="00595B08" w:rsidRDefault="00595B08" w:rsidP="00595B08">
      <w:r>
        <w:t>En la siguiente imagen se ilustran los componentes que forman parte de la compilación del código fuente en C#.</w:t>
      </w:r>
    </w:p>
    <w:p w14:paraId="5DA9AFFB" w14:textId="77777777" w:rsidR="00595B08" w:rsidRPr="00A83AB4" w:rsidRDefault="00595B08" w:rsidP="00A83AB4">
      <w:pPr>
        <w:pStyle w:val="Ttulo3"/>
        <w:jc w:val="center"/>
        <w:rPr>
          <w:b/>
        </w:rPr>
      </w:pPr>
      <w:bookmarkStart w:id="69" w:name="_Toc274493473"/>
      <w:r w:rsidRPr="00A83AB4">
        <w:rPr>
          <w:b/>
        </w:rPr>
        <w:t xml:space="preserve">Figura </w:t>
      </w:r>
      <w:r w:rsidR="00C50AB2" w:rsidRPr="00A83AB4">
        <w:rPr>
          <w:b/>
        </w:rPr>
        <w:fldChar w:fldCharType="begin"/>
      </w:r>
      <w:r w:rsidR="002360A4" w:rsidRPr="00A83AB4">
        <w:rPr>
          <w:b/>
        </w:rPr>
        <w:instrText xml:space="preserve"> SEQ Figura \* ARABIC </w:instrText>
      </w:r>
      <w:r w:rsidR="00C50AB2" w:rsidRPr="00A83AB4">
        <w:rPr>
          <w:b/>
        </w:rPr>
        <w:fldChar w:fldCharType="separate"/>
      </w:r>
      <w:r w:rsidR="002A4FF3">
        <w:rPr>
          <w:b/>
          <w:noProof/>
        </w:rPr>
        <w:t>2</w:t>
      </w:r>
      <w:r w:rsidR="00C50AB2" w:rsidRPr="00A83AB4">
        <w:rPr>
          <w:b/>
          <w:noProof/>
        </w:rPr>
        <w:fldChar w:fldCharType="end"/>
      </w:r>
      <w:r w:rsidRPr="00A83AB4">
        <w:rPr>
          <w:b/>
        </w:rPr>
        <w:t xml:space="preserve"> Proceso de compilación en un ambiente administrado</w:t>
      </w:r>
      <w:bookmarkEnd w:id="69"/>
    </w:p>
    <w:p w14:paraId="51D1206D" w14:textId="77777777" w:rsidR="00595B08" w:rsidRDefault="00595B08" w:rsidP="00595B08">
      <w:r>
        <w:rPr>
          <w:noProof/>
          <w:lang w:val="es-ES" w:eastAsia="es-ES"/>
        </w:rPr>
        <w:drawing>
          <wp:inline distT="0" distB="0" distL="0" distR="0" wp14:anchorId="5A43527E" wp14:editId="63C098F1">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5ED5D32E" w14:textId="77777777" w:rsidR="003B2107" w:rsidRPr="00A83AB4" w:rsidRDefault="003B2107" w:rsidP="00A83AB4">
      <w:pPr>
        <w:pStyle w:val="Ttulo3"/>
        <w:jc w:val="center"/>
        <w:rPr>
          <w:b/>
        </w:rPr>
      </w:pPr>
      <w:r w:rsidRPr="00A83AB4">
        <w:rPr>
          <w:b/>
        </w:rPr>
        <w:t xml:space="preserve">Fuente : Microsoft </w:t>
      </w:r>
      <w:hyperlink r:id="rId18" w:history="1">
        <w:r w:rsidRPr="00A83AB4">
          <w:rPr>
            <w:rStyle w:val="Hipervnculo"/>
            <w:b/>
          </w:rPr>
          <w:t>http://msdn.microsoft.com/es-es/library/z1zx9t92.aspx</w:t>
        </w:r>
      </w:hyperlink>
    </w:p>
    <w:p w14:paraId="4C1386E5" w14:textId="77777777" w:rsidR="003B2107" w:rsidRDefault="003B2107" w:rsidP="00DF62D2"/>
    <w:p w14:paraId="242ACA59" w14:textId="77777777" w:rsidR="003B2107" w:rsidRDefault="000C799F" w:rsidP="00DF62D2">
      <w:r>
        <w:tab/>
        <w:t xml:space="preserve">Al igual que se demuestra en la imagen anterior, el proceso de compilación siempre se ha concebido como una caja negra, es decir el código </w:t>
      </w:r>
      <w:r>
        <w:lastRenderedPageBreak/>
        <w:t>fuente ingresa por un lado, existe un proceso de compilación intermedio y luego se tiene la salida. Ese proceso intermedio ha sido un poco desconocido, pese a que se puede garantizar que funciona adecuadamente.</w:t>
      </w:r>
    </w:p>
    <w:p w14:paraId="18A172EE" w14:textId="77777777" w:rsidR="000C799F" w:rsidRDefault="000C799F" w:rsidP="00DF62D2">
      <w:r>
        <w:tab/>
        <w:t>Hazzard &amp; Bock</w:t>
      </w:r>
      <w:r w:rsidR="00900AF2">
        <w:t xml:space="preserve"> (2013) se refieren a la caja negra del proceso de compilación de la siguiente forma :</w:t>
      </w:r>
    </w:p>
    <w:p w14:paraId="04C2C997"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3FBC5104"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367CD1E8" w14:textId="77777777" w:rsidR="00900AF2" w:rsidRDefault="00900AF2" w:rsidP="00900AF2">
      <w:pPr>
        <w:spacing w:line="360" w:lineRule="auto"/>
      </w:pPr>
    </w:p>
    <w:p w14:paraId="6D8D87BF"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699D9BC0"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La respuesta mas asertiva a esta interrogante es porque las cosas se pueden hacer mejor; no obstante el término mejor es amplio en su naturaleza</w:t>
      </w:r>
      <w:r w:rsidR="00DF412E">
        <w:t xml:space="preserve"> pero el punto de partida es que se puede mejorar la experiencia del </w:t>
      </w:r>
      <w:r w:rsidR="00DF412E">
        <w:lastRenderedPageBreak/>
        <w:t xml:space="preserve">usuario brindándole por ejemplo una mejor retroalimentación cuando ocurre un error. </w:t>
      </w:r>
    </w:p>
    <w:p w14:paraId="5E6D0E35" w14:textId="77777777" w:rsidR="00DF412E" w:rsidRDefault="00DF412E" w:rsidP="00DF62D2">
      <w:r>
        <w:t xml:space="preserve">Hazzard &amp; Bock (2013) apoyan </w:t>
      </w:r>
      <w:r w:rsidR="00776762">
        <w:t>este</w:t>
      </w:r>
      <w:r>
        <w:t xml:space="preserve"> punto de vista pues afirman que :</w:t>
      </w:r>
    </w:p>
    <w:p w14:paraId="18C6F1F4" w14:textId="77777777" w:rsidR="00956966" w:rsidRDefault="00DF412E" w:rsidP="002E3F95">
      <w:pPr>
        <w:spacing w:line="360" w:lineRule="auto"/>
      </w:pPr>
      <w:r>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/doc).</w:t>
      </w:r>
      <w:r w:rsidR="002E3F95" w:rsidDel="002E3F95">
        <w:t xml:space="preserve"> </w:t>
      </w:r>
      <w:r>
        <w:t>(p.</w:t>
      </w:r>
      <w:r w:rsidR="002E3F95" w:rsidDel="002E3F95">
        <w:t xml:space="preserve"> </w:t>
      </w:r>
      <w:r>
        <w:t>288).</w:t>
      </w:r>
    </w:p>
    <w:p w14:paraId="233CEA4B" w14:textId="77777777" w:rsidR="00956966" w:rsidRDefault="00FD1F39" w:rsidP="00FD1F39">
      <w:pPr>
        <w:pStyle w:val="Ttulo2"/>
      </w:pPr>
      <w:bookmarkStart w:id="70" w:name="_Toc274493529"/>
      <w:bookmarkStart w:id="71" w:name="_Toc274574808"/>
      <w:r>
        <w:t xml:space="preserve">7.3 </w:t>
      </w:r>
      <w:r w:rsidR="00956966">
        <w:t>El Proyecto Roslyn : Abriendo la caja negra.</w:t>
      </w:r>
      <w:bookmarkEnd w:id="70"/>
      <w:bookmarkEnd w:id="71"/>
    </w:p>
    <w:p w14:paraId="72F5121D" w14:textId="77777777"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3EC4DEB1" w14:textId="77777777" w:rsidR="001F2DE2" w:rsidRDefault="001F2DE2" w:rsidP="00FD1F39">
      <w:r>
        <w:t>Somasegar (2011) refiriéndose al proyecto Roslyn indica:</w:t>
      </w:r>
    </w:p>
    <w:p w14:paraId="21A00565" w14:textId="77777777"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14:paraId="12FBA60C"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5B1DD03B" w14:textId="77777777" w:rsidR="00957847" w:rsidRDefault="00957847" w:rsidP="001F2DE2">
      <w:pPr>
        <w:spacing w:line="360" w:lineRule="auto"/>
      </w:pPr>
    </w:p>
    <w:p w14:paraId="21CA5847" w14:textId="77777777" w:rsidR="00D05523" w:rsidRDefault="00957847" w:rsidP="00C565E1">
      <w:r>
        <w:tab/>
        <w:t xml:space="preserve">Basado en la definición anterior, se muestran nuevas oportunidades de innovación pues de cierta forma se podrá tener acceso a estaciones de </w:t>
      </w:r>
      <w:r>
        <w:lastRenderedPageBreak/>
        <w:t>compilación lo que eventualmente habilita al desarrollador a crear reglas específicas. Osenkov (2011) expresa que “Esto abre nuevas oportunidades para las personas que extienden la funcionalidad de Visual Studio para escribir poderosas herramientas para hacer análisis de código”.</w:t>
      </w:r>
    </w:p>
    <w:p w14:paraId="6AA96465" w14:textId="77777777" w:rsidR="00D05523" w:rsidRDefault="00957847" w:rsidP="00C565E1">
      <w:r>
        <w:t xml:space="preserve">  </w:t>
      </w:r>
      <w:r w:rsidR="006776B9">
        <w:tab/>
        <w:t>En la siguiente imagen se identifican los principales componentes de la plataforma Roslyn.</w:t>
      </w:r>
    </w:p>
    <w:p w14:paraId="7F7D7744" w14:textId="77777777" w:rsidR="006776B9" w:rsidRPr="0000671C" w:rsidRDefault="006776B9" w:rsidP="0000671C">
      <w:pPr>
        <w:pStyle w:val="Ttulo3"/>
        <w:jc w:val="center"/>
        <w:rPr>
          <w:b/>
        </w:rPr>
      </w:pPr>
      <w:bookmarkStart w:id="72" w:name="_Toc274493474"/>
      <w:r w:rsidRPr="0000671C">
        <w:rPr>
          <w:b/>
        </w:rPr>
        <w:t xml:space="preserve">Figura </w:t>
      </w:r>
      <w:r w:rsidR="00C50AB2" w:rsidRPr="0000671C">
        <w:rPr>
          <w:b/>
        </w:rPr>
        <w:fldChar w:fldCharType="begin"/>
      </w:r>
      <w:r w:rsidR="002360A4" w:rsidRPr="0000671C">
        <w:rPr>
          <w:b/>
        </w:rPr>
        <w:instrText xml:space="preserve"> SEQ Figura \* ARABIC </w:instrText>
      </w:r>
      <w:r w:rsidR="00C50AB2" w:rsidRPr="0000671C">
        <w:rPr>
          <w:b/>
        </w:rPr>
        <w:fldChar w:fldCharType="separate"/>
      </w:r>
      <w:r w:rsidR="002A4FF3">
        <w:rPr>
          <w:b/>
          <w:noProof/>
        </w:rPr>
        <w:t>3</w:t>
      </w:r>
      <w:r w:rsidR="00C50AB2" w:rsidRPr="0000671C">
        <w:rPr>
          <w:b/>
          <w:noProof/>
        </w:rPr>
        <w:fldChar w:fldCharType="end"/>
      </w:r>
      <w:r w:rsidRPr="0000671C">
        <w:rPr>
          <w:b/>
        </w:rPr>
        <w:t xml:space="preserve"> Elementos de la plataforma Roslyn</w:t>
      </w:r>
      <w:bookmarkEnd w:id="72"/>
    </w:p>
    <w:p w14:paraId="0B556038" w14:textId="77777777" w:rsidR="006776B9" w:rsidRDefault="006776B9" w:rsidP="00E01B5E">
      <w:r>
        <w:rPr>
          <w:noProof/>
          <w:lang w:val="es-ES" w:eastAsia="es-ES"/>
        </w:rPr>
        <w:drawing>
          <wp:inline distT="0" distB="0" distL="0" distR="0" wp14:anchorId="6EB84857" wp14:editId="2EBC15F0">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65590933" w14:textId="77777777" w:rsidR="008C33E6" w:rsidRPr="00C82192" w:rsidRDefault="008C33E6" w:rsidP="00C82192">
      <w:pPr>
        <w:pStyle w:val="Ttulo3"/>
        <w:spacing w:line="240" w:lineRule="auto"/>
        <w:jc w:val="center"/>
        <w:rPr>
          <w:b/>
        </w:rPr>
      </w:pPr>
      <w:r w:rsidRPr="00C82192">
        <w:rPr>
          <w:b/>
        </w:rPr>
        <w:t xml:space="preserve">Fuente: </w:t>
      </w:r>
      <w:hyperlink r:id="rId20" w:history="1">
        <w:r w:rsidRPr="00C82192">
          <w:rPr>
            <w:rStyle w:val="Hipervnculo"/>
            <w:b/>
          </w:rPr>
          <w:t>http://blogs.msdn.com/b/bryang/archive/2011/11/01/roslyn-ctp-released.aspx</w:t>
        </w:r>
      </w:hyperlink>
    </w:p>
    <w:p w14:paraId="23C2E6F6" w14:textId="77777777" w:rsidR="008C33E6" w:rsidRDefault="008C33E6" w:rsidP="008C33E6"/>
    <w:p w14:paraId="07232165" w14:textId="77777777" w:rsidR="008C33E6" w:rsidRDefault="008C33E6" w:rsidP="008C33E6"/>
    <w:p w14:paraId="69C4D1BE" w14:textId="77777777" w:rsidR="009457C8" w:rsidRDefault="009457C8" w:rsidP="008C33E6"/>
    <w:p w14:paraId="3EAF4CC0" w14:textId="77777777" w:rsidR="009457C8" w:rsidRDefault="009457C8" w:rsidP="008C33E6"/>
    <w:p w14:paraId="66203CB6" w14:textId="77777777" w:rsidR="009457C8" w:rsidRDefault="009457C8" w:rsidP="008C33E6"/>
    <w:p w14:paraId="7DC5FF95" w14:textId="77777777" w:rsidR="009457C8" w:rsidRPr="008C33E6" w:rsidRDefault="009457C8" w:rsidP="008C33E6"/>
    <w:p w14:paraId="2FEB05CB" w14:textId="77777777" w:rsidR="00A81AE4" w:rsidRDefault="00A81AE4" w:rsidP="00B54DA8">
      <w:pPr>
        <w:pStyle w:val="Ttulo1"/>
        <w:numPr>
          <w:ilvl w:val="0"/>
          <w:numId w:val="28"/>
        </w:numPr>
      </w:pPr>
      <w:bookmarkStart w:id="73" w:name="_Toc274493530"/>
      <w:bookmarkStart w:id="74" w:name="_Toc274574809"/>
      <w:r>
        <w:lastRenderedPageBreak/>
        <w:t>Referente Institucional</w:t>
      </w:r>
      <w:bookmarkEnd w:id="73"/>
      <w:bookmarkEnd w:id="74"/>
    </w:p>
    <w:p w14:paraId="664A1097"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sistemas .</w:t>
      </w:r>
    </w:p>
    <w:p w14:paraId="426B5483"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Fortune 500. </w:t>
      </w:r>
    </w:p>
    <w:p w14:paraId="2A95EF65" w14:textId="77777777" w:rsidR="00F4791D" w:rsidRDefault="00F4791D" w:rsidP="00F4791D">
      <w:pPr>
        <w:widowControl w:val="0"/>
        <w:autoSpaceDE w:val="0"/>
        <w:autoSpaceDN w:val="0"/>
        <w:adjustRightInd w:val="0"/>
        <w:rPr>
          <w:rFonts w:cs="Arial"/>
          <w:lang w:val="es-ES"/>
        </w:rPr>
      </w:pPr>
      <w:r>
        <w:rPr>
          <w:rFonts w:cs="Arial"/>
          <w:lang w:val="es-ES"/>
        </w:rPr>
        <w:tab/>
        <w:t>Fundada en el año 2001 por el doctor James Whittaker, Security Innovation está integrada por pioneros en el campo de la seguridad de las aplicaciones capaces de resolver cualquier problema de seguridad en las organizaciones.  La empresa Security Innovation se compone de un equipo de ingenieros de primera clase, desarrolladores de software,  analistas de control de calidad, analistas de seguridad y analistas del negocio que de forma colectiva resuelven problemas de negocio ofreciendo soluciones técnicas.</w:t>
      </w:r>
    </w:p>
    <w:p w14:paraId="550DCC4F"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Innovation se enfoca en el problema más difícil de las tecnologías de información y la causa de la mayoría de los incidentes informáticos, es decir las aplicaciones de software inseguras. Las soluciones que ofrece Security Innovation,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0D63CBA4"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48881D5B" w14:textId="77777777" w:rsidR="00F4791D" w:rsidRDefault="00F4791D" w:rsidP="00F4791D">
      <w:pPr>
        <w:pStyle w:val="Prrafodelista"/>
        <w:numPr>
          <w:ilvl w:val="0"/>
          <w:numId w:val="30"/>
        </w:numPr>
        <w:ind w:left="0" w:firstLine="0"/>
        <w:rPr>
          <w:lang w:val="es-ES"/>
        </w:rPr>
      </w:pPr>
      <w:r w:rsidRPr="00BD1EBC">
        <w:rPr>
          <w:lang w:val="es-ES"/>
        </w:rPr>
        <w:t>Educación : TEAM Professor eLearning y entrenamiento.</w:t>
      </w:r>
    </w:p>
    <w:p w14:paraId="28DB108A"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771647DC" w14:textId="77777777" w:rsidR="00F4791D" w:rsidRDefault="00F4791D" w:rsidP="00F4791D">
      <w:pPr>
        <w:widowControl w:val="0"/>
        <w:autoSpaceDE w:val="0"/>
        <w:autoSpaceDN w:val="0"/>
        <w:adjustRightInd w:val="0"/>
        <w:rPr>
          <w:rFonts w:cs="Arial"/>
          <w:lang w:val="es-ES"/>
        </w:rPr>
      </w:pPr>
      <w:r>
        <w:rPr>
          <w:rFonts w:cs="Arial"/>
          <w:lang w:val="es-ES"/>
        </w:rPr>
        <w:t>En el siguiente cuadro se ilustra los pilares del desarrollo de software seguro implementados por la empresa Security Innovation:</w:t>
      </w:r>
    </w:p>
    <w:p w14:paraId="2CCFB8EF" w14:textId="77777777" w:rsidR="004F7DBC" w:rsidRPr="009457C8" w:rsidRDefault="004F7DBC" w:rsidP="009457C8">
      <w:pPr>
        <w:pStyle w:val="Ttulo3"/>
        <w:jc w:val="center"/>
        <w:rPr>
          <w:b/>
        </w:rPr>
      </w:pPr>
      <w:bookmarkStart w:id="75" w:name="_Toc274493475"/>
      <w:r w:rsidRPr="009457C8">
        <w:rPr>
          <w:b/>
        </w:rPr>
        <w:t xml:space="preserve">Figura </w:t>
      </w:r>
      <w:r w:rsidR="00C50AB2" w:rsidRPr="009457C8">
        <w:rPr>
          <w:b/>
        </w:rPr>
        <w:fldChar w:fldCharType="begin"/>
      </w:r>
      <w:r w:rsidR="002360A4" w:rsidRPr="009457C8">
        <w:rPr>
          <w:b/>
        </w:rPr>
        <w:instrText xml:space="preserve"> SEQ Figura \* ARABIC </w:instrText>
      </w:r>
      <w:r w:rsidR="00C50AB2" w:rsidRPr="009457C8">
        <w:rPr>
          <w:b/>
        </w:rPr>
        <w:fldChar w:fldCharType="separate"/>
      </w:r>
      <w:r w:rsidR="002A4FF3">
        <w:rPr>
          <w:b/>
          <w:noProof/>
        </w:rPr>
        <w:t>4</w:t>
      </w:r>
      <w:r w:rsidR="00C50AB2" w:rsidRPr="009457C8">
        <w:rPr>
          <w:b/>
          <w:noProof/>
        </w:rPr>
        <w:fldChar w:fldCharType="end"/>
      </w:r>
      <w:r w:rsidRPr="009457C8">
        <w:rPr>
          <w:b/>
        </w:rPr>
        <w:t xml:space="preserve"> Tres pilares del desarrollo de software seguro.</w:t>
      </w:r>
      <w:bookmarkEnd w:id="75"/>
    </w:p>
    <w:p w14:paraId="37F685F6" w14:textId="77777777" w:rsidR="00F4791D" w:rsidRDefault="00F4791D" w:rsidP="00F4791D">
      <w:pPr>
        <w:jc w:val="center"/>
      </w:pPr>
      <w:r>
        <w:rPr>
          <w:noProof/>
          <w:lang w:val="es-ES" w:eastAsia="es-ES"/>
        </w:rPr>
        <w:drawing>
          <wp:inline distT="0" distB="0" distL="0" distR="0" wp14:anchorId="00A2540F" wp14:editId="6E7F7BF1">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077DFFBE" w14:textId="77777777" w:rsidR="00F4791D" w:rsidRPr="009457C8" w:rsidRDefault="00F4791D" w:rsidP="009457C8">
      <w:pPr>
        <w:pStyle w:val="Ttulo3"/>
        <w:jc w:val="center"/>
        <w:rPr>
          <w:b/>
        </w:rPr>
      </w:pPr>
      <w:r w:rsidRPr="009457C8">
        <w:rPr>
          <w:b/>
        </w:rPr>
        <w:t xml:space="preserve">Fuente: </w:t>
      </w:r>
      <w:hyperlink r:id="rId22" w:history="1">
        <w:r w:rsidRPr="009457C8">
          <w:rPr>
            <w:rStyle w:val="Hipervnculo"/>
            <w:b/>
          </w:rPr>
          <w:t>http://goo.gl/LfsVMX</w:t>
        </w:r>
      </w:hyperlink>
    </w:p>
    <w:p w14:paraId="07C8D98B" w14:textId="77777777" w:rsidR="00F4791D" w:rsidRDefault="00F4791D" w:rsidP="00F4791D">
      <w:pPr>
        <w:widowControl w:val="0"/>
        <w:autoSpaceDE w:val="0"/>
        <w:autoSpaceDN w:val="0"/>
        <w:adjustRightInd w:val="0"/>
        <w:rPr>
          <w:rFonts w:cs="Arial"/>
          <w:lang w:val="es-ES"/>
        </w:rPr>
      </w:pPr>
      <w:r>
        <w:rPr>
          <w:rFonts w:cs="Arial"/>
          <w:lang w:val="es-ES"/>
        </w:rPr>
        <w:lastRenderedPageBreak/>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3F4E61D8" w14:textId="77777777" w:rsidR="00F4791D" w:rsidRDefault="00F4791D" w:rsidP="00F4791D">
      <w:pPr>
        <w:widowControl w:val="0"/>
        <w:autoSpaceDE w:val="0"/>
        <w:autoSpaceDN w:val="0"/>
        <w:adjustRightInd w:val="0"/>
        <w:rPr>
          <w:rFonts w:cs="Arial"/>
          <w:lang w:val="es-ES"/>
        </w:rPr>
      </w:pPr>
      <w:r>
        <w:rPr>
          <w:rFonts w:cs="Arial"/>
          <w:lang w:val="es-ES"/>
        </w:rPr>
        <w:tab/>
        <w:t>El presidente y director ejecutivo de Security Innovation es  Ed Adams, el cual es un ejecutivo de software con amplia experiencia en el liderazgo exitoso de  organizaciones de diversos tamaños en el campo de las tecnologías de información y seguridad. El señor Adams es a su vez un miembro del Instituto Ponemon. A continuación se presentan el organigrama de Security Innovation, actualizado a Julio de 201</w:t>
      </w:r>
      <w:r w:rsidR="00200E57">
        <w:rPr>
          <w:rFonts w:cs="Arial"/>
          <w:lang w:val="es-ES"/>
        </w:rPr>
        <w:t>4</w:t>
      </w:r>
      <w:r>
        <w:rPr>
          <w:rFonts w:cs="Arial"/>
          <w:lang w:val="es-ES"/>
        </w:rPr>
        <w:t>.</w:t>
      </w:r>
    </w:p>
    <w:p w14:paraId="3D0C65B9" w14:textId="77777777" w:rsidR="00200E57" w:rsidRDefault="00200E57" w:rsidP="00F4791D">
      <w:pPr>
        <w:widowControl w:val="0"/>
        <w:autoSpaceDE w:val="0"/>
        <w:autoSpaceDN w:val="0"/>
        <w:adjustRightInd w:val="0"/>
        <w:rPr>
          <w:rFonts w:cs="Arial"/>
          <w:lang w:val="es-ES"/>
        </w:rPr>
      </w:pPr>
    </w:p>
    <w:p w14:paraId="1FA74446" w14:textId="77777777" w:rsidR="00200E57" w:rsidRDefault="00200E57" w:rsidP="00F4791D">
      <w:pPr>
        <w:widowControl w:val="0"/>
        <w:autoSpaceDE w:val="0"/>
        <w:autoSpaceDN w:val="0"/>
        <w:adjustRightInd w:val="0"/>
        <w:rPr>
          <w:rFonts w:cs="Arial"/>
          <w:lang w:val="es-ES"/>
        </w:rPr>
      </w:pPr>
    </w:p>
    <w:p w14:paraId="6EF2F1A4" w14:textId="77777777" w:rsidR="00200E57" w:rsidRDefault="00200E57" w:rsidP="00F4791D">
      <w:pPr>
        <w:widowControl w:val="0"/>
        <w:autoSpaceDE w:val="0"/>
        <w:autoSpaceDN w:val="0"/>
        <w:adjustRightInd w:val="0"/>
        <w:rPr>
          <w:rFonts w:cs="Arial"/>
          <w:lang w:val="es-ES"/>
        </w:rPr>
      </w:pPr>
    </w:p>
    <w:p w14:paraId="792D13F7" w14:textId="77777777" w:rsidR="00200E57" w:rsidRDefault="00200E57" w:rsidP="00F4791D">
      <w:pPr>
        <w:widowControl w:val="0"/>
        <w:autoSpaceDE w:val="0"/>
        <w:autoSpaceDN w:val="0"/>
        <w:adjustRightInd w:val="0"/>
        <w:rPr>
          <w:rFonts w:cs="Arial"/>
          <w:lang w:val="es-ES"/>
        </w:rPr>
      </w:pPr>
    </w:p>
    <w:p w14:paraId="5163E071" w14:textId="77777777" w:rsidR="00200E57" w:rsidRDefault="00200E57" w:rsidP="00F4791D">
      <w:pPr>
        <w:widowControl w:val="0"/>
        <w:autoSpaceDE w:val="0"/>
        <w:autoSpaceDN w:val="0"/>
        <w:adjustRightInd w:val="0"/>
        <w:rPr>
          <w:rFonts w:cs="Arial"/>
          <w:lang w:val="es-ES"/>
        </w:rPr>
      </w:pPr>
    </w:p>
    <w:p w14:paraId="7FA636AC" w14:textId="77777777" w:rsidR="00200E57" w:rsidRDefault="00200E57" w:rsidP="00F4791D">
      <w:pPr>
        <w:widowControl w:val="0"/>
        <w:autoSpaceDE w:val="0"/>
        <w:autoSpaceDN w:val="0"/>
        <w:adjustRightInd w:val="0"/>
        <w:rPr>
          <w:rFonts w:cs="Arial"/>
          <w:lang w:val="es-ES"/>
        </w:rPr>
      </w:pPr>
    </w:p>
    <w:p w14:paraId="268C6CB5" w14:textId="77777777" w:rsidR="00200E57" w:rsidRDefault="00200E57" w:rsidP="00F4791D">
      <w:pPr>
        <w:widowControl w:val="0"/>
        <w:autoSpaceDE w:val="0"/>
        <w:autoSpaceDN w:val="0"/>
        <w:adjustRightInd w:val="0"/>
        <w:rPr>
          <w:rFonts w:cs="Arial"/>
          <w:lang w:val="es-ES"/>
        </w:rPr>
      </w:pPr>
    </w:p>
    <w:p w14:paraId="743317EB" w14:textId="77777777" w:rsidR="00200E57" w:rsidRDefault="00200E57" w:rsidP="00F4791D">
      <w:pPr>
        <w:widowControl w:val="0"/>
        <w:autoSpaceDE w:val="0"/>
        <w:autoSpaceDN w:val="0"/>
        <w:adjustRightInd w:val="0"/>
        <w:rPr>
          <w:rFonts w:cs="Arial"/>
          <w:lang w:val="es-ES"/>
        </w:rPr>
      </w:pPr>
    </w:p>
    <w:p w14:paraId="67298D1A" w14:textId="77777777" w:rsidR="00200E57" w:rsidRDefault="00200E57" w:rsidP="00F4791D">
      <w:pPr>
        <w:widowControl w:val="0"/>
        <w:autoSpaceDE w:val="0"/>
        <w:autoSpaceDN w:val="0"/>
        <w:adjustRightInd w:val="0"/>
        <w:rPr>
          <w:rFonts w:cs="Arial"/>
          <w:lang w:val="es-ES"/>
        </w:rPr>
      </w:pPr>
    </w:p>
    <w:p w14:paraId="40170CAA" w14:textId="77777777" w:rsidR="00200E57" w:rsidRDefault="00200E57" w:rsidP="00F4791D">
      <w:pPr>
        <w:widowControl w:val="0"/>
        <w:autoSpaceDE w:val="0"/>
        <w:autoSpaceDN w:val="0"/>
        <w:adjustRightInd w:val="0"/>
        <w:rPr>
          <w:rFonts w:cs="Arial"/>
          <w:lang w:val="es-ES"/>
        </w:rPr>
      </w:pPr>
    </w:p>
    <w:p w14:paraId="4F4DB704" w14:textId="77777777" w:rsidR="00200E57" w:rsidRDefault="00200E57" w:rsidP="00F4791D">
      <w:pPr>
        <w:widowControl w:val="0"/>
        <w:autoSpaceDE w:val="0"/>
        <w:autoSpaceDN w:val="0"/>
        <w:adjustRightInd w:val="0"/>
        <w:rPr>
          <w:rFonts w:cs="Arial"/>
          <w:lang w:val="es-ES"/>
        </w:rPr>
      </w:pPr>
    </w:p>
    <w:p w14:paraId="7372E573" w14:textId="77777777" w:rsidR="00200E57" w:rsidRDefault="00200E57" w:rsidP="00F4791D">
      <w:pPr>
        <w:widowControl w:val="0"/>
        <w:autoSpaceDE w:val="0"/>
        <w:autoSpaceDN w:val="0"/>
        <w:adjustRightInd w:val="0"/>
        <w:rPr>
          <w:rFonts w:cs="Arial"/>
          <w:lang w:val="es-ES"/>
        </w:rPr>
      </w:pPr>
    </w:p>
    <w:p w14:paraId="19D9542E" w14:textId="77777777" w:rsidR="00200E57" w:rsidRDefault="00200E57" w:rsidP="00F4791D">
      <w:pPr>
        <w:widowControl w:val="0"/>
        <w:autoSpaceDE w:val="0"/>
        <w:autoSpaceDN w:val="0"/>
        <w:adjustRightInd w:val="0"/>
        <w:rPr>
          <w:rFonts w:cs="Arial"/>
          <w:lang w:val="es-ES"/>
        </w:rPr>
      </w:pPr>
    </w:p>
    <w:p w14:paraId="417F35AA" w14:textId="77777777" w:rsidR="001F2A72" w:rsidRPr="009457C8" w:rsidRDefault="001F2A72" w:rsidP="009457C8">
      <w:pPr>
        <w:pStyle w:val="Ttulo3"/>
        <w:jc w:val="center"/>
        <w:rPr>
          <w:b/>
        </w:rPr>
      </w:pPr>
      <w:bookmarkStart w:id="76" w:name="_Toc274493476"/>
      <w:r w:rsidRPr="009457C8">
        <w:rPr>
          <w:b/>
        </w:rPr>
        <w:lastRenderedPageBreak/>
        <w:t xml:space="preserve">Figura </w:t>
      </w:r>
      <w:r w:rsidR="00C50AB2" w:rsidRPr="009457C8">
        <w:rPr>
          <w:b/>
        </w:rPr>
        <w:fldChar w:fldCharType="begin"/>
      </w:r>
      <w:r w:rsidR="002360A4" w:rsidRPr="009457C8">
        <w:rPr>
          <w:b/>
        </w:rPr>
        <w:instrText xml:space="preserve"> SEQ Figura \* ARABIC </w:instrText>
      </w:r>
      <w:r w:rsidR="00C50AB2" w:rsidRPr="009457C8">
        <w:rPr>
          <w:b/>
        </w:rPr>
        <w:fldChar w:fldCharType="separate"/>
      </w:r>
      <w:r w:rsidR="002A4FF3">
        <w:rPr>
          <w:b/>
          <w:noProof/>
        </w:rPr>
        <w:t>5</w:t>
      </w:r>
      <w:r w:rsidR="00C50AB2" w:rsidRPr="009457C8">
        <w:rPr>
          <w:b/>
          <w:noProof/>
        </w:rPr>
        <w:fldChar w:fldCharType="end"/>
      </w:r>
      <w:r w:rsidRPr="009457C8">
        <w:rPr>
          <w:b/>
        </w:rPr>
        <w:t xml:space="preserve"> Organigrama Security Innovation</w:t>
      </w:r>
      <w:bookmarkEnd w:id="76"/>
    </w:p>
    <w:p w14:paraId="483A8323"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2BC2CB1B" wp14:editId="6AF6A83E">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07C5C164" w14:textId="77777777" w:rsidR="00F4791D" w:rsidRPr="009457C8" w:rsidRDefault="00F4791D" w:rsidP="009457C8">
      <w:pPr>
        <w:pStyle w:val="Ttulo3"/>
        <w:jc w:val="center"/>
        <w:rPr>
          <w:b/>
        </w:rPr>
      </w:pPr>
      <w:r w:rsidRPr="009457C8">
        <w:rPr>
          <w:b/>
        </w:rPr>
        <w:t>Fuente: Security Innovation</w:t>
      </w:r>
    </w:p>
    <w:p w14:paraId="4898CD7A" w14:textId="77777777" w:rsidR="00C31186" w:rsidRDefault="00C31186" w:rsidP="00F4791D"/>
    <w:p w14:paraId="290FAB58" w14:textId="77777777" w:rsidR="002E2454" w:rsidRDefault="002E2454" w:rsidP="00F4791D"/>
    <w:p w14:paraId="592D29A1" w14:textId="77777777" w:rsidR="002E2454" w:rsidRDefault="002E2454" w:rsidP="00F4791D"/>
    <w:p w14:paraId="34A2FD73" w14:textId="77777777" w:rsidR="002E2454" w:rsidRDefault="002E2454" w:rsidP="00F4791D"/>
    <w:p w14:paraId="6BE1F732" w14:textId="77777777" w:rsidR="002E2454" w:rsidRDefault="002E2454" w:rsidP="00F4791D"/>
    <w:p w14:paraId="56D531DF" w14:textId="77777777" w:rsidR="002E2454" w:rsidRDefault="002E2454" w:rsidP="00F4791D"/>
    <w:p w14:paraId="4BE729D4" w14:textId="77777777" w:rsidR="002E2454" w:rsidRDefault="002E2454" w:rsidP="00F4791D"/>
    <w:p w14:paraId="7E3C807B" w14:textId="77777777" w:rsidR="002E2454" w:rsidRDefault="002E2454" w:rsidP="00F4791D"/>
    <w:p w14:paraId="7219E00C" w14:textId="77777777" w:rsidR="002E2454" w:rsidRDefault="002E2454" w:rsidP="00F4791D"/>
    <w:p w14:paraId="65B525D1" w14:textId="77777777" w:rsidR="002E2454" w:rsidRDefault="002E2454" w:rsidP="00F4791D"/>
    <w:p w14:paraId="7178ADB2" w14:textId="77777777" w:rsidR="002E2454" w:rsidRDefault="002E2454" w:rsidP="00F4791D"/>
    <w:p w14:paraId="3DAC7FA6" w14:textId="77777777" w:rsidR="002E2454" w:rsidRDefault="002E2454" w:rsidP="00F4791D"/>
    <w:p w14:paraId="1DA9D20F" w14:textId="77777777" w:rsidR="002E2454" w:rsidRDefault="002E2454" w:rsidP="00F4791D"/>
    <w:p w14:paraId="16EC3942" w14:textId="77777777" w:rsidR="002E2454" w:rsidRDefault="002E2454" w:rsidP="00F4791D"/>
    <w:p w14:paraId="7F5D481A" w14:textId="77777777" w:rsidR="002E2454" w:rsidRDefault="002E2454" w:rsidP="00D27F7A">
      <w:pPr>
        <w:pStyle w:val="Ttulo1"/>
        <w:spacing w:line="240" w:lineRule="auto"/>
        <w:jc w:val="right"/>
      </w:pPr>
      <w:bookmarkStart w:id="77" w:name="_Toc274493531"/>
      <w:bookmarkStart w:id="78" w:name="_Toc274574810"/>
      <w:r>
        <w:t>CAPÍTULO l</w:t>
      </w:r>
      <w:bookmarkEnd w:id="77"/>
      <w:bookmarkEnd w:id="78"/>
    </w:p>
    <w:p w14:paraId="38A41750" w14:textId="77777777" w:rsidR="002E2454" w:rsidRPr="002E2454" w:rsidRDefault="002E2454" w:rsidP="00D27F7A">
      <w:pPr>
        <w:pStyle w:val="Ttulo1"/>
        <w:spacing w:line="240" w:lineRule="auto"/>
        <w:jc w:val="right"/>
      </w:pPr>
      <w:bookmarkStart w:id="79" w:name="_Toc274493532"/>
      <w:bookmarkStart w:id="80" w:name="_Toc274574811"/>
      <w:r>
        <w:t>DIAGNÓSTICO</w:t>
      </w:r>
      <w:bookmarkEnd w:id="79"/>
      <w:bookmarkEnd w:id="80"/>
    </w:p>
    <w:p w14:paraId="0A1F3A4C" w14:textId="77777777" w:rsidR="002E2454" w:rsidRDefault="002E2454" w:rsidP="00F4791D"/>
    <w:p w14:paraId="6B0C2E1A" w14:textId="77777777" w:rsidR="002E2454" w:rsidRDefault="002E2454" w:rsidP="00F4791D"/>
    <w:p w14:paraId="4D519A00" w14:textId="77777777" w:rsidR="002E2454" w:rsidRDefault="002E2454" w:rsidP="00F4791D"/>
    <w:p w14:paraId="4E8DC3E5" w14:textId="77777777" w:rsidR="002E2454" w:rsidRDefault="002E2454" w:rsidP="00F4791D"/>
    <w:p w14:paraId="2FA1167D" w14:textId="77777777" w:rsidR="002E2454" w:rsidRDefault="002E2454" w:rsidP="00F4791D"/>
    <w:p w14:paraId="51E87B45" w14:textId="77777777" w:rsidR="006F0DF8" w:rsidRPr="00D76E31" w:rsidRDefault="00D11064" w:rsidP="00D11064">
      <w:pPr>
        <w:pStyle w:val="Ttulo1"/>
      </w:pPr>
      <w:bookmarkStart w:id="81" w:name="_Toc274493533"/>
      <w:bookmarkStart w:id="82" w:name="_Toc274574812"/>
      <w:r w:rsidRPr="00D11064">
        <w:lastRenderedPageBreak/>
        <w:t>1</w:t>
      </w:r>
      <w:r>
        <w:t xml:space="preserve">.1 </w:t>
      </w:r>
      <w:r w:rsidR="002207A2" w:rsidRPr="00D11064">
        <w:t>Análisis</w:t>
      </w:r>
      <w:r w:rsidR="002207A2" w:rsidRPr="00D76E31">
        <w:t xml:space="preserve"> </w:t>
      </w:r>
      <w:r w:rsidR="006F0DF8" w:rsidRPr="00D76E31">
        <w:t>FODA</w:t>
      </w:r>
      <w:bookmarkEnd w:id="81"/>
      <w:bookmarkEnd w:id="82"/>
    </w:p>
    <w:p w14:paraId="5ECDF94E" w14:textId="77777777"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r w:rsidR="00393C47">
        <w:rPr>
          <w:rFonts w:cs="Arial"/>
          <w:lang w:val="es-ES"/>
        </w:rPr>
        <w:t xml:space="preserve">Ioannou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4E4DFB">
        <w:rPr>
          <w:rFonts w:cs="Arial"/>
          <w:lang w:val="es-ES"/>
        </w:rPr>
        <w:t xml:space="preserve"> </w:t>
      </w:r>
      <w:r w:rsidR="00E970F3">
        <w:rPr>
          <w:rFonts w:cs="Arial"/>
          <w:lang w:val="es-ES"/>
        </w:rPr>
        <w:t>:</w:t>
      </w:r>
    </w:p>
    <w:p w14:paraId="1EE20D1D"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611DDAF7" w14:textId="77777777" w:rsidR="00ED2DB8" w:rsidRDefault="00ED2DB8" w:rsidP="00ED2DB8">
      <w:pPr>
        <w:widowControl w:val="0"/>
        <w:autoSpaceDE w:val="0"/>
        <w:autoSpaceDN w:val="0"/>
        <w:adjustRightInd w:val="0"/>
        <w:spacing w:line="360" w:lineRule="auto"/>
        <w:rPr>
          <w:rFonts w:cs="Arial"/>
          <w:lang w:val="es-ES"/>
        </w:rPr>
      </w:pPr>
    </w:p>
    <w:p w14:paraId="51660FDE"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537BA531"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497D3812" w14:textId="77777777" w:rsidR="00894DB6" w:rsidRDefault="00894DB6" w:rsidP="00346337">
      <w:pPr>
        <w:widowControl w:val="0"/>
        <w:autoSpaceDE w:val="0"/>
        <w:autoSpaceDN w:val="0"/>
        <w:adjustRightInd w:val="0"/>
        <w:spacing w:line="360" w:lineRule="auto"/>
        <w:rPr>
          <w:rFonts w:cs="Arial"/>
          <w:lang w:val="es-ES"/>
        </w:rPr>
      </w:pPr>
    </w:p>
    <w:p w14:paraId="63DCDA43"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2AAE205F"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751CA2CB"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Ioannou </w:t>
      </w:r>
      <w:r w:rsidRPr="00D248D3">
        <w:rPr>
          <w:lang w:val="es-ES"/>
        </w:rPr>
        <w:t xml:space="preserve">(2012) detalla que “La fortaleza de una compañía son sus recursos y las capacidades que pueden ser usadas para desarrollar una ventaja competitiva”. </w:t>
      </w:r>
    </w:p>
    <w:p w14:paraId="669E2E1F"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Claramente Ioannou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5D5C3626" w14:textId="77777777" w:rsidR="00D47F77" w:rsidRDefault="00D47F77" w:rsidP="00D248D3">
      <w:pPr>
        <w:pStyle w:val="Prrafodelista"/>
        <w:numPr>
          <w:ilvl w:val="0"/>
          <w:numId w:val="20"/>
        </w:numPr>
        <w:rPr>
          <w:rFonts w:cs="Arial"/>
          <w:lang w:val="es-ES"/>
        </w:rPr>
      </w:pPr>
      <w:r>
        <w:rPr>
          <w:rFonts w:cs="Arial"/>
          <w:lang w:val="es-ES"/>
        </w:rPr>
        <w:t>Oportunidades :</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r w:rsidR="00445CCA">
        <w:rPr>
          <w:rFonts w:cs="Arial"/>
          <w:lang w:val="es-ES"/>
        </w:rPr>
        <w:lastRenderedPageBreak/>
        <w:t xml:space="preserve">Ioannou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3596364F"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Paul(2011) se refiere a una amenaza como “</w:t>
      </w:r>
      <w:r w:rsidR="007E3152">
        <w:rPr>
          <w:rFonts w:cs="Arial"/>
          <w:lang w:val="es-ES"/>
        </w:rPr>
        <w:t xml:space="preserve">… </w:t>
      </w:r>
      <w:r w:rsidR="001C39CA">
        <w:rPr>
          <w:rFonts w:cs="Arial"/>
          <w:lang w:val="es-ES"/>
        </w:rPr>
        <w:t xml:space="preserve">es </w:t>
      </w:r>
      <w:r w:rsidR="00D46799">
        <w:rPr>
          <w:rFonts w:cs="Arial"/>
          <w:lang w:val="es-ES"/>
        </w:rPr>
        <w:t>meramente la posibilidad de que un evento potencialmente dañino o no deseado ocurra”. Para Ioannou (2012), algunos ejemplos de amenazas lo constituyen los competidores que venden el mismo producto, cambios bruscos en los impuestos, trabajadores habilidosos escasos.</w:t>
      </w:r>
    </w:p>
    <w:p w14:paraId="5EAE3AC1" w14:textId="77777777"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5D10F7F2" w14:textId="77777777" w:rsidR="00923142" w:rsidRDefault="00923142" w:rsidP="00A82310">
      <w:pPr>
        <w:widowControl w:val="0"/>
        <w:autoSpaceDE w:val="0"/>
        <w:autoSpaceDN w:val="0"/>
        <w:adjustRightInd w:val="0"/>
        <w:rPr>
          <w:rFonts w:cs="Arial"/>
          <w:lang w:val="es-ES"/>
        </w:rPr>
      </w:pPr>
    </w:p>
    <w:p w14:paraId="6F04E616" w14:textId="77777777" w:rsidR="00923142" w:rsidRDefault="00923142" w:rsidP="00A82310">
      <w:pPr>
        <w:widowControl w:val="0"/>
        <w:autoSpaceDE w:val="0"/>
        <w:autoSpaceDN w:val="0"/>
        <w:adjustRightInd w:val="0"/>
        <w:rPr>
          <w:rFonts w:cs="Arial"/>
          <w:lang w:val="es-ES"/>
        </w:rPr>
      </w:pPr>
    </w:p>
    <w:p w14:paraId="29FBDEC4" w14:textId="77777777" w:rsidR="00923142" w:rsidRDefault="00923142" w:rsidP="00A82310">
      <w:pPr>
        <w:widowControl w:val="0"/>
        <w:autoSpaceDE w:val="0"/>
        <w:autoSpaceDN w:val="0"/>
        <w:adjustRightInd w:val="0"/>
        <w:rPr>
          <w:rFonts w:cs="Arial"/>
          <w:lang w:val="es-ES"/>
        </w:rPr>
      </w:pPr>
    </w:p>
    <w:p w14:paraId="3E9DD9F3" w14:textId="77777777" w:rsidR="00ED2DB8" w:rsidRDefault="00ED2DB8" w:rsidP="001C7404">
      <w:pPr>
        <w:widowControl w:val="0"/>
        <w:autoSpaceDE w:val="0"/>
        <w:autoSpaceDN w:val="0"/>
        <w:adjustRightInd w:val="0"/>
        <w:rPr>
          <w:rFonts w:cs="Arial"/>
          <w:lang w:val="es-ES"/>
        </w:rPr>
      </w:pPr>
    </w:p>
    <w:p w14:paraId="48BF0376" w14:textId="77777777" w:rsidR="00741BAA" w:rsidRDefault="004E4DFB" w:rsidP="00D248D3">
      <w:pPr>
        <w:widowControl w:val="0"/>
        <w:autoSpaceDE w:val="0"/>
        <w:autoSpaceDN w:val="0"/>
        <w:adjustRightInd w:val="0"/>
        <w:rPr>
          <w:rFonts w:cs="Arial"/>
          <w:lang w:val="es-ES"/>
        </w:rPr>
      </w:pPr>
      <w:r>
        <w:rPr>
          <w:rFonts w:cs="Arial"/>
          <w:lang w:val="es-ES"/>
        </w:rPr>
        <w:tab/>
        <w:t xml:space="preserve"> </w:t>
      </w:r>
    </w:p>
    <w:p w14:paraId="62F4AAF2" w14:textId="77777777" w:rsidR="002D094F" w:rsidRDefault="002D094F" w:rsidP="00D248D3">
      <w:pPr>
        <w:widowControl w:val="0"/>
        <w:autoSpaceDE w:val="0"/>
        <w:autoSpaceDN w:val="0"/>
        <w:adjustRightInd w:val="0"/>
        <w:rPr>
          <w:rFonts w:cs="Arial"/>
          <w:lang w:val="es-ES"/>
        </w:rPr>
      </w:pPr>
    </w:p>
    <w:p w14:paraId="5F4EE106" w14:textId="77777777" w:rsidR="002D094F" w:rsidRDefault="00097D60" w:rsidP="002D094F">
      <w:pPr>
        <w:pStyle w:val="Ttulo2"/>
        <w:rPr>
          <w:lang w:val="es-ES"/>
        </w:rPr>
      </w:pPr>
      <w:bookmarkStart w:id="83" w:name="_Toc274493534"/>
      <w:bookmarkStart w:id="84" w:name="_Toc274574813"/>
      <w:r>
        <w:rPr>
          <w:lang w:val="es-ES"/>
        </w:rPr>
        <w:lastRenderedPageBreak/>
        <w:t>1.2</w:t>
      </w:r>
      <w:r w:rsidR="001E0191">
        <w:rPr>
          <w:lang w:val="es-ES"/>
        </w:rPr>
        <w:t xml:space="preserve"> </w:t>
      </w:r>
      <w:r w:rsidR="002D094F">
        <w:rPr>
          <w:lang w:val="es-ES"/>
        </w:rPr>
        <w:t>Análisis FODA para el prototipo funcional.</w:t>
      </w:r>
      <w:bookmarkEnd w:id="83"/>
      <w:bookmarkEnd w:id="84"/>
    </w:p>
    <w:p w14:paraId="701B9E95" w14:textId="77777777"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14:paraId="6E9FC08C" w14:textId="77777777" w:rsidR="00630AE1" w:rsidRPr="009457C8" w:rsidRDefault="00630AE1" w:rsidP="009457C8">
      <w:pPr>
        <w:pStyle w:val="Ttulo3"/>
        <w:jc w:val="center"/>
        <w:rPr>
          <w:b/>
        </w:rPr>
      </w:pPr>
      <w:bookmarkStart w:id="85" w:name="_Toc274493169"/>
      <w:r w:rsidRPr="009457C8">
        <w:rPr>
          <w:b/>
        </w:rPr>
        <w:t xml:space="preserve">Cuadro </w:t>
      </w:r>
      <w:r w:rsidR="00C50AB2" w:rsidRPr="009457C8">
        <w:rPr>
          <w:b/>
        </w:rPr>
        <w:fldChar w:fldCharType="begin"/>
      </w:r>
      <w:r w:rsidRPr="009457C8">
        <w:rPr>
          <w:b/>
        </w:rPr>
        <w:instrText xml:space="preserve"> SEQ Cuadro \* ARABIC </w:instrText>
      </w:r>
      <w:r w:rsidR="00C50AB2" w:rsidRPr="009457C8">
        <w:rPr>
          <w:b/>
        </w:rPr>
        <w:fldChar w:fldCharType="separate"/>
      </w:r>
      <w:r w:rsidR="002A4FF3">
        <w:rPr>
          <w:b/>
          <w:noProof/>
        </w:rPr>
        <w:t>2</w:t>
      </w:r>
      <w:r w:rsidR="00C50AB2" w:rsidRPr="009457C8">
        <w:rPr>
          <w:b/>
        </w:rPr>
        <w:fldChar w:fldCharType="end"/>
      </w:r>
      <w:r w:rsidRPr="009457C8">
        <w:rPr>
          <w:b/>
        </w:rPr>
        <w:t xml:space="preserve"> Análisis FODA</w:t>
      </w:r>
      <w:bookmarkEnd w:id="85"/>
    </w:p>
    <w:tbl>
      <w:tblPr>
        <w:tblStyle w:val="Tablaconcuadrcula"/>
        <w:tblW w:w="9039" w:type="dxa"/>
        <w:tblLook w:val="04A0" w:firstRow="1" w:lastRow="0" w:firstColumn="1" w:lastColumn="0" w:noHBand="0" w:noVBand="1"/>
      </w:tblPr>
      <w:tblGrid>
        <w:gridCol w:w="4262"/>
        <w:gridCol w:w="99"/>
        <w:gridCol w:w="4678"/>
      </w:tblGrid>
      <w:tr w:rsidR="00BA5A10" w14:paraId="0D13AF5B" w14:textId="77777777" w:rsidTr="00BA5A10">
        <w:tc>
          <w:tcPr>
            <w:tcW w:w="9039" w:type="dxa"/>
            <w:gridSpan w:val="3"/>
          </w:tcPr>
          <w:p w14:paraId="01AAB5F8"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5BFFAE28" w14:textId="77777777" w:rsidTr="00BA5A10">
        <w:tc>
          <w:tcPr>
            <w:tcW w:w="4361" w:type="dxa"/>
            <w:gridSpan w:val="2"/>
          </w:tcPr>
          <w:p w14:paraId="473AFBBE"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3CD89602" w14:textId="77777777" w:rsidR="00BA5A10" w:rsidRPr="007D46D4" w:rsidRDefault="00BA5A10" w:rsidP="007D46D4">
            <w:pPr>
              <w:jc w:val="center"/>
              <w:rPr>
                <w:rFonts w:cs="Arial"/>
                <w:lang w:val="es-ES"/>
              </w:rPr>
            </w:pPr>
            <w:r w:rsidRPr="007D46D4">
              <w:rPr>
                <w:rFonts w:cs="Arial"/>
                <w:lang w:val="es-ES"/>
              </w:rPr>
              <w:t>Debilidades</w:t>
            </w:r>
          </w:p>
        </w:tc>
      </w:tr>
      <w:tr w:rsidR="00BA5A10" w14:paraId="71CE04E8" w14:textId="77777777" w:rsidTr="00BA5A10">
        <w:trPr>
          <w:trHeight w:val="2315"/>
        </w:trPr>
        <w:tc>
          <w:tcPr>
            <w:tcW w:w="4361" w:type="dxa"/>
            <w:gridSpan w:val="2"/>
          </w:tcPr>
          <w:p w14:paraId="7AC90FCA"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0E6FC1BB"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7067D475"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5A4E8F2D"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12D7A929"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76814E60"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59A8B9D3"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38EDC4B8"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14A0A45B" w14:textId="77777777"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14:paraId="00B1711C" w14:textId="77777777" w:rsidTr="00BA5A10">
        <w:tc>
          <w:tcPr>
            <w:tcW w:w="9039" w:type="dxa"/>
            <w:gridSpan w:val="3"/>
          </w:tcPr>
          <w:p w14:paraId="079F2DEC"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368D5CD0" w14:textId="77777777" w:rsidTr="00BA5A10">
        <w:tc>
          <w:tcPr>
            <w:tcW w:w="4262" w:type="dxa"/>
          </w:tcPr>
          <w:p w14:paraId="324CDF64"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4A22DD37" w14:textId="77777777" w:rsidR="00BA5A10" w:rsidRPr="007D46D4" w:rsidRDefault="00BA5A10" w:rsidP="007D46D4">
            <w:pPr>
              <w:jc w:val="center"/>
              <w:rPr>
                <w:rFonts w:cs="Arial"/>
                <w:lang w:val="es-ES"/>
              </w:rPr>
            </w:pPr>
            <w:r w:rsidRPr="007D46D4">
              <w:rPr>
                <w:rFonts w:cs="Arial"/>
                <w:lang w:val="es-ES"/>
              </w:rPr>
              <w:t>Amenazas</w:t>
            </w:r>
          </w:p>
        </w:tc>
      </w:tr>
      <w:tr w:rsidR="00BA5A10" w14:paraId="20B5FBDA" w14:textId="77777777" w:rsidTr="00BD621F">
        <w:trPr>
          <w:trHeight w:val="832"/>
        </w:trPr>
        <w:tc>
          <w:tcPr>
            <w:tcW w:w="4262" w:type="dxa"/>
          </w:tcPr>
          <w:p w14:paraId="682E60D7"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56460AAB"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581437E8"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1AB1ADCE" w14:textId="77777777" w:rsidR="00CC7A62" w:rsidRPr="003118CE" w:rsidRDefault="00CC7A62" w:rsidP="002B08E6">
            <w:pPr>
              <w:pStyle w:val="Prrafodelista"/>
              <w:numPr>
                <w:ilvl w:val="0"/>
                <w:numId w:val="5"/>
              </w:numPr>
              <w:spacing w:line="240" w:lineRule="auto"/>
            </w:pPr>
            <w:r>
              <w:lastRenderedPageBreak/>
              <w:t>Acercamiento de nuevos clientes potenciales.</w:t>
            </w:r>
          </w:p>
        </w:tc>
        <w:tc>
          <w:tcPr>
            <w:tcW w:w="4777" w:type="dxa"/>
            <w:gridSpan w:val="2"/>
          </w:tcPr>
          <w:p w14:paraId="2D65683E" w14:textId="77777777" w:rsidR="00BA5A10" w:rsidRPr="00B569D0" w:rsidRDefault="00B569D0" w:rsidP="002B08E6">
            <w:pPr>
              <w:pStyle w:val="Prrafodelista"/>
              <w:numPr>
                <w:ilvl w:val="0"/>
                <w:numId w:val="5"/>
              </w:numPr>
              <w:spacing w:line="240" w:lineRule="auto"/>
              <w:rPr>
                <w:sz w:val="28"/>
                <w:szCs w:val="28"/>
              </w:rPr>
            </w:pPr>
            <w:r>
              <w:lastRenderedPageBreak/>
              <w:t>Competencia ofrece productos similares e integrados.</w:t>
            </w:r>
          </w:p>
          <w:p w14:paraId="265CD30A"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5218E92B"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008B9CE3" w14:textId="77777777" w:rsidR="00923142" w:rsidRPr="009457C8" w:rsidRDefault="00923142" w:rsidP="002B08E6">
      <w:pPr>
        <w:rPr>
          <w:b/>
        </w:rPr>
      </w:pPr>
    </w:p>
    <w:p w14:paraId="070E56E8" w14:textId="77777777" w:rsidR="00BD621F" w:rsidRPr="009457C8" w:rsidRDefault="00BD621F" w:rsidP="00BD621F">
      <w:pPr>
        <w:jc w:val="center"/>
        <w:rPr>
          <w:b/>
        </w:rPr>
      </w:pPr>
      <w:r w:rsidRPr="009457C8">
        <w:rPr>
          <w:b/>
        </w:rPr>
        <w:t>Fuente : Propia.</w:t>
      </w:r>
    </w:p>
    <w:p w14:paraId="4C28BCBA" w14:textId="77777777" w:rsidR="00D248D3" w:rsidRPr="00630281" w:rsidRDefault="00097D60" w:rsidP="00D248D3">
      <w:pPr>
        <w:pStyle w:val="Ttulo2"/>
        <w:rPr>
          <w:lang w:val="es-ES"/>
        </w:rPr>
      </w:pPr>
      <w:bookmarkStart w:id="86" w:name="_Toc274493535"/>
      <w:bookmarkStart w:id="87" w:name="_Toc274574814"/>
      <w:r w:rsidRPr="00630281">
        <w:rPr>
          <w:lang w:val="es-ES"/>
        </w:rPr>
        <w:t>1.</w:t>
      </w:r>
      <w:r w:rsidR="00630281" w:rsidRPr="00630281">
        <w:rPr>
          <w:lang w:val="es-ES"/>
        </w:rPr>
        <w:t>3</w:t>
      </w:r>
      <w:r w:rsidRPr="00630281">
        <w:rPr>
          <w:lang w:val="es-ES"/>
        </w:rPr>
        <w:t xml:space="preserve"> </w:t>
      </w:r>
      <w:r w:rsidR="00D248D3" w:rsidRPr="00630281">
        <w:rPr>
          <w:lang w:val="es-ES"/>
        </w:rPr>
        <w:t>Fortalezas</w:t>
      </w:r>
      <w:bookmarkEnd w:id="86"/>
      <w:bookmarkEnd w:id="87"/>
    </w:p>
    <w:p w14:paraId="51DD049F" w14:textId="77777777" w:rsidR="007250F5" w:rsidRDefault="00630281" w:rsidP="002B08E6">
      <w:pPr>
        <w:pStyle w:val="Ttulo3"/>
      </w:pPr>
      <w:r>
        <w:t xml:space="preserve">1.3.1 </w:t>
      </w:r>
      <w:r w:rsidR="007250F5">
        <w:t>A</w:t>
      </w:r>
      <w:r w:rsidR="002B08E6">
        <w:t>mplia experiencia en el mercado de la</w:t>
      </w:r>
      <w:r w:rsidR="007250F5">
        <w:t xml:space="preserve"> seguridad de las aplicaciones.</w:t>
      </w:r>
      <w:r w:rsidR="002B08E6">
        <w:t xml:space="preserve"> </w:t>
      </w:r>
    </w:p>
    <w:p w14:paraId="27073037" w14:textId="77777777"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59D16966" w14:textId="77777777" w:rsidR="007250F5" w:rsidRDefault="00630281" w:rsidP="007250F5">
      <w:pPr>
        <w:pStyle w:val="Ttulo3"/>
      </w:pPr>
      <w:r>
        <w:t xml:space="preserve">1.3.2 </w:t>
      </w:r>
      <w:r w:rsidR="007250F5">
        <w:t>Mayor comercialización de los productos :</w:t>
      </w:r>
    </w:p>
    <w:p w14:paraId="51C54977"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18A04B26" w14:textId="77777777" w:rsidR="007250F5" w:rsidRDefault="00630281" w:rsidP="002D094F">
      <w:pPr>
        <w:pStyle w:val="Ttulo3"/>
        <w:spacing w:line="360" w:lineRule="auto"/>
      </w:pPr>
      <w:r>
        <w:lastRenderedPageBreak/>
        <w:t xml:space="preserve">1.3.3 </w:t>
      </w:r>
      <w:r w:rsidR="007250F5">
        <w:t>Integración con empresas en el mercado de la seguridad de las aplicaciones.</w:t>
      </w:r>
    </w:p>
    <w:p w14:paraId="586FC061" w14:textId="77777777" w:rsidR="007250F5" w:rsidRDefault="007250F5" w:rsidP="007250F5">
      <w:r>
        <w:tab/>
        <w:t>La organización ha trabajado en paralelo con gigantes de la industria informática en el mercado de la seguridad de la aplicaciones entre las que se encuentran HP Fortify, IBM y Checkmarx.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52341F55" w14:textId="77777777" w:rsidR="002F618C" w:rsidRDefault="00630281" w:rsidP="00A62257">
      <w:pPr>
        <w:pStyle w:val="Ttulo3"/>
      </w:pPr>
      <w:r>
        <w:t xml:space="preserve">1.3.4 </w:t>
      </w:r>
      <w:r w:rsidR="002F618C">
        <w:t>Empresa cuenta con áreas de investigación y desarrollo donde se produce tecnología de vanguardia</w:t>
      </w:r>
      <w:r w:rsidR="00A62257">
        <w:t>.</w:t>
      </w:r>
    </w:p>
    <w:p w14:paraId="34A2CE68" w14:textId="77777777"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64D52D0B" w14:textId="77777777" w:rsidR="00A62257" w:rsidRDefault="00A62257" w:rsidP="002D094F">
      <w:pPr>
        <w:pStyle w:val="Ttulo3"/>
        <w:spacing w:line="360" w:lineRule="auto"/>
      </w:pPr>
      <w:r>
        <w:t xml:space="preserve"> </w:t>
      </w:r>
      <w:r w:rsidR="0055777A">
        <w:t xml:space="preserve">1.3.5 </w:t>
      </w:r>
      <w:r>
        <w:t xml:space="preserve">Facultar a empresas </w:t>
      </w:r>
      <w:r w:rsidR="0042633C">
        <w:t>a desarrollar aplicaciones de software más seguras.</w:t>
      </w:r>
    </w:p>
    <w:p w14:paraId="612DE0DA" w14:textId="77777777" w:rsidR="0042633C" w:rsidRPr="0042633C" w:rsidRDefault="0042633C" w:rsidP="0042633C">
      <w:r>
        <w:lastRenderedPageBreak/>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3817ED94" w14:textId="77777777" w:rsidR="00A62257" w:rsidRDefault="00630281" w:rsidP="009E47C0">
      <w:pPr>
        <w:pStyle w:val="Ttulo2"/>
      </w:pPr>
      <w:bookmarkStart w:id="88" w:name="_Toc274493536"/>
      <w:bookmarkStart w:id="89" w:name="_Toc274574815"/>
      <w:r>
        <w:t>1.4</w:t>
      </w:r>
      <w:r w:rsidR="00097D60">
        <w:t xml:space="preserve"> </w:t>
      </w:r>
      <w:r w:rsidR="009E47C0">
        <w:t>Oportunidades</w:t>
      </w:r>
      <w:bookmarkEnd w:id="88"/>
      <w:bookmarkEnd w:id="89"/>
    </w:p>
    <w:p w14:paraId="09020D34" w14:textId="77777777" w:rsidR="00F15ABE" w:rsidRPr="00F15ABE" w:rsidRDefault="00630281" w:rsidP="00F15ABE">
      <w:pPr>
        <w:pStyle w:val="Ttulo3"/>
        <w:spacing w:line="360" w:lineRule="auto"/>
      </w:pPr>
      <w:r>
        <w:t xml:space="preserve">1.4.1 </w:t>
      </w:r>
      <w:r w:rsidR="009E47C0">
        <w:t>Creciente demanda en seguridad de aplicaciones por parte de la industria.</w:t>
      </w:r>
    </w:p>
    <w:p w14:paraId="2EC12D7A"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 :</w:t>
      </w:r>
    </w:p>
    <w:p w14:paraId="43FA73E4"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7A3CD21C" w14:textId="77777777" w:rsidR="00895797" w:rsidRDefault="00895797" w:rsidP="00A97AD6">
      <w:pPr>
        <w:spacing w:line="240" w:lineRule="auto"/>
      </w:pPr>
    </w:p>
    <w:p w14:paraId="0A5565AD" w14:textId="77777777" w:rsidR="00A62257" w:rsidRDefault="00895797" w:rsidP="00895797">
      <w:r>
        <w:lastRenderedPageBreak/>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092A47BC" w14:textId="77777777" w:rsidR="00337C18" w:rsidRDefault="00337C18" w:rsidP="00895797"/>
    <w:p w14:paraId="360EBF61" w14:textId="77777777" w:rsidR="00F14508" w:rsidRDefault="00630281" w:rsidP="00F14508">
      <w:pPr>
        <w:pStyle w:val="Ttulo3"/>
      </w:pPr>
      <w:r>
        <w:t xml:space="preserve">1.4.2 </w:t>
      </w:r>
      <w:r w:rsidR="00F14508">
        <w:t xml:space="preserve">Rápida evolución del lenguaje de programación C# </w:t>
      </w:r>
    </w:p>
    <w:p w14:paraId="6ED0BC09" w14:textId="77777777" w:rsidR="00F14508"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58CA9044" w14:textId="77777777" w:rsidR="00BD621F" w:rsidRDefault="00BD621F" w:rsidP="00F14508"/>
    <w:p w14:paraId="6E0D693A" w14:textId="77777777" w:rsidR="00BD621F" w:rsidRDefault="00BD621F" w:rsidP="00F14508"/>
    <w:p w14:paraId="138ABED3" w14:textId="77777777" w:rsidR="003C0230" w:rsidRDefault="003C0230" w:rsidP="00F14508"/>
    <w:p w14:paraId="4CC755BB" w14:textId="77777777" w:rsidR="00A25D4A" w:rsidRDefault="00630281" w:rsidP="00A25D4A">
      <w:pPr>
        <w:pStyle w:val="Ttulo3"/>
      </w:pPr>
      <w:r>
        <w:lastRenderedPageBreak/>
        <w:t xml:space="preserve">1.4.3 </w:t>
      </w:r>
      <w:r w:rsidR="00CC7A62">
        <w:t>Herramienta integrada en el ambiente de desarrollo</w:t>
      </w:r>
    </w:p>
    <w:p w14:paraId="1630BFCD" w14:textId="77777777" w:rsidR="00CC7A62" w:rsidRDefault="00CC7A62" w:rsidP="00CC7A62">
      <w:r>
        <w:tab/>
        <w:t>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673ADF48" w14:textId="77777777" w:rsidR="00CC7A62" w:rsidRDefault="00630281" w:rsidP="00CC7A62">
      <w:pPr>
        <w:pStyle w:val="Ttulo3"/>
      </w:pPr>
      <w:r>
        <w:t xml:space="preserve">1.4.4 </w:t>
      </w:r>
      <w:r w:rsidR="00CC7A62">
        <w:t xml:space="preserve">Acercamiento de nuevos clientes potenciales </w:t>
      </w:r>
    </w:p>
    <w:p w14:paraId="5894B5C1" w14:textId="77777777" w:rsidR="00CC7A62" w:rsidRDefault="00CC7A62" w:rsidP="00CC7A62">
      <w:r>
        <w:tab/>
        <w:t>La empresa Security Innovation recientemente adquirió a la empres</w:t>
      </w:r>
      <w:r w:rsidR="00776F97">
        <w:t>a</w:t>
      </w:r>
      <w:r>
        <w:t xml:space="preserve"> Safelight</w:t>
      </w:r>
      <w:r>
        <w:rPr>
          <w:rStyle w:val="Refdenotaalpie"/>
        </w:rPr>
        <w:footnoteReference w:id="3"/>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14:paraId="5C0D9CD4" w14:textId="77777777" w:rsidR="001F5B65" w:rsidRDefault="00D23F03" w:rsidP="001F5B65">
      <w:pPr>
        <w:pStyle w:val="Ttulo2"/>
      </w:pPr>
      <w:bookmarkStart w:id="90" w:name="_Toc274493537"/>
      <w:bookmarkStart w:id="91" w:name="_Toc274574816"/>
      <w:r>
        <w:lastRenderedPageBreak/>
        <w:t>1.</w:t>
      </w:r>
      <w:r w:rsidR="00630281">
        <w:t>5</w:t>
      </w:r>
      <w:r>
        <w:t xml:space="preserve"> </w:t>
      </w:r>
      <w:r w:rsidR="001F5B65">
        <w:t>Debilidades</w:t>
      </w:r>
      <w:bookmarkEnd w:id="90"/>
      <w:bookmarkEnd w:id="91"/>
    </w:p>
    <w:p w14:paraId="11466A8D" w14:textId="77777777" w:rsidR="001F5B65" w:rsidRDefault="00630281" w:rsidP="001F5B65">
      <w:pPr>
        <w:pStyle w:val="Ttulo3"/>
      </w:pPr>
      <w:r>
        <w:t xml:space="preserve">1.5.1 </w:t>
      </w:r>
      <w:r w:rsidR="001F5B65">
        <w:t>Poca o nula inserción en el campo del análisis estático de código</w:t>
      </w:r>
    </w:p>
    <w:p w14:paraId="55726E86" w14:textId="77777777"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2206F993" w14:textId="77777777" w:rsidR="00370926" w:rsidRDefault="00630281" w:rsidP="00370926">
      <w:pPr>
        <w:pStyle w:val="Ttulo3"/>
        <w:spacing w:line="360" w:lineRule="auto"/>
      </w:pPr>
      <w:r>
        <w:t xml:space="preserve">1.5.2 </w:t>
      </w:r>
      <w:r w:rsidR="00370926">
        <w:t>Dependencia de terceras empresas para realizar el análisis estático de código.</w:t>
      </w:r>
    </w:p>
    <w:p w14:paraId="00A14FA7" w14:textId="77777777"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w:t>
      </w:r>
      <w:r>
        <w:lastRenderedPageBreak/>
        <w:t xml:space="preserve">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47796593" w14:textId="77777777" w:rsidR="00DC7C0D" w:rsidRDefault="00630281" w:rsidP="00DC7C0D">
      <w:pPr>
        <w:pStyle w:val="Ttulo3"/>
        <w:spacing w:line="360" w:lineRule="auto"/>
      </w:pPr>
      <w:r>
        <w:t xml:space="preserve">1.5.3 </w:t>
      </w:r>
      <w:r w:rsidR="00DC7C0D">
        <w:t>Proyectos de código abierto y gratuito ofrecen productos similares a muy bajo costo.</w:t>
      </w:r>
    </w:p>
    <w:p w14:paraId="173AA32E"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un tanto parecido. Este factor genera que se prefiera implementar controles internos y políticas basados en estándares gratuitos </w:t>
      </w:r>
      <w:r w:rsidR="00F61DA2">
        <w:t>. Las organizacion</w:t>
      </w:r>
      <w:r w:rsidR="00BF06CB">
        <w:t>es que comercializan productos se ven confrontados cuando la calidad de los estándares y herramientas grat</w:t>
      </w:r>
      <w:r w:rsidR="00337C18">
        <w:t>uitas es ampliamente reconocida.</w:t>
      </w:r>
    </w:p>
    <w:p w14:paraId="3F92D46F" w14:textId="77777777" w:rsidR="00BF06CB" w:rsidRDefault="00630281" w:rsidP="00BF06CB">
      <w:pPr>
        <w:pStyle w:val="Ttulo3"/>
        <w:spacing w:line="360" w:lineRule="auto"/>
      </w:pPr>
      <w:r>
        <w:t xml:space="preserve">1.5.4 </w:t>
      </w:r>
      <w:r w:rsidR="00BF06CB">
        <w:t>Plugin limitado a un lenguaje de programación y a un entorno integrado de desarrollo.</w:t>
      </w:r>
    </w:p>
    <w:p w14:paraId="7EEC6D0E" w14:textId="77777777"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 .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w:t>
      </w:r>
      <w:r>
        <w:lastRenderedPageBreak/>
        <w:t xml:space="preserve">de la plataforma de programación de Microsoft, como lo es el caso del lenguaje </w:t>
      </w:r>
      <w:r w:rsidR="007F3C1E">
        <w:t>Visual</w:t>
      </w:r>
      <w:r>
        <w:t xml:space="preserve"> Basic.NET.</w:t>
      </w:r>
    </w:p>
    <w:p w14:paraId="4F209DE8" w14:textId="77777777" w:rsidR="007F3C1E" w:rsidRDefault="00D87F43" w:rsidP="007F3C1E">
      <w:pPr>
        <w:pStyle w:val="Ttulo2"/>
      </w:pPr>
      <w:bookmarkStart w:id="92" w:name="_Toc274493538"/>
      <w:bookmarkStart w:id="93" w:name="_Toc274574817"/>
      <w:r>
        <w:t>1.</w:t>
      </w:r>
      <w:r w:rsidR="00630281">
        <w:t>6</w:t>
      </w:r>
      <w:r>
        <w:t xml:space="preserve"> </w:t>
      </w:r>
      <w:r w:rsidR="007F3C1E">
        <w:t>Amenazas</w:t>
      </w:r>
      <w:bookmarkEnd w:id="92"/>
      <w:bookmarkEnd w:id="93"/>
    </w:p>
    <w:p w14:paraId="3156B5CF" w14:textId="77777777" w:rsidR="007F3C1E" w:rsidRDefault="00630281" w:rsidP="007F3C1E">
      <w:pPr>
        <w:pStyle w:val="Ttulo3"/>
      </w:pPr>
      <w:r>
        <w:t xml:space="preserve">1.6.1 </w:t>
      </w:r>
      <w:r w:rsidR="007F3C1E">
        <w:t>La competencia ofrece productos similares e integrados</w:t>
      </w:r>
    </w:p>
    <w:p w14:paraId="66898895"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organizaciones, con años de prevalencia en el mercado, crean productos innovadores con el resp</w:t>
      </w:r>
      <w:r w:rsidR="0090474E">
        <w:t>aldo de calidad del fabricante y que son atractivas por su grado de confianza.</w:t>
      </w:r>
      <w:r w:rsidR="00457E07">
        <w:t xml:space="preserve"> </w:t>
      </w:r>
    </w:p>
    <w:p w14:paraId="4549B9C9" w14:textId="77777777" w:rsidR="00734724" w:rsidRDefault="00734724" w:rsidP="007F3C1E">
      <w:r>
        <w:tab/>
      </w:r>
      <w:r w:rsidR="00457E07">
        <w:t>Dentro de la lista de organizaciones líderes en el mercado de la seguridad de las aplicaciones figuran IBM con el producto denominado AppScan, Hewlett-Packard ofrece el producto Fortify Software Security Center, Checkmarx a su vez de forma emergente ha ganado territorio incursionando con la herramienta llamada Static Code Analysis</w:t>
      </w:r>
      <w:r w:rsidR="00C20940">
        <w:t xml:space="preserve"> y la empresa White</w:t>
      </w:r>
      <w:r w:rsidR="00457E07">
        <w:t>Hat ofrece el producto denominado WhiteHat Sentinel.</w:t>
      </w:r>
      <w:r w:rsidR="00C20940">
        <w:t xml:space="preserve"> </w:t>
      </w:r>
    </w:p>
    <w:p w14:paraId="38691EF3" w14:textId="77777777" w:rsidR="00734724" w:rsidRDefault="00734724" w:rsidP="007F3C1E">
      <w:r>
        <w:tab/>
      </w:r>
      <w:r w:rsidR="00457E07">
        <w:t>El enfoque proporcionado por las herramientas mencionadas anteriormente, brindan la posibili</w:t>
      </w:r>
      <w:r w:rsidR="00C20940">
        <w:t xml:space="preserve">dad de realizar un análisis del código fuente, con el objetivo de encontrar vulnerabilidades y generan de esta forma un reporte con los hallazgos, eventualmente el desarrollador analiza </w:t>
      </w:r>
      <w:r w:rsidR="00C20940">
        <w:lastRenderedPageBreak/>
        <w:t>detalladamente el informe y procede con las correcciones dictadas por la herramienta.</w:t>
      </w:r>
    </w:p>
    <w:p w14:paraId="33D51C55"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11ACAA5F" w14:textId="77777777" w:rsidR="0090474E" w:rsidRDefault="00630281" w:rsidP="0090474E">
      <w:pPr>
        <w:pStyle w:val="Ttulo3"/>
      </w:pPr>
      <w:r>
        <w:t xml:space="preserve">1.6.2 </w:t>
      </w:r>
      <w:r w:rsidR="0090474E">
        <w:t>Clientes prefieren productos unificados</w:t>
      </w:r>
    </w:p>
    <w:p w14:paraId="2810A88C"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221ED8E1" w14:textId="77777777" w:rsidR="006A2122" w:rsidRDefault="009C7F74" w:rsidP="0090474E">
      <w:r>
        <w:t xml:space="preserve">En seguridad de aplicaciones por ejemplo, herramientas como lo son HP Fortify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w:t>
      </w:r>
      <w:r>
        <w:lastRenderedPageBreak/>
        <w:t xml:space="preserve">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1472F74C"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1985E3FF"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408868C1"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4C279A04" w14:textId="77777777" w:rsidR="00A90114" w:rsidRDefault="00E10AE1" w:rsidP="00E10AE1">
      <w:r>
        <w:t>1.6.3 Uso de tecnologías que no son suficientemente  maduras.</w:t>
      </w:r>
    </w:p>
    <w:p w14:paraId="264C667E" w14:textId="77777777"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Community Technology Preview. En dicha etapa del </w:t>
      </w:r>
      <w:r w:rsidR="00B917CE">
        <w:lastRenderedPageBreak/>
        <w:t xml:space="preserve">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5C04BDD9" w14:textId="77777777" w:rsidR="00B917CE" w:rsidRPr="00C565E1" w:rsidRDefault="009B5629" w:rsidP="00E10AE1">
      <w:pPr>
        <w:rPr>
          <w:lang w:val="en-US"/>
        </w:rPr>
      </w:pPr>
      <w:r w:rsidRPr="00C565E1">
        <w:rPr>
          <w:lang w:val="en-US"/>
        </w:rPr>
        <w:t>Chaudhary</w:t>
      </w:r>
      <w:r w:rsidR="004E360D" w:rsidRPr="00C565E1">
        <w:rPr>
          <w:lang w:val="en-US"/>
        </w:rPr>
        <w:t xml:space="preserve"> </w:t>
      </w:r>
      <w:r w:rsidR="00B917CE" w:rsidRPr="00C565E1">
        <w:rPr>
          <w:lang w:val="en-US"/>
        </w:rPr>
        <w:t>(2010) cuando se refiere a Commu</w:t>
      </w:r>
      <w:r w:rsidR="00150297" w:rsidRPr="00C565E1">
        <w:rPr>
          <w:lang w:val="en-US"/>
        </w:rPr>
        <w:t>ni</w:t>
      </w:r>
      <w:r w:rsidR="00B917CE" w:rsidRPr="00C565E1">
        <w:rPr>
          <w:lang w:val="en-US"/>
        </w:rPr>
        <w:t>ty Technology Preview indica:</w:t>
      </w:r>
    </w:p>
    <w:p w14:paraId="3CF41203"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 xml:space="preserve">fases :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7A63D14E" w14:textId="77777777" w:rsidR="00A076C8" w:rsidRDefault="00A076C8" w:rsidP="00A90114"/>
    <w:p w14:paraId="6261A3D5" w14:textId="77777777"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56D6FE04"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10DBBEEA" w14:textId="77777777" w:rsidR="008F7FAB" w:rsidRDefault="008F7FAB" w:rsidP="00A90114">
      <w:r>
        <w:lastRenderedPageBreak/>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14:paraId="5937DA38" w14:textId="77777777" w:rsidR="008F7FAB" w:rsidRPr="003A671C" w:rsidRDefault="008F7FAB" w:rsidP="003A671C">
      <w:pPr>
        <w:pStyle w:val="Ttulo3"/>
        <w:spacing w:line="240" w:lineRule="auto"/>
        <w:jc w:val="center"/>
        <w:rPr>
          <w:b/>
        </w:rPr>
      </w:pPr>
      <w:bookmarkStart w:id="94" w:name="_Toc274493477"/>
      <w:r w:rsidRPr="003A671C">
        <w:rPr>
          <w:b/>
        </w:rPr>
        <w:t xml:space="preserve">Figura </w:t>
      </w:r>
      <w:r w:rsidR="00C50AB2" w:rsidRPr="003A671C">
        <w:rPr>
          <w:b/>
        </w:rPr>
        <w:fldChar w:fldCharType="begin"/>
      </w:r>
      <w:r w:rsidR="002360A4" w:rsidRPr="003A671C">
        <w:rPr>
          <w:b/>
        </w:rPr>
        <w:instrText xml:space="preserve"> SEQ Figura \* ARABIC </w:instrText>
      </w:r>
      <w:r w:rsidR="00C50AB2" w:rsidRPr="003A671C">
        <w:rPr>
          <w:b/>
        </w:rPr>
        <w:fldChar w:fldCharType="separate"/>
      </w:r>
      <w:r w:rsidR="002A4FF3">
        <w:rPr>
          <w:b/>
          <w:noProof/>
        </w:rPr>
        <w:t>6</w:t>
      </w:r>
      <w:r w:rsidR="00C50AB2" w:rsidRPr="003A671C">
        <w:rPr>
          <w:b/>
          <w:noProof/>
        </w:rPr>
        <w:fldChar w:fldCharType="end"/>
      </w:r>
      <w:r w:rsidRPr="003A671C">
        <w:rPr>
          <w:b/>
        </w:rPr>
        <w:t xml:space="preserve"> Listado de defectos o asuntos creados para la plataforma Roslyn</w:t>
      </w:r>
      <w:bookmarkEnd w:id="94"/>
    </w:p>
    <w:p w14:paraId="4EBB6D8F" w14:textId="77777777" w:rsidR="0027279B" w:rsidRPr="0027279B" w:rsidRDefault="0027279B" w:rsidP="0027279B"/>
    <w:p w14:paraId="0766F147" w14:textId="77777777" w:rsidR="008F7FAB" w:rsidRDefault="008F7FAB" w:rsidP="00A90114">
      <w:r>
        <w:rPr>
          <w:noProof/>
          <w:lang w:val="es-ES" w:eastAsia="es-ES"/>
        </w:rPr>
        <w:drawing>
          <wp:inline distT="0" distB="0" distL="0" distR="0" wp14:anchorId="13A13FC6" wp14:editId="2C183C1D">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1342DA9B" w14:textId="77777777" w:rsidR="00A076C8" w:rsidRPr="0027279B" w:rsidRDefault="008F7FAB" w:rsidP="008F7FAB">
      <w:pPr>
        <w:pStyle w:val="Ttulo3"/>
        <w:rPr>
          <w:b/>
        </w:rPr>
      </w:pPr>
      <w:r w:rsidRPr="0027279B">
        <w:rPr>
          <w:b/>
        </w:rPr>
        <w:t>Fuente : https://roslyn.codeplex.com/workitem/list/advanced?size=100</w:t>
      </w:r>
    </w:p>
    <w:p w14:paraId="06C92D6D" w14:textId="77777777" w:rsidR="00A076C8" w:rsidRDefault="00A076C8" w:rsidP="00A90114"/>
    <w:p w14:paraId="6EE05C27" w14:textId="77777777"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w:t>
      </w:r>
      <w:r w:rsidR="008F7FAB">
        <w:lastRenderedPageBreak/>
        <w:t xml:space="preserve">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303C2ECB" w14:textId="77777777"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0FDBE782" w14:textId="77777777" w:rsidR="00280B23" w:rsidRDefault="00E858AF" w:rsidP="00A90114">
      <w:r>
        <w:tab/>
      </w:r>
      <w:r w:rsidR="00280B23">
        <w:t>En la imagen siguiente se muestra que la plataforma de compilación Roslyn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024D1DD4" w14:textId="77777777" w:rsidR="00280B23" w:rsidRPr="003A671C" w:rsidRDefault="00280B23" w:rsidP="00280B23">
      <w:pPr>
        <w:pStyle w:val="Ttulo3"/>
        <w:jc w:val="right"/>
        <w:rPr>
          <w:b/>
        </w:rPr>
      </w:pPr>
      <w:bookmarkStart w:id="95" w:name="_Toc274493478"/>
      <w:r w:rsidRPr="003A671C">
        <w:rPr>
          <w:b/>
        </w:rPr>
        <w:t xml:space="preserve">Figura </w:t>
      </w:r>
      <w:r w:rsidR="00C50AB2" w:rsidRPr="003A671C">
        <w:rPr>
          <w:b/>
        </w:rPr>
        <w:fldChar w:fldCharType="begin"/>
      </w:r>
      <w:r w:rsidR="002360A4" w:rsidRPr="003A671C">
        <w:rPr>
          <w:b/>
        </w:rPr>
        <w:instrText xml:space="preserve"> SEQ Figura \* ARABIC </w:instrText>
      </w:r>
      <w:r w:rsidR="00C50AB2" w:rsidRPr="003A671C">
        <w:rPr>
          <w:b/>
        </w:rPr>
        <w:fldChar w:fldCharType="separate"/>
      </w:r>
      <w:r w:rsidR="002A4FF3">
        <w:rPr>
          <w:b/>
          <w:noProof/>
        </w:rPr>
        <w:t>7</w:t>
      </w:r>
      <w:r w:rsidR="00C50AB2" w:rsidRPr="003A671C">
        <w:rPr>
          <w:b/>
          <w:noProof/>
        </w:rPr>
        <w:fldChar w:fldCharType="end"/>
      </w:r>
      <w:r w:rsidRPr="003A671C">
        <w:rPr>
          <w:b/>
        </w:rPr>
        <w:t xml:space="preserve"> Licencia Apache 2.0 de la plataforma de compilación Roslyn.</w:t>
      </w:r>
      <w:bookmarkEnd w:id="95"/>
    </w:p>
    <w:p w14:paraId="637DF8F3" w14:textId="77777777" w:rsidR="00A076C8" w:rsidRDefault="00280B23" w:rsidP="00A90114">
      <w:r>
        <w:rPr>
          <w:noProof/>
          <w:lang w:val="es-ES" w:eastAsia="es-ES"/>
        </w:rPr>
        <w:drawing>
          <wp:inline distT="0" distB="0" distL="0" distR="0" wp14:anchorId="38C6EC51" wp14:editId="4264B9B7">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72C45F30" w14:textId="77777777" w:rsidR="00A076C8" w:rsidRPr="003A671C" w:rsidRDefault="00280B23" w:rsidP="003A671C">
      <w:pPr>
        <w:pStyle w:val="Ttulo3"/>
        <w:jc w:val="center"/>
        <w:rPr>
          <w:b/>
        </w:rPr>
      </w:pPr>
      <w:r w:rsidRPr="003A671C">
        <w:rPr>
          <w:b/>
        </w:rPr>
        <w:t>Fuente : https://roslyn.codeplex.com/license</w:t>
      </w:r>
    </w:p>
    <w:p w14:paraId="7284AE45" w14:textId="77777777" w:rsidR="00FB0D7D" w:rsidRDefault="00FB0D7D" w:rsidP="00A90114"/>
    <w:p w14:paraId="671E7464" w14:textId="77777777" w:rsidR="00FB0D7D" w:rsidRDefault="00FB0D7D" w:rsidP="00A90114"/>
    <w:p w14:paraId="16640CC1" w14:textId="77777777" w:rsidR="00561B1B" w:rsidRDefault="00561B1B" w:rsidP="00A90114"/>
    <w:p w14:paraId="1749F539" w14:textId="77777777" w:rsidR="00561B1B" w:rsidRDefault="00561B1B" w:rsidP="00A90114"/>
    <w:p w14:paraId="0B514C86" w14:textId="77777777" w:rsidR="00561B1B" w:rsidRDefault="00561B1B" w:rsidP="00A90114"/>
    <w:p w14:paraId="48F168BA" w14:textId="77777777" w:rsidR="00561B1B" w:rsidRDefault="00561B1B" w:rsidP="00A90114"/>
    <w:p w14:paraId="704B7C50" w14:textId="77777777" w:rsidR="00561B1B" w:rsidRDefault="00561B1B" w:rsidP="00A90114"/>
    <w:p w14:paraId="1AECF39D" w14:textId="77777777" w:rsidR="00561B1B" w:rsidRDefault="00561B1B" w:rsidP="00A90114"/>
    <w:p w14:paraId="0F4A8CE7" w14:textId="77777777" w:rsidR="00561B1B" w:rsidRDefault="00561B1B" w:rsidP="00A90114"/>
    <w:p w14:paraId="3A0C3C9B" w14:textId="77777777" w:rsidR="00DC0D83" w:rsidRDefault="00DC0D83" w:rsidP="00A90114"/>
    <w:p w14:paraId="027DD31D" w14:textId="77777777" w:rsidR="00DC0D83" w:rsidRDefault="00DC0D83" w:rsidP="00A90114"/>
    <w:p w14:paraId="3018B9FB" w14:textId="77777777" w:rsidR="00DC0D83" w:rsidRDefault="00DC0D83" w:rsidP="00A90114"/>
    <w:p w14:paraId="3FA39FBD" w14:textId="77777777" w:rsidR="00DC0D83" w:rsidRDefault="00DC0D83" w:rsidP="00A90114"/>
    <w:p w14:paraId="0333E011" w14:textId="77777777" w:rsidR="00DC0D83" w:rsidRDefault="00DC0D83" w:rsidP="00A90114"/>
    <w:p w14:paraId="7827ADCF" w14:textId="77777777" w:rsidR="00DC0D83" w:rsidRDefault="00DC0D83" w:rsidP="00A90114"/>
    <w:p w14:paraId="2543E2E7" w14:textId="77777777" w:rsidR="00DC0D83" w:rsidRDefault="00DC0D83" w:rsidP="00A90114"/>
    <w:p w14:paraId="38647656" w14:textId="77777777" w:rsidR="009C2454" w:rsidRDefault="009C2454" w:rsidP="001515F3">
      <w:pPr>
        <w:pStyle w:val="Ttulo1"/>
        <w:spacing w:line="240" w:lineRule="auto"/>
        <w:jc w:val="right"/>
      </w:pPr>
    </w:p>
    <w:p w14:paraId="011C807C" w14:textId="77777777" w:rsidR="006D2081" w:rsidRDefault="006A2122" w:rsidP="001515F3">
      <w:pPr>
        <w:pStyle w:val="Ttulo1"/>
        <w:spacing w:line="240" w:lineRule="auto"/>
        <w:jc w:val="right"/>
      </w:pPr>
      <w:bookmarkStart w:id="96" w:name="_Toc274493539"/>
      <w:bookmarkStart w:id="97" w:name="_Toc274574818"/>
      <w:r>
        <w:t xml:space="preserve">CAPÍTULO </w:t>
      </w:r>
      <w:r w:rsidR="00561B1B">
        <w:t>ll</w:t>
      </w:r>
      <w:bookmarkEnd w:id="96"/>
      <w:bookmarkEnd w:id="97"/>
      <w:r w:rsidR="00561B1B">
        <w:t xml:space="preserve">  </w:t>
      </w:r>
    </w:p>
    <w:p w14:paraId="3D79D436" w14:textId="77777777" w:rsidR="00561B1B" w:rsidRDefault="00561B1B" w:rsidP="001515F3">
      <w:pPr>
        <w:pStyle w:val="Ttulo1"/>
        <w:spacing w:line="240" w:lineRule="auto"/>
        <w:jc w:val="right"/>
      </w:pPr>
      <w:bookmarkStart w:id="98" w:name="_Toc274493540"/>
      <w:bookmarkStart w:id="99" w:name="_Toc274574819"/>
      <w:r>
        <w:t xml:space="preserve">MARCO </w:t>
      </w:r>
      <w:r w:rsidR="006A2122">
        <w:t>TEÓRICO</w:t>
      </w:r>
      <w:bookmarkEnd w:id="98"/>
      <w:bookmarkEnd w:id="99"/>
    </w:p>
    <w:p w14:paraId="05CEFA2F" w14:textId="77777777" w:rsidR="006D2081" w:rsidRDefault="006D2081" w:rsidP="001515F3"/>
    <w:p w14:paraId="70607E7D" w14:textId="77777777" w:rsidR="006D2081" w:rsidRDefault="006D2081" w:rsidP="001515F3"/>
    <w:p w14:paraId="40E18210" w14:textId="77777777" w:rsidR="006D2081" w:rsidRDefault="006D2081" w:rsidP="00A90114"/>
    <w:p w14:paraId="26477502" w14:textId="77777777"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1E60955C" w14:textId="77777777" w:rsidR="006D453A" w:rsidRDefault="00E62166" w:rsidP="00B12004">
      <w:pPr>
        <w:pStyle w:val="Ttulo2"/>
      </w:pPr>
      <w:bookmarkStart w:id="100" w:name="_Toc274493541"/>
      <w:bookmarkStart w:id="101" w:name="_Toc274574820"/>
      <w:r>
        <w:t xml:space="preserve">2.1 </w:t>
      </w:r>
      <w:r w:rsidR="00A85FBC">
        <w:t>Sistemas de Información</w:t>
      </w:r>
      <w:bookmarkEnd w:id="100"/>
      <w:bookmarkEnd w:id="101"/>
      <w:r w:rsidR="00A85FBC">
        <w:t xml:space="preserve"> </w:t>
      </w:r>
    </w:p>
    <w:p w14:paraId="7A4EB6C5"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38C6A74B"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380CA850" w14:textId="77777777" w:rsidR="004C131C" w:rsidRDefault="004C131C" w:rsidP="006D453A">
      <w:r>
        <w:lastRenderedPageBreak/>
        <w:tab/>
      </w:r>
      <w:r w:rsidR="002A1C7A">
        <w:t>Existen</w:t>
      </w:r>
      <w:r>
        <w:t xml:space="preserve"> </w:t>
      </w:r>
      <w:r w:rsidR="002A1C7A">
        <w:t>varios tipos de sistemas de información entre los que se destacan :</w:t>
      </w:r>
    </w:p>
    <w:p w14:paraId="58A1C427" w14:textId="77777777" w:rsidR="006E52B6" w:rsidRDefault="002A1C7A" w:rsidP="002A1C7A">
      <w:pPr>
        <w:pStyle w:val="Prrafodelista"/>
        <w:numPr>
          <w:ilvl w:val="0"/>
          <w:numId w:val="21"/>
        </w:numPr>
      </w:pPr>
      <w:r w:rsidRPr="006622D0">
        <w:t xml:space="preserve">Sistemas de procesamiento de transacciones: </w:t>
      </w:r>
    </w:p>
    <w:p w14:paraId="50EEE3C2"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77A47046" w14:textId="77777777" w:rsidR="006E52B6" w:rsidRDefault="002A1C7A" w:rsidP="002A1C7A">
      <w:pPr>
        <w:pStyle w:val="Prrafodelista"/>
        <w:numPr>
          <w:ilvl w:val="0"/>
          <w:numId w:val="21"/>
        </w:numPr>
      </w:pPr>
      <w:r>
        <w:t>Sistemas de automatización de oficinas :</w:t>
      </w:r>
    </w:p>
    <w:p w14:paraId="7A7435B9"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573DE3A1" w14:textId="77777777" w:rsidR="006E52B6" w:rsidRDefault="008949A4" w:rsidP="002A1C7A">
      <w:pPr>
        <w:pStyle w:val="Prrafodelista"/>
        <w:numPr>
          <w:ilvl w:val="0"/>
          <w:numId w:val="21"/>
        </w:numPr>
      </w:pPr>
      <w:r>
        <w:t>Sistemas de información administrativa</w:t>
      </w:r>
      <w:r w:rsidR="00B84D34">
        <w:t>:</w:t>
      </w:r>
    </w:p>
    <w:p w14:paraId="7C528734"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0519CF6E" w14:textId="77777777" w:rsidR="001B48FD" w:rsidRDefault="008949A4" w:rsidP="002A1C7A">
      <w:pPr>
        <w:pStyle w:val="Prrafodelista"/>
        <w:numPr>
          <w:ilvl w:val="0"/>
          <w:numId w:val="21"/>
        </w:numPr>
      </w:pPr>
      <w:r>
        <w:t>Sistema de soporte de decisiones:</w:t>
      </w:r>
    </w:p>
    <w:p w14:paraId="4A37540D"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47A04D31" w14:textId="77777777" w:rsidR="00B84D34" w:rsidRDefault="005538C6" w:rsidP="002A1C7A">
      <w:pPr>
        <w:pStyle w:val="Prrafodelista"/>
        <w:numPr>
          <w:ilvl w:val="0"/>
          <w:numId w:val="21"/>
        </w:numPr>
      </w:pPr>
      <w:r>
        <w:t>Inteligencia artificial y sistemas expertos</w:t>
      </w:r>
      <w:r w:rsidR="00B84D34">
        <w:t>:</w:t>
      </w:r>
    </w:p>
    <w:p w14:paraId="6BBE1BCD"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773D80DA" w14:textId="77777777" w:rsidR="005538C6" w:rsidRDefault="00E62166" w:rsidP="00636771">
      <w:pPr>
        <w:pStyle w:val="Ttulo2"/>
      </w:pPr>
      <w:bookmarkStart w:id="102" w:name="_Toc274493542"/>
      <w:bookmarkStart w:id="103" w:name="_Toc274574821"/>
      <w:r>
        <w:t xml:space="preserve">2.2 </w:t>
      </w:r>
      <w:r w:rsidR="00636771">
        <w:t>Desarrollo de Sistemas</w:t>
      </w:r>
      <w:bookmarkEnd w:id="102"/>
      <w:bookmarkEnd w:id="103"/>
    </w:p>
    <w:p w14:paraId="0D85354B" w14:textId="77777777" w:rsidR="00636771" w:rsidRDefault="00636771" w:rsidP="00636771">
      <w:r>
        <w:tab/>
        <w:t>El proceso de desarrollo de sistemas, considerado como una forma de arte para algunos autores</w:t>
      </w:r>
      <w:r w:rsidR="003755F7">
        <w:t xml:space="preserve"> entre los que figuran Donald E. Knuth en su reconocida obra de cuatro volúmenes denominada </w:t>
      </w:r>
      <w:r w:rsidR="009C2454">
        <w:t>“</w:t>
      </w:r>
      <w:r w:rsidR="003755F7">
        <w:t>The Art of Computer Programming</w:t>
      </w:r>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4A5A28BB" w14:textId="77777777" w:rsidR="00B6328E" w:rsidRDefault="000E0450" w:rsidP="00636771">
      <w:r>
        <w:tab/>
      </w:r>
      <w:r w:rsidR="00B6328E">
        <w:t>En el desarrollo de sistemas existen varias metodologías, a veces llamadas también procesos por varios autores</w:t>
      </w:r>
      <w:r w:rsidR="00ED5C54">
        <w:t xml:space="preserve"> tal es el caso de Sommerville(2011)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7FD96765" w14:textId="77777777" w:rsidR="00F35925" w:rsidRDefault="00E62166" w:rsidP="00B6328E">
      <w:pPr>
        <w:pStyle w:val="Ttulo3"/>
      </w:pPr>
      <w:r>
        <w:t xml:space="preserve">2.2.1 </w:t>
      </w:r>
      <w:r w:rsidR="00B6328E">
        <w:t>Modelo en Cascada (waterfall)</w:t>
      </w:r>
    </w:p>
    <w:p w14:paraId="5260893F"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 se identifican las actividades fundamentales del desarrollo de sistemas tales como desarrollo, validación de datos, recopilación de requerimientos, ejecución de pruebas  y luego se  representan como fases separadas.  El autor Sommerville</w:t>
      </w:r>
      <w:r w:rsidR="009C2454">
        <w:t xml:space="preserve"> </w:t>
      </w:r>
      <w:r w:rsidR="00B6328E">
        <w:t>(2011) identifica cinco fases o etapas en el modelo en cascada, las cuales son:</w:t>
      </w:r>
    </w:p>
    <w:p w14:paraId="5C7E23F4" w14:textId="77777777" w:rsidR="00B6328E" w:rsidRDefault="00B6328E" w:rsidP="005B5A12">
      <w:pPr>
        <w:pStyle w:val="Prrafodelista"/>
        <w:numPr>
          <w:ilvl w:val="0"/>
          <w:numId w:val="22"/>
        </w:numPr>
      </w:pPr>
      <w:r>
        <w:t>Análisis y definición de requerimientos :</w:t>
      </w:r>
      <w:r w:rsidR="00254303">
        <w:t xml:space="preserve"> Tomando en consideración a los usuarios del sistema, se definen las restricciones y los objetivos del sistema.</w:t>
      </w:r>
    </w:p>
    <w:p w14:paraId="6E364152" w14:textId="77777777" w:rsidR="00254303" w:rsidRDefault="00254303" w:rsidP="005B5A12">
      <w:pPr>
        <w:pStyle w:val="Prrafodelista"/>
        <w:numPr>
          <w:ilvl w:val="0"/>
          <w:numId w:val="22"/>
        </w:numPr>
      </w:pPr>
      <w:r>
        <w:lastRenderedPageBreak/>
        <w:t xml:space="preserve">Diseño del sistema :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3274E665" w14:textId="77777777" w:rsidR="005B5A12" w:rsidRDefault="005B5A12" w:rsidP="005B5A12">
      <w:pPr>
        <w:pStyle w:val="Prrafodelista"/>
        <w:numPr>
          <w:ilvl w:val="0"/>
          <w:numId w:val="22"/>
        </w:numPr>
      </w:pPr>
      <w:r>
        <w:t>Implementación y prueba de unidad : En esta fase el diseño de software se implementa a manera d</w:t>
      </w:r>
      <w:r w:rsidR="00154442">
        <w:t>e un conjunto de programas. Osherove</w:t>
      </w:r>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14:paraId="49B7710E" w14:textId="77777777" w:rsidR="00154442" w:rsidRDefault="00154442" w:rsidP="005B5A12">
      <w:pPr>
        <w:pStyle w:val="Prrafodelista"/>
        <w:numPr>
          <w:ilvl w:val="0"/>
          <w:numId w:val="22"/>
        </w:numPr>
      </w:pPr>
      <w:r>
        <w:t>Integración y prueba de sistema : Durante la fase de integración los diferentes módulos o subprogramas se conciben como un único sistema y se realiza un proceso de pruebas completo a fin de determinar que se haya cumplido con los requerimientos iniciales.</w:t>
      </w:r>
    </w:p>
    <w:p w14:paraId="1D79010D" w14:textId="77777777" w:rsidR="00BD1D75" w:rsidRDefault="00154442" w:rsidP="00BD1D75">
      <w:pPr>
        <w:pStyle w:val="Prrafodelista"/>
        <w:numPr>
          <w:ilvl w:val="0"/>
          <w:numId w:val="22"/>
        </w:numPr>
      </w:pPr>
      <w:r>
        <w:t>Operación y Mantenimiento : En esta fase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462A16D4" w14:textId="77777777" w:rsidR="009C2454" w:rsidRPr="008500C0" w:rsidRDefault="009C2454" w:rsidP="008500C0">
      <w:pPr>
        <w:pStyle w:val="Ttulo3"/>
        <w:jc w:val="center"/>
        <w:rPr>
          <w:b/>
        </w:rPr>
      </w:pPr>
      <w:bookmarkStart w:id="104" w:name="_Toc274493479"/>
      <w:r w:rsidRPr="008500C0">
        <w:rPr>
          <w:b/>
        </w:rPr>
        <w:t xml:space="preserve">Figura </w:t>
      </w:r>
      <w:r w:rsidR="00C50AB2" w:rsidRPr="008500C0">
        <w:rPr>
          <w:b/>
        </w:rPr>
        <w:fldChar w:fldCharType="begin"/>
      </w:r>
      <w:r w:rsidR="002360A4" w:rsidRPr="008500C0">
        <w:rPr>
          <w:b/>
        </w:rPr>
        <w:instrText xml:space="preserve"> SEQ Figura \* ARABIC </w:instrText>
      </w:r>
      <w:r w:rsidR="00C50AB2" w:rsidRPr="008500C0">
        <w:rPr>
          <w:b/>
        </w:rPr>
        <w:fldChar w:fldCharType="separate"/>
      </w:r>
      <w:r w:rsidR="002A4FF3">
        <w:rPr>
          <w:b/>
          <w:noProof/>
        </w:rPr>
        <w:t>8</w:t>
      </w:r>
      <w:r w:rsidR="00C50AB2" w:rsidRPr="008500C0">
        <w:rPr>
          <w:b/>
          <w:noProof/>
        </w:rPr>
        <w:fldChar w:fldCharType="end"/>
      </w:r>
      <w:r w:rsidRPr="008500C0">
        <w:rPr>
          <w:b/>
        </w:rPr>
        <w:t xml:space="preserve"> Modelo en cascada (Waterfall)</w:t>
      </w:r>
      <w:bookmarkEnd w:id="104"/>
    </w:p>
    <w:p w14:paraId="57BAAB51" w14:textId="77777777" w:rsidR="00BD1D75" w:rsidRPr="00B6328E" w:rsidRDefault="00BD1D75" w:rsidP="00BD1D75">
      <w:r>
        <w:rPr>
          <w:noProof/>
          <w:lang w:val="es-ES" w:eastAsia="es-ES"/>
        </w:rPr>
        <w:drawing>
          <wp:inline distT="0" distB="0" distL="0" distR="0" wp14:anchorId="2D35769A" wp14:editId="7713B29B">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2F4B1646" w14:textId="77777777" w:rsidR="00A85FBC" w:rsidRPr="008500C0" w:rsidRDefault="00BD1D75" w:rsidP="008500C0">
      <w:pPr>
        <w:pStyle w:val="Ttulo3"/>
        <w:jc w:val="center"/>
        <w:rPr>
          <w:b/>
        </w:rPr>
      </w:pPr>
      <w:r w:rsidRPr="008500C0">
        <w:rPr>
          <w:b/>
        </w:rPr>
        <w:t>Fuente : Ingeniería de Software, Novena Edición  Pearson 2011</w:t>
      </w:r>
    </w:p>
    <w:p w14:paraId="6EA238B8" w14:textId="77777777" w:rsidR="00E03133" w:rsidRDefault="00E62166" w:rsidP="00BC44B4">
      <w:pPr>
        <w:pStyle w:val="Ttulo3"/>
      </w:pPr>
      <w:r>
        <w:t xml:space="preserve">2.2.2 </w:t>
      </w:r>
      <w:r w:rsidR="00E03133">
        <w:t xml:space="preserve">Desarrollo Incremental </w:t>
      </w:r>
    </w:p>
    <w:p w14:paraId="6066DB02"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64ECD8C8" w14:textId="77777777" w:rsidR="00E03133" w:rsidRDefault="00CD0E7F" w:rsidP="00E03133">
      <w:r>
        <w:lastRenderedPageBreak/>
        <w:tab/>
      </w:r>
      <w:r w:rsidR="007700FF">
        <w:t>Según Sommerville</w:t>
      </w:r>
      <w:r>
        <w:t xml:space="preserve"> </w:t>
      </w:r>
      <w:r w:rsidR="007700FF">
        <w:t xml:space="preserve">(2011) “El desarrollo incremental refleja la forma en la que se resuelven los problemas”.(p.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6D455090" w14:textId="77777777" w:rsidR="007700FF" w:rsidRDefault="00E62166" w:rsidP="00663815">
      <w:pPr>
        <w:pStyle w:val="Ttulo3"/>
      </w:pPr>
      <w:r>
        <w:t xml:space="preserve">2.2.3 </w:t>
      </w:r>
      <w:r w:rsidR="007700FF">
        <w:t>Ingeniería de software orientada a reutilización</w:t>
      </w:r>
    </w:p>
    <w:p w14:paraId="17309156"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Sommerville (2011) es claro cuando indica que</w:t>
      </w:r>
      <w:r w:rsidR="00663815">
        <w:t>:</w:t>
      </w:r>
    </w:p>
    <w:p w14:paraId="3D444ECF"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00902861"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3569C829" w14:textId="77777777" w:rsidR="00663815" w:rsidRDefault="00663815" w:rsidP="00193D46">
      <w:pPr>
        <w:spacing w:line="240" w:lineRule="auto"/>
      </w:pPr>
    </w:p>
    <w:p w14:paraId="3630AC35" w14:textId="77777777" w:rsidR="00CD0E7F" w:rsidRDefault="00CD0E7F" w:rsidP="00193D46">
      <w:pPr>
        <w:spacing w:line="240" w:lineRule="auto"/>
      </w:pPr>
    </w:p>
    <w:p w14:paraId="044B2DFF" w14:textId="77777777" w:rsidR="00CD0E7F" w:rsidRDefault="00CD0E7F" w:rsidP="00193D46">
      <w:pPr>
        <w:spacing w:line="240" w:lineRule="auto"/>
      </w:pPr>
    </w:p>
    <w:p w14:paraId="533040B7" w14:textId="77777777" w:rsidR="00CD0E7F" w:rsidRDefault="00CD0E7F" w:rsidP="00193D46">
      <w:pPr>
        <w:spacing w:line="240" w:lineRule="auto"/>
      </w:pPr>
    </w:p>
    <w:p w14:paraId="7D2F8558" w14:textId="77777777" w:rsidR="00CD0E7F" w:rsidRDefault="00CD0E7F" w:rsidP="00193D46">
      <w:pPr>
        <w:spacing w:line="240" w:lineRule="auto"/>
      </w:pPr>
    </w:p>
    <w:p w14:paraId="231B6B25" w14:textId="77777777" w:rsidR="00CD0E7F" w:rsidRPr="007700FF" w:rsidRDefault="00CD0E7F" w:rsidP="00193D46">
      <w:pPr>
        <w:spacing w:line="240" w:lineRule="auto"/>
      </w:pPr>
    </w:p>
    <w:p w14:paraId="6DEA2CC0" w14:textId="77777777" w:rsidR="00CD0E7F" w:rsidRPr="008500C0" w:rsidRDefault="00CD0E7F" w:rsidP="008500C0">
      <w:pPr>
        <w:pStyle w:val="Ttulo3"/>
        <w:jc w:val="center"/>
        <w:rPr>
          <w:b/>
        </w:rPr>
      </w:pPr>
      <w:bookmarkStart w:id="105" w:name="_Toc274493480"/>
      <w:r w:rsidRPr="008500C0">
        <w:rPr>
          <w:b/>
        </w:rPr>
        <w:lastRenderedPageBreak/>
        <w:t xml:space="preserve">Figura </w:t>
      </w:r>
      <w:r w:rsidR="00C50AB2" w:rsidRPr="008500C0">
        <w:rPr>
          <w:b/>
        </w:rPr>
        <w:fldChar w:fldCharType="begin"/>
      </w:r>
      <w:r w:rsidRPr="008500C0">
        <w:rPr>
          <w:b/>
        </w:rPr>
        <w:instrText xml:space="preserve"> SEQ Figura \* ARABIC </w:instrText>
      </w:r>
      <w:r w:rsidR="00C50AB2" w:rsidRPr="008500C0">
        <w:rPr>
          <w:b/>
        </w:rPr>
        <w:fldChar w:fldCharType="separate"/>
      </w:r>
      <w:r w:rsidR="002A4FF3">
        <w:rPr>
          <w:b/>
          <w:noProof/>
        </w:rPr>
        <w:t>9</w:t>
      </w:r>
      <w:r w:rsidR="00C50AB2" w:rsidRPr="008500C0">
        <w:rPr>
          <w:b/>
        </w:rPr>
        <w:fldChar w:fldCharType="end"/>
      </w:r>
      <w:r w:rsidRPr="008500C0">
        <w:rPr>
          <w:b/>
        </w:rPr>
        <w:t xml:space="preserve"> Ingeniería de software orientada a la reutilización</w:t>
      </w:r>
      <w:bookmarkEnd w:id="105"/>
    </w:p>
    <w:p w14:paraId="4BC3B870" w14:textId="77777777" w:rsidR="0064021D" w:rsidRDefault="00D65437" w:rsidP="00A90114">
      <w:r>
        <w:rPr>
          <w:noProof/>
          <w:lang w:val="es-ES" w:eastAsia="es-ES"/>
        </w:rPr>
        <w:drawing>
          <wp:inline distT="0" distB="0" distL="0" distR="0" wp14:anchorId="49B7DB25" wp14:editId="2D5EF794">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2E876FBD" w14:textId="77777777" w:rsidR="000606A5" w:rsidRPr="008500C0" w:rsidRDefault="00D65437" w:rsidP="008500C0">
      <w:pPr>
        <w:pStyle w:val="Ttulo3"/>
        <w:jc w:val="center"/>
        <w:rPr>
          <w:b/>
        </w:rPr>
      </w:pPr>
      <w:r w:rsidRPr="008500C0">
        <w:rPr>
          <w:b/>
        </w:rPr>
        <w:t>Fuente : Ingeniería de Software, Novena Edición  Pearson 2011</w:t>
      </w:r>
    </w:p>
    <w:p w14:paraId="1CD67157" w14:textId="77777777" w:rsidR="007E2A39" w:rsidRDefault="007E2A39" w:rsidP="00A90114"/>
    <w:p w14:paraId="69C6DB9D" w14:textId="77777777" w:rsidR="001B73C7" w:rsidRDefault="00E62166" w:rsidP="009E029F">
      <w:pPr>
        <w:pStyle w:val="Ttulo2"/>
      </w:pPr>
      <w:bookmarkStart w:id="106" w:name="_Toc274493543"/>
      <w:bookmarkStart w:id="107" w:name="_Toc274574822"/>
      <w:r>
        <w:t xml:space="preserve">2.3 </w:t>
      </w:r>
      <w:r w:rsidR="001B73C7">
        <w:t>Plugin</w:t>
      </w:r>
      <w:bookmarkEnd w:id="106"/>
      <w:bookmarkEnd w:id="107"/>
      <w:r w:rsidR="001B73C7">
        <w:t xml:space="preserve"> </w:t>
      </w:r>
    </w:p>
    <w:p w14:paraId="0CE3FB0B" w14:textId="77777777"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Chrome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212282C8" w14:textId="77777777" w:rsidR="007323DE" w:rsidRDefault="007323DE" w:rsidP="009B40D0">
      <w:r>
        <w:lastRenderedPageBreak/>
        <w:tab/>
      </w:r>
      <w:r w:rsidR="006C2AAC">
        <w:t>La Fundación Eclipse(2003) argumenta que un plugin es “…un componente que provee cierto tipo de servicios dentro del contexto de Eclipse.”</w:t>
      </w:r>
    </w:p>
    <w:p w14:paraId="43FFE575" w14:textId="77777777" w:rsidR="00B62929" w:rsidRDefault="007E2A39" w:rsidP="009B40D0">
      <w:r>
        <w:tab/>
        <w:t>En la siguiente imagen se muestran algunos ejemplos de extensiones para el navegador Firefox.</w:t>
      </w:r>
    </w:p>
    <w:p w14:paraId="4B129930" w14:textId="77777777" w:rsidR="004D1B49" w:rsidRPr="008500C0" w:rsidRDefault="004D1B49" w:rsidP="008500C0">
      <w:pPr>
        <w:pStyle w:val="Ttulo3"/>
        <w:jc w:val="center"/>
        <w:rPr>
          <w:b/>
        </w:rPr>
      </w:pPr>
      <w:bookmarkStart w:id="108" w:name="_Toc274493481"/>
      <w:r w:rsidRPr="008500C0">
        <w:rPr>
          <w:b/>
        </w:rPr>
        <w:t xml:space="preserve">Figura </w:t>
      </w:r>
      <w:r w:rsidR="00C50AB2" w:rsidRPr="008500C0">
        <w:rPr>
          <w:b/>
        </w:rPr>
        <w:fldChar w:fldCharType="begin"/>
      </w:r>
      <w:r w:rsidR="002360A4" w:rsidRPr="008500C0">
        <w:rPr>
          <w:b/>
        </w:rPr>
        <w:instrText xml:space="preserve"> SEQ Figura \* ARABIC </w:instrText>
      </w:r>
      <w:r w:rsidR="00C50AB2" w:rsidRPr="008500C0">
        <w:rPr>
          <w:b/>
        </w:rPr>
        <w:fldChar w:fldCharType="separate"/>
      </w:r>
      <w:r w:rsidR="002A4FF3">
        <w:rPr>
          <w:b/>
          <w:noProof/>
        </w:rPr>
        <w:t>10</w:t>
      </w:r>
      <w:r w:rsidR="00C50AB2" w:rsidRPr="008500C0">
        <w:rPr>
          <w:b/>
          <w:noProof/>
        </w:rPr>
        <w:fldChar w:fldCharType="end"/>
      </w:r>
      <w:r w:rsidRPr="008500C0">
        <w:rPr>
          <w:b/>
        </w:rPr>
        <w:t xml:space="preserve"> Extensiones disponibles para Firefox</w:t>
      </w:r>
      <w:bookmarkEnd w:id="108"/>
    </w:p>
    <w:p w14:paraId="238B9E8E" w14:textId="77777777" w:rsidR="007E2A39" w:rsidRDefault="007E2A39" w:rsidP="009B40D0">
      <w:r>
        <w:rPr>
          <w:noProof/>
          <w:lang w:val="es-ES" w:eastAsia="es-ES"/>
        </w:rPr>
        <w:drawing>
          <wp:inline distT="0" distB="0" distL="0" distR="0" wp14:anchorId="2F4CBA24" wp14:editId="2D8DB499">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3E4E7871" w14:textId="77777777" w:rsidR="007E2A39" w:rsidRPr="008500C0" w:rsidRDefault="007E2A39" w:rsidP="008500C0">
      <w:pPr>
        <w:pStyle w:val="Ttulo3"/>
        <w:jc w:val="center"/>
        <w:rPr>
          <w:b/>
        </w:rPr>
      </w:pPr>
      <w:r w:rsidRPr="008500C0">
        <w:rPr>
          <w:b/>
        </w:rPr>
        <w:t>Fuente: https://addons.mozilla.org/es/firefox/</w:t>
      </w:r>
    </w:p>
    <w:p w14:paraId="636F4C22" w14:textId="77777777" w:rsidR="00D5751D" w:rsidRDefault="00E62166" w:rsidP="006622D0">
      <w:pPr>
        <w:pStyle w:val="Ttulo2"/>
      </w:pPr>
      <w:bookmarkStart w:id="109" w:name="_Toc274493544"/>
      <w:bookmarkStart w:id="110" w:name="_Toc274574823"/>
      <w:r>
        <w:t xml:space="preserve">2.4 </w:t>
      </w:r>
      <w:r w:rsidR="00D5751D">
        <w:t>Prototipo</w:t>
      </w:r>
      <w:bookmarkEnd w:id="109"/>
      <w:bookmarkEnd w:id="110"/>
    </w:p>
    <w:p w14:paraId="3FC8A053" w14:textId="77777777"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w:t>
      </w:r>
      <w:r>
        <w:lastRenderedPageBreak/>
        <w:t xml:space="preserve">del problema a resolver y de </w:t>
      </w:r>
      <w:r w:rsidR="003729A1">
        <w:t>e</w:t>
      </w:r>
      <w:r>
        <w:t>sta forma encontrar soluciones a problemas de diseño</w:t>
      </w:r>
      <w:r>
        <w:tab/>
        <w:t xml:space="preserve"> e incluso encontrar en una etapa temprana alguna complicación en el futuro. Según afirma Somerville (2011) “Los prototipos no tienen que ser ejecutables para ser útiles” (p. 46).</w:t>
      </w:r>
    </w:p>
    <w:p w14:paraId="0EBB602E" w14:textId="77777777" w:rsidR="00530887" w:rsidRDefault="00E62166" w:rsidP="006622D0">
      <w:pPr>
        <w:pStyle w:val="Ttulo2"/>
      </w:pPr>
      <w:bookmarkStart w:id="111" w:name="_Toc274493545"/>
      <w:bookmarkStart w:id="112" w:name="_Toc274574824"/>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111"/>
      <w:bookmarkEnd w:id="112"/>
    </w:p>
    <w:p w14:paraId="456577E3"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60B51BA0" w14:textId="77777777" w:rsidR="00496EBB" w:rsidRDefault="00496EBB" w:rsidP="009B40D0">
      <w:r>
        <w:tab/>
        <w:t>Los autores Monge, R., Hewitt, J (2004) refiriéndose a las tecnologías de información y comunicaciones  indican que “… las Tecnologías de Información y Comunicaciones (TICs) hacen alusión a los medios e instrumentos que se emplean para ser posible la transmisión de voz, datos, texto e imágenes en forma digital.”</w:t>
      </w:r>
    </w:p>
    <w:p w14:paraId="1EF1B300" w14:textId="77777777" w:rsidR="00530887" w:rsidRDefault="00E62166" w:rsidP="006622D0">
      <w:pPr>
        <w:pStyle w:val="Ttulo2"/>
      </w:pPr>
      <w:bookmarkStart w:id="113" w:name="_Toc274493546"/>
      <w:bookmarkStart w:id="114" w:name="_Toc274574825"/>
      <w:r>
        <w:t xml:space="preserve">2.6 </w:t>
      </w:r>
      <w:r w:rsidR="00530887">
        <w:t>Software</w:t>
      </w:r>
      <w:bookmarkEnd w:id="113"/>
      <w:bookmarkEnd w:id="114"/>
    </w:p>
    <w:p w14:paraId="396CD3BA" w14:textId="77777777" w:rsidR="00082A99" w:rsidRDefault="00530887" w:rsidP="009B40D0">
      <w:r>
        <w:tab/>
        <w:t xml:space="preserve">Es un término genérico que hace referencia a el conjunto de programas que forman parte de una computadora. Pese a ser un anglicismo, </w:t>
      </w:r>
      <w:r w:rsidR="007D7B91">
        <w:t xml:space="preserve">el </w:t>
      </w:r>
      <w:r w:rsidR="007D7B91">
        <w:lastRenderedPageBreak/>
        <w:t xml:space="preserve">diccionario de la Real Academia de la Lengua Española (2001) define el software como el “Conjunto de programas, instrucciones y reglas informáticas para ejecutar ciertas tareas en una computadora”. Basado en </w:t>
      </w:r>
      <w:r w:rsidR="003729A1">
        <w:t>e</w:t>
      </w:r>
      <w:r w:rsidR="007D7B91">
        <w:t xml:space="preserve">sta definición, se puede interpretar que el software son aquellos componentes intangibles de una computadora. </w:t>
      </w:r>
    </w:p>
    <w:p w14:paraId="1F036069" w14:textId="77777777" w:rsidR="00530887" w:rsidRDefault="00082A99" w:rsidP="009B40D0">
      <w:r>
        <w:tab/>
      </w:r>
      <w:r w:rsidR="007D7B91">
        <w:t>Para Tanenbaum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5F966DD1" w14:textId="77777777" w:rsidR="00283E08" w:rsidRDefault="00E62166" w:rsidP="00A72651">
      <w:pPr>
        <w:pStyle w:val="Ttulo2"/>
      </w:pPr>
      <w:bookmarkStart w:id="115" w:name="_Toc274493547"/>
      <w:bookmarkStart w:id="116" w:name="_Toc274574826"/>
      <w:r>
        <w:t xml:space="preserve">2.7 </w:t>
      </w:r>
      <w:r w:rsidR="00BE5ECD">
        <w:t>Hardware</w:t>
      </w:r>
      <w:bookmarkEnd w:id="115"/>
      <w:bookmarkEnd w:id="116"/>
    </w:p>
    <w:p w14:paraId="28FFC451"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771B25A6" w14:textId="77777777"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14:paraId="6780436B" w14:textId="77777777" w:rsidR="00082A99" w:rsidRPr="000571E0" w:rsidRDefault="00082A99" w:rsidP="000571E0">
      <w:pPr>
        <w:pStyle w:val="Ttulo3"/>
        <w:jc w:val="center"/>
        <w:rPr>
          <w:b/>
        </w:rPr>
      </w:pPr>
      <w:bookmarkStart w:id="117" w:name="_Toc274493482"/>
      <w:r w:rsidRPr="000571E0">
        <w:rPr>
          <w:b/>
        </w:rPr>
        <w:lastRenderedPageBreak/>
        <w:t xml:space="preserve">Figura </w:t>
      </w:r>
      <w:r w:rsidR="00C50AB2" w:rsidRPr="000571E0">
        <w:rPr>
          <w:b/>
        </w:rPr>
        <w:fldChar w:fldCharType="begin"/>
      </w:r>
      <w:r w:rsidR="002360A4" w:rsidRPr="000571E0">
        <w:rPr>
          <w:b/>
        </w:rPr>
        <w:instrText xml:space="preserve"> SEQ Figura \* ARABIC </w:instrText>
      </w:r>
      <w:r w:rsidR="00C50AB2" w:rsidRPr="000571E0">
        <w:rPr>
          <w:b/>
        </w:rPr>
        <w:fldChar w:fldCharType="separate"/>
      </w:r>
      <w:r w:rsidR="002A4FF3">
        <w:rPr>
          <w:b/>
          <w:noProof/>
        </w:rPr>
        <w:t>11</w:t>
      </w:r>
      <w:r w:rsidR="00C50AB2" w:rsidRPr="000571E0">
        <w:rPr>
          <w:b/>
          <w:noProof/>
        </w:rPr>
        <w:fldChar w:fldCharType="end"/>
      </w:r>
      <w:r w:rsidRPr="000571E0">
        <w:rPr>
          <w:b/>
        </w:rPr>
        <w:t xml:space="preserve"> Ejemplo de Hardware</w:t>
      </w:r>
      <w:bookmarkEnd w:id="117"/>
    </w:p>
    <w:p w14:paraId="3EA75249" w14:textId="77777777" w:rsidR="00BE5ECD" w:rsidRDefault="00BE5ECD" w:rsidP="00960E5D">
      <w:pPr>
        <w:jc w:val="center"/>
      </w:pPr>
      <w:r>
        <w:rPr>
          <w:noProof/>
          <w:lang w:val="es-ES" w:eastAsia="es-ES"/>
        </w:rPr>
        <w:drawing>
          <wp:inline distT="0" distB="0" distL="0" distR="0" wp14:anchorId="305609EE" wp14:editId="6FC7B9B6">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340CA25F" w14:textId="77777777" w:rsidR="00BE5ECD" w:rsidRPr="000571E0" w:rsidRDefault="00BE5ECD" w:rsidP="000571E0">
      <w:pPr>
        <w:pStyle w:val="Ttulo3"/>
        <w:jc w:val="center"/>
        <w:rPr>
          <w:b/>
        </w:rPr>
      </w:pPr>
      <w:r w:rsidRPr="000571E0">
        <w:rPr>
          <w:b/>
        </w:rPr>
        <w:t>Fuente: Microsoft http://goo.gl/8BrfXK</w:t>
      </w:r>
    </w:p>
    <w:p w14:paraId="63BDE6E8" w14:textId="77777777" w:rsidR="00015408" w:rsidRDefault="00E62166" w:rsidP="00D1762E">
      <w:pPr>
        <w:pStyle w:val="Ttulo2"/>
      </w:pPr>
      <w:bookmarkStart w:id="118" w:name="_Toc274493548"/>
      <w:bookmarkStart w:id="119" w:name="_Toc274574827"/>
      <w:r>
        <w:t xml:space="preserve">2.8 </w:t>
      </w:r>
      <w:r w:rsidR="00015408">
        <w:t>Computadora</w:t>
      </w:r>
      <w:bookmarkEnd w:id="118"/>
      <w:bookmarkEnd w:id="119"/>
    </w:p>
    <w:p w14:paraId="07504EAA" w14:textId="77777777" w:rsidR="00015408" w:rsidRDefault="00015408" w:rsidP="009B40D0">
      <w:r>
        <w:tab/>
        <w:t xml:space="preserve">Una computadora es una máquina que tiene como función básica </w:t>
      </w:r>
      <w:r w:rsidR="00960E5D">
        <w:t xml:space="preserve">capturar </w:t>
      </w:r>
      <w:r>
        <w:t>datos de entrada, procesarlos y emitir una salida. Stroustrup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2EE69751" w14:textId="77777777" w:rsidR="000571E0" w:rsidRDefault="000571E0" w:rsidP="009B40D0"/>
    <w:p w14:paraId="5F47C3CF" w14:textId="77777777" w:rsidR="00896932" w:rsidRPr="000571E0" w:rsidRDefault="00896932" w:rsidP="000571E0">
      <w:pPr>
        <w:pStyle w:val="Ttulo3"/>
        <w:jc w:val="center"/>
        <w:rPr>
          <w:b/>
        </w:rPr>
      </w:pPr>
      <w:bookmarkStart w:id="120" w:name="_Toc274493483"/>
      <w:r w:rsidRPr="000571E0">
        <w:rPr>
          <w:b/>
        </w:rPr>
        <w:lastRenderedPageBreak/>
        <w:t xml:space="preserve">Figura </w:t>
      </w:r>
      <w:r w:rsidR="00C50AB2" w:rsidRPr="000571E0">
        <w:rPr>
          <w:b/>
        </w:rPr>
        <w:fldChar w:fldCharType="begin"/>
      </w:r>
      <w:r w:rsidR="002360A4" w:rsidRPr="000571E0">
        <w:rPr>
          <w:b/>
        </w:rPr>
        <w:instrText xml:space="preserve"> SEQ Figura \* ARABIC </w:instrText>
      </w:r>
      <w:r w:rsidR="00C50AB2" w:rsidRPr="000571E0">
        <w:rPr>
          <w:b/>
        </w:rPr>
        <w:fldChar w:fldCharType="separate"/>
      </w:r>
      <w:r w:rsidR="002A4FF3">
        <w:rPr>
          <w:b/>
          <w:noProof/>
        </w:rPr>
        <w:t>12</w:t>
      </w:r>
      <w:r w:rsidR="00C50AB2" w:rsidRPr="000571E0">
        <w:rPr>
          <w:b/>
          <w:noProof/>
        </w:rPr>
        <w:fldChar w:fldCharType="end"/>
      </w:r>
      <w:r w:rsidRPr="000571E0">
        <w:rPr>
          <w:b/>
        </w:rPr>
        <w:t xml:space="preserve"> Computadora Ordinaria</w:t>
      </w:r>
      <w:bookmarkEnd w:id="120"/>
    </w:p>
    <w:p w14:paraId="5F2FBDAE" w14:textId="77777777" w:rsidR="001132F0" w:rsidRDefault="001132F0" w:rsidP="00735B42">
      <w:pPr>
        <w:jc w:val="center"/>
      </w:pPr>
      <w:r>
        <w:rPr>
          <w:noProof/>
          <w:lang w:val="es-ES" w:eastAsia="es-ES"/>
        </w:rPr>
        <w:drawing>
          <wp:inline distT="0" distB="0" distL="0" distR="0" wp14:anchorId="5C2C7B8B" wp14:editId="318C6A39">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458CA21D" w14:textId="77777777" w:rsidR="003C3DBB" w:rsidRPr="000571E0" w:rsidRDefault="003C3DBB" w:rsidP="000571E0">
      <w:pPr>
        <w:pStyle w:val="Ttulo3"/>
        <w:jc w:val="center"/>
        <w:rPr>
          <w:b/>
        </w:rPr>
      </w:pPr>
      <w:r w:rsidRPr="000571E0">
        <w:rPr>
          <w:b/>
        </w:rPr>
        <w:t xml:space="preserve">Fuente: </w:t>
      </w:r>
      <w:r w:rsidR="00BE5ECD" w:rsidRPr="000571E0">
        <w:rPr>
          <w:b/>
        </w:rPr>
        <w:t>Microsoft http://goo.gl/8BrfXK</w:t>
      </w:r>
    </w:p>
    <w:p w14:paraId="3F340D93" w14:textId="77777777" w:rsidR="003C3DBB" w:rsidRPr="00015408" w:rsidRDefault="003C3DBB" w:rsidP="0040689A">
      <w:pPr>
        <w:spacing w:line="240" w:lineRule="auto"/>
      </w:pPr>
    </w:p>
    <w:p w14:paraId="4AF98E7A" w14:textId="77777777" w:rsidR="00015408" w:rsidRDefault="00E62166" w:rsidP="006622D0">
      <w:pPr>
        <w:pStyle w:val="Ttulo2"/>
      </w:pPr>
      <w:bookmarkStart w:id="121" w:name="_Toc274493549"/>
      <w:bookmarkStart w:id="122" w:name="_Toc274574828"/>
      <w:r>
        <w:t xml:space="preserve">2.9 </w:t>
      </w:r>
      <w:r w:rsidR="00015408">
        <w:t>Aplicaciones de software</w:t>
      </w:r>
      <w:bookmarkEnd w:id="121"/>
      <w:bookmarkEnd w:id="122"/>
    </w:p>
    <w:p w14:paraId="62DBC27F"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23C17CB9" w14:textId="77777777" w:rsidR="00651A28" w:rsidRDefault="00651A28" w:rsidP="00651A28">
      <w:r>
        <w:t xml:space="preserve">Mishra, J., </w:t>
      </w:r>
      <w:r w:rsidR="001F763F">
        <w:t>Mohanty, A (2011) indican que :</w:t>
      </w:r>
    </w:p>
    <w:p w14:paraId="50DA7EFA" w14:textId="77777777"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La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14:paraId="69461861"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41224018" w14:textId="77777777" w:rsidR="001F763F" w:rsidRPr="00015408" w:rsidRDefault="001F763F" w:rsidP="00651A28"/>
    <w:p w14:paraId="5A01A00D" w14:textId="77777777" w:rsidR="00B20E9E" w:rsidRDefault="00E62166" w:rsidP="006622D0">
      <w:pPr>
        <w:pStyle w:val="Ttulo2"/>
      </w:pPr>
      <w:bookmarkStart w:id="123" w:name="_Toc274493550"/>
      <w:bookmarkStart w:id="124" w:name="_Toc274574829"/>
      <w:r>
        <w:t xml:space="preserve">2.10 </w:t>
      </w:r>
      <w:r w:rsidR="00B20E9E">
        <w:t>Usuario malicioso</w:t>
      </w:r>
      <w:bookmarkEnd w:id="123"/>
      <w:bookmarkEnd w:id="124"/>
    </w:p>
    <w:p w14:paraId="0B65E991"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5FBE2728" w14:textId="77777777" w:rsidR="005928C6" w:rsidRPr="00C565E1" w:rsidRDefault="005928C6" w:rsidP="005928C6">
      <w:pPr>
        <w:rPr>
          <w:lang w:val="es-CR"/>
        </w:rPr>
      </w:pPr>
      <w:r>
        <w:tab/>
      </w:r>
      <w:r w:rsidR="006F28E1">
        <w:t xml:space="preserve">Los autores </w:t>
      </w:r>
      <w:r>
        <w:t xml:space="preserve">Elden, C. ,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1CF10E50" w14:textId="77777777" w:rsidR="005928C6" w:rsidRDefault="005928C6" w:rsidP="0040689A"/>
    <w:p w14:paraId="66BED24D" w14:textId="77777777" w:rsidR="00B20E9E" w:rsidRDefault="00E62166" w:rsidP="006622D0">
      <w:pPr>
        <w:pStyle w:val="Ttulo2"/>
      </w:pPr>
      <w:bookmarkStart w:id="125" w:name="_Toc274493551"/>
      <w:bookmarkStart w:id="126" w:name="_Toc274574830"/>
      <w:r>
        <w:t xml:space="preserve">2.11 </w:t>
      </w:r>
      <w:r w:rsidR="00E74028">
        <w:t>Hacker</w:t>
      </w:r>
      <w:bookmarkEnd w:id="125"/>
      <w:bookmarkEnd w:id="126"/>
    </w:p>
    <w:p w14:paraId="4196B980"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4E57420F" w14:textId="77777777" w:rsidR="00AB4071" w:rsidRDefault="00E62166" w:rsidP="006622D0">
      <w:pPr>
        <w:pStyle w:val="Ttulo2"/>
      </w:pPr>
      <w:bookmarkStart w:id="127" w:name="_Toc274493552"/>
      <w:bookmarkStart w:id="128" w:name="_Toc274574831"/>
      <w:r>
        <w:t xml:space="preserve">2.12 </w:t>
      </w:r>
      <w:r w:rsidR="00AB4071">
        <w:t>Activo</w:t>
      </w:r>
      <w:bookmarkEnd w:id="127"/>
      <w:bookmarkEnd w:id="128"/>
    </w:p>
    <w:p w14:paraId="048E1C22" w14:textId="77777777"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 Según afirma Paul (2011) “Los activos pueden ser tangibles e intangibles en su naturaleza”, luego el mismo autor indica que  “Los activos tangibles son aquellos que pueden ser percibidos por los sentidos”.</w:t>
      </w:r>
      <w:r w:rsidR="006D26DC">
        <w:t>(p. 16).</w:t>
      </w:r>
    </w:p>
    <w:p w14:paraId="5ADA004B" w14:textId="77777777" w:rsidR="00AB4071" w:rsidRDefault="00E62166" w:rsidP="006622D0">
      <w:pPr>
        <w:pStyle w:val="Ttulo2"/>
      </w:pPr>
      <w:bookmarkStart w:id="129" w:name="_Toc274493553"/>
      <w:bookmarkStart w:id="130" w:name="_Toc274574832"/>
      <w:r>
        <w:t xml:space="preserve">2.13 </w:t>
      </w:r>
      <w:r w:rsidR="00AB4071">
        <w:t>Vulnerabilidad</w:t>
      </w:r>
      <w:bookmarkEnd w:id="129"/>
      <w:bookmarkEnd w:id="130"/>
    </w:p>
    <w:p w14:paraId="784A2312"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14:paraId="4F3063F9" w14:textId="77777777" w:rsidR="003A749C" w:rsidRDefault="00E62166" w:rsidP="006622D0">
      <w:pPr>
        <w:pStyle w:val="Ttulo2"/>
      </w:pPr>
      <w:bookmarkStart w:id="131" w:name="_Toc274493554"/>
      <w:bookmarkStart w:id="132" w:name="_Toc274574833"/>
      <w:r>
        <w:t xml:space="preserve">2.14 </w:t>
      </w:r>
      <w:r w:rsidR="003A749C">
        <w:t>Ataque informático</w:t>
      </w:r>
      <w:bookmarkEnd w:id="131"/>
      <w:bookmarkEnd w:id="132"/>
    </w:p>
    <w:p w14:paraId="0E7819CE" w14:textId="77777777" w:rsidR="003A749C" w:rsidRDefault="003A749C" w:rsidP="0040689A">
      <w:r>
        <w:t>El autor y experto en seguridad Paul(2011) define el concepto de ataque al mencionar que</w:t>
      </w:r>
    </w:p>
    <w:p w14:paraId="3082BF37"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los agente de amenaza de forma activa o intencional causan </w:t>
      </w:r>
      <w:r>
        <w:tab/>
        <w:t>que un riesgo se materialice, se le conoce como un ataque. (p. 18).</w:t>
      </w:r>
    </w:p>
    <w:p w14:paraId="22EE707B"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305DEDCF" w14:textId="77777777" w:rsidR="000727AC" w:rsidRDefault="000727AC" w:rsidP="0040689A"/>
    <w:p w14:paraId="1E78F0D9" w14:textId="77777777" w:rsidR="003A749C" w:rsidRDefault="00E62166" w:rsidP="006622D0">
      <w:pPr>
        <w:pStyle w:val="Ttulo2"/>
      </w:pPr>
      <w:bookmarkStart w:id="133" w:name="_Toc274493555"/>
      <w:bookmarkStart w:id="134" w:name="_Toc274574834"/>
      <w:r>
        <w:t xml:space="preserve">2.15 </w:t>
      </w:r>
      <w:r w:rsidR="003A749C">
        <w:t>Probabilidad</w:t>
      </w:r>
      <w:bookmarkEnd w:id="133"/>
      <w:bookmarkEnd w:id="134"/>
    </w:p>
    <w:p w14:paraId="20BC75B9" w14:textId="77777777" w:rsidR="0036150A" w:rsidRPr="0036150A" w:rsidRDefault="0036150A" w:rsidP="00F35925">
      <w:r>
        <w:tab/>
      </w:r>
      <w:r w:rsidR="00BF2753">
        <w:t>En términos de riesgo, la probabilidad es la oportunidad de que una amenaza particular ocurra. Paul(2011) afirma que “La probabilidad se expresa como un percentil, no obstante algunas veces se utilizan técnicas meramente heurísticas por lo cual algunas organizaciones utilizan categorías como medio alto y bajo” (p. 19).</w:t>
      </w:r>
    </w:p>
    <w:p w14:paraId="78FCF938" w14:textId="77777777" w:rsidR="003A749C" w:rsidRDefault="00E62166" w:rsidP="006622D0">
      <w:pPr>
        <w:pStyle w:val="Ttulo2"/>
      </w:pPr>
      <w:bookmarkStart w:id="135" w:name="_Toc274493556"/>
      <w:bookmarkStart w:id="136" w:name="_Toc274574835"/>
      <w:r>
        <w:lastRenderedPageBreak/>
        <w:t xml:space="preserve">2.16 </w:t>
      </w:r>
      <w:r w:rsidR="003A749C">
        <w:t>Impacto</w:t>
      </w:r>
      <w:bookmarkEnd w:id="135"/>
      <w:bookmarkEnd w:id="136"/>
    </w:p>
    <w:p w14:paraId="1BF1D055"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26D21171" w14:textId="77777777" w:rsidR="00567EC9" w:rsidRPr="00BF2753" w:rsidRDefault="00567EC9" w:rsidP="008D4E1B">
      <w:r>
        <w:tab/>
        <w:t>Para Paul(2011)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63F3D73E" w14:textId="77777777" w:rsidR="003A749C" w:rsidRDefault="00E62166" w:rsidP="009E029F">
      <w:pPr>
        <w:pStyle w:val="Ttulo2"/>
      </w:pPr>
      <w:bookmarkStart w:id="137" w:name="_Toc274493557"/>
      <w:bookmarkStart w:id="138" w:name="_Toc274574836"/>
      <w:r>
        <w:t xml:space="preserve">2.17 </w:t>
      </w:r>
      <w:r w:rsidR="003A749C">
        <w:t>Factor de exposición</w:t>
      </w:r>
      <w:bookmarkEnd w:id="137"/>
      <w:bookmarkEnd w:id="138"/>
    </w:p>
    <w:p w14:paraId="1C955266"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2786C39C" w14:textId="77777777" w:rsidR="003A749C" w:rsidRDefault="00E62166" w:rsidP="009E029F">
      <w:pPr>
        <w:pStyle w:val="Ttulo2"/>
      </w:pPr>
      <w:bookmarkStart w:id="139" w:name="_Toc274493558"/>
      <w:bookmarkStart w:id="140" w:name="_Toc274574837"/>
      <w:r>
        <w:t xml:space="preserve">2.18 </w:t>
      </w:r>
      <w:r w:rsidR="003A749C">
        <w:t>Controles</w:t>
      </w:r>
      <w:bookmarkEnd w:id="139"/>
      <w:bookmarkEnd w:id="140"/>
    </w:p>
    <w:p w14:paraId="780B061E" w14:textId="77777777" w:rsidR="00BF2753" w:rsidRDefault="00BF2753" w:rsidP="008D4E1B">
      <w:r>
        <w:tab/>
        <w:t>Un control es un mecanismo para mitigar una amenaza, el cual puede ser técnico, administrativo</w:t>
      </w:r>
      <w:r w:rsidR="0082610D">
        <w:t xml:space="preserve"> o físico. En términos de seguridad de aplicaciones Paul(2011) indica que algunos ejemplos de controles lo constituyen “…validación de datos de entrada, control del código fuente, controles de acceso controlados y supervisados” (p. 19).</w:t>
      </w:r>
    </w:p>
    <w:p w14:paraId="59F6B3EB" w14:textId="77777777" w:rsidR="000727AC" w:rsidRPr="00BF2753" w:rsidRDefault="000727AC" w:rsidP="008D4E1B"/>
    <w:p w14:paraId="6861247F" w14:textId="77777777" w:rsidR="003A749C" w:rsidRDefault="00E62166" w:rsidP="006622D0">
      <w:pPr>
        <w:pStyle w:val="Ttulo2"/>
      </w:pPr>
      <w:bookmarkStart w:id="141" w:name="_Toc274493559"/>
      <w:bookmarkStart w:id="142" w:name="_Toc274574838"/>
      <w:r>
        <w:t xml:space="preserve">2.19 </w:t>
      </w:r>
      <w:r w:rsidR="003A749C">
        <w:t>Políticas de seguridad</w:t>
      </w:r>
      <w:bookmarkEnd w:id="141"/>
      <w:bookmarkEnd w:id="142"/>
    </w:p>
    <w:p w14:paraId="71C20C14"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3C564357" w14:textId="77777777" w:rsidR="003A749C" w:rsidRDefault="00E62166" w:rsidP="006622D0">
      <w:pPr>
        <w:pStyle w:val="Ttulo2"/>
      </w:pPr>
      <w:bookmarkStart w:id="143" w:name="_Toc274574839"/>
      <w:bookmarkStart w:id="144" w:name="_Toc274493560"/>
      <w:r>
        <w:t xml:space="preserve">2.20 </w:t>
      </w:r>
      <w:r w:rsidR="003A749C">
        <w:t>Crimen cibernético</w:t>
      </w:r>
      <w:bookmarkEnd w:id="143"/>
      <w:r w:rsidR="003A749C">
        <w:t xml:space="preserve"> </w:t>
      </w:r>
      <w:bookmarkEnd w:id="144"/>
    </w:p>
    <w:p w14:paraId="546245FC"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5923A52B" w14:textId="77777777" w:rsidR="00B4400A" w:rsidRDefault="00B4400A" w:rsidP="0040689A">
      <w:r>
        <w:tab/>
        <w:t>La empresa de seguridad y proveedora de software antivirus denominada Norton, en su sitio oficial brinda una definición acertada de crimen cibernético al indicar que :</w:t>
      </w:r>
    </w:p>
    <w:p w14:paraId="47844D8B" w14:textId="77777777"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Unidas,1995].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399FAF0E" w14:textId="77777777" w:rsidR="00B4400A" w:rsidRDefault="00B4400A" w:rsidP="0040689A"/>
    <w:p w14:paraId="3E0B7298" w14:textId="77777777" w:rsidR="00015408" w:rsidRDefault="00E62166" w:rsidP="006622D0">
      <w:pPr>
        <w:pStyle w:val="Ttulo2"/>
      </w:pPr>
      <w:bookmarkStart w:id="145" w:name="_Toc274493561"/>
      <w:bookmarkStart w:id="146" w:name="_Toc274574840"/>
      <w:r>
        <w:t xml:space="preserve">2.21 </w:t>
      </w:r>
      <w:r w:rsidR="00015408">
        <w:t>Microsoft</w:t>
      </w:r>
      <w:bookmarkEnd w:id="145"/>
      <w:bookmarkEnd w:id="146"/>
    </w:p>
    <w:p w14:paraId="58380822"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789CF529" w14:textId="77777777" w:rsidR="005D7B78" w:rsidRDefault="005D7B78" w:rsidP="009856E2">
      <w:r>
        <w:tab/>
        <w:t>La revista Forbes (2014) la ubica dentro de la lista de denominada Global 2000 Leading Companies, y brinda la siguiente definición de la empresa:</w:t>
      </w:r>
    </w:p>
    <w:p w14:paraId="38762CEB"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28A5F323" w14:textId="77777777" w:rsidR="000727AC" w:rsidRPr="009856E2" w:rsidRDefault="000727AC" w:rsidP="009856E2"/>
    <w:p w14:paraId="016D4F4C" w14:textId="77777777" w:rsidR="00015408" w:rsidRDefault="00E62166" w:rsidP="008A0853">
      <w:pPr>
        <w:pStyle w:val="Ttulo2"/>
      </w:pPr>
      <w:bookmarkStart w:id="147" w:name="_Toc274493562"/>
      <w:bookmarkStart w:id="148" w:name="_Toc274574841"/>
      <w:r>
        <w:t xml:space="preserve">2.22 </w:t>
      </w:r>
      <w:r w:rsidR="00015408">
        <w:t>Hewlett Packard</w:t>
      </w:r>
      <w:bookmarkEnd w:id="147"/>
      <w:bookmarkEnd w:id="148"/>
    </w:p>
    <w:p w14:paraId="5987D852"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4B82A718" w14:textId="77777777" w:rsidR="005854F4" w:rsidRDefault="005854F4" w:rsidP="00747724">
      <w:r>
        <w:tab/>
        <w:t>La revista Forbes (2014) define los productos y servicios de la empresa HP al indicar que:</w:t>
      </w:r>
    </w:p>
    <w:p w14:paraId="6E5118D6"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3832B0C5" w14:textId="77777777" w:rsidR="00AB4BFF" w:rsidRDefault="00AB4BFF" w:rsidP="00747724">
      <w:r>
        <w:tab/>
      </w:r>
    </w:p>
    <w:p w14:paraId="0BB4461E" w14:textId="77777777" w:rsidR="005F284B" w:rsidRDefault="00E62166" w:rsidP="008A0853">
      <w:pPr>
        <w:pStyle w:val="Ttulo2"/>
      </w:pPr>
      <w:bookmarkStart w:id="149" w:name="_Toc274493563"/>
      <w:bookmarkStart w:id="150" w:name="_Toc274574842"/>
      <w:r>
        <w:t xml:space="preserve">2.23 </w:t>
      </w:r>
      <w:r w:rsidR="005F284B">
        <w:t>HP Fortify</w:t>
      </w:r>
      <w:bookmarkEnd w:id="149"/>
      <w:bookmarkEnd w:id="150"/>
    </w:p>
    <w:p w14:paraId="1DF2AA7E"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01836318" w14:textId="77777777" w:rsidR="00D13E44" w:rsidRDefault="00D13E44" w:rsidP="00747724">
      <w:r>
        <w:tab/>
        <w:t>En el sitio oficial de HP Fortify (2014) se define la herramienta como :</w:t>
      </w:r>
    </w:p>
    <w:p w14:paraId="287D2F7D" w14:textId="77777777" w:rsidR="00D13E44" w:rsidRDefault="00D13E44" w:rsidP="00D13E44">
      <w:pPr>
        <w:spacing w:line="360" w:lineRule="auto"/>
      </w:pPr>
      <w:r>
        <w:lastRenderedPageBreak/>
        <w:tab/>
        <w:t xml:space="preserve">HP Fortify analizador de código le ayuda a verificar que el software es </w:t>
      </w:r>
      <w:r>
        <w:tab/>
        <w:t xml:space="preserve">confiable, reduce costos, incrementa la productividad e implementa </w:t>
      </w:r>
      <w:r>
        <w:tab/>
        <w:t>mejores prácticas de programación segura.</w:t>
      </w:r>
    </w:p>
    <w:p w14:paraId="6593A8D9"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6CC17B63" w14:textId="77777777" w:rsidR="00015408" w:rsidRDefault="00E62166" w:rsidP="008A0853">
      <w:pPr>
        <w:pStyle w:val="Ttulo2"/>
      </w:pPr>
      <w:bookmarkStart w:id="151" w:name="_Toc274493564"/>
      <w:bookmarkStart w:id="152" w:name="_Toc274574843"/>
      <w:r>
        <w:t xml:space="preserve">2.24 </w:t>
      </w:r>
      <w:r w:rsidR="00015408">
        <w:t>IBM</w:t>
      </w:r>
      <w:bookmarkEnd w:id="151"/>
      <w:bookmarkEnd w:id="152"/>
    </w:p>
    <w:p w14:paraId="55A7725C"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13DB14C2" w14:textId="77777777" w:rsidR="000727AC" w:rsidRDefault="005B7BAD" w:rsidP="008A0853">
      <w:r>
        <w:tab/>
        <w:t>El diario estadounidense The New York Times define a IBM como “Es una compañía de tecnología de información, la cual opera en cinco segmentos. El software que produce  consiste principalmente en software para sistemas operativos y middleware.”</w:t>
      </w:r>
    </w:p>
    <w:p w14:paraId="56B80814" w14:textId="77777777" w:rsidR="0029754B" w:rsidRDefault="00E62166" w:rsidP="008A0853">
      <w:pPr>
        <w:pStyle w:val="Ttulo2"/>
      </w:pPr>
      <w:bookmarkStart w:id="153" w:name="_Toc274493565"/>
      <w:bookmarkStart w:id="154" w:name="_Toc274574844"/>
      <w:r>
        <w:t xml:space="preserve">2.25 </w:t>
      </w:r>
      <w:r w:rsidR="0029754B">
        <w:t>IBM Security AppScan</w:t>
      </w:r>
      <w:bookmarkEnd w:id="153"/>
      <w:bookmarkEnd w:id="154"/>
    </w:p>
    <w:p w14:paraId="6D1ACA8B" w14:textId="77777777"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AppScan mejora la seguridad de las aplicaciones Web y aplicaciones móviles, mejora los programas de seguridad y fortalece los cumplimientos de las normativas”.</w:t>
      </w:r>
    </w:p>
    <w:p w14:paraId="37D92A30" w14:textId="77777777" w:rsidR="00680D5B" w:rsidRDefault="009335C6" w:rsidP="008A0853">
      <w:r>
        <w:lastRenderedPageBreak/>
        <w:tab/>
        <w:t>La imagen siguiente muestra el flujo de trabajo que ejecuta la herramienta para determinar los problemas de seguridad en el código fuente.</w:t>
      </w:r>
    </w:p>
    <w:p w14:paraId="2134384C" w14:textId="77777777" w:rsidR="00F07E60" w:rsidRPr="008550BC" w:rsidRDefault="00F07E60" w:rsidP="008550BC">
      <w:pPr>
        <w:pStyle w:val="Ttulo3"/>
        <w:jc w:val="center"/>
        <w:rPr>
          <w:b/>
        </w:rPr>
      </w:pPr>
      <w:bookmarkStart w:id="155" w:name="_Toc274493484"/>
      <w:r w:rsidRPr="008550BC">
        <w:rPr>
          <w:b/>
        </w:rPr>
        <w:t xml:space="preserve">Figura </w:t>
      </w:r>
      <w:r w:rsidR="00C50AB2" w:rsidRPr="008550BC">
        <w:rPr>
          <w:b/>
        </w:rPr>
        <w:fldChar w:fldCharType="begin"/>
      </w:r>
      <w:r w:rsidRPr="008550BC">
        <w:rPr>
          <w:b/>
        </w:rPr>
        <w:instrText xml:space="preserve"> SEQ Figura \* ARABIC </w:instrText>
      </w:r>
      <w:r w:rsidR="00C50AB2" w:rsidRPr="008550BC">
        <w:rPr>
          <w:b/>
        </w:rPr>
        <w:fldChar w:fldCharType="separate"/>
      </w:r>
      <w:r w:rsidR="002A4FF3">
        <w:rPr>
          <w:b/>
          <w:noProof/>
        </w:rPr>
        <w:t>13</w:t>
      </w:r>
      <w:r w:rsidR="00C50AB2" w:rsidRPr="008550BC">
        <w:rPr>
          <w:b/>
        </w:rPr>
        <w:fldChar w:fldCharType="end"/>
      </w:r>
      <w:r w:rsidRPr="008550BC">
        <w:rPr>
          <w:b/>
        </w:rPr>
        <w:t xml:space="preserve"> Flujo de trabajo de IBM AppScan</w:t>
      </w:r>
      <w:bookmarkEnd w:id="155"/>
    </w:p>
    <w:p w14:paraId="6B6092AC" w14:textId="77777777" w:rsidR="009335C6" w:rsidRDefault="004B2A9C" w:rsidP="004B2A9C">
      <w:r>
        <w:rPr>
          <w:noProof/>
          <w:lang w:val="es-ES" w:eastAsia="es-ES"/>
        </w:rPr>
        <w:drawing>
          <wp:inline distT="0" distB="0" distL="0" distR="0" wp14:anchorId="72D3E7AB" wp14:editId="466B7897">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72E7D33B" w14:textId="77777777" w:rsidR="00465887" w:rsidRDefault="004B2A9C" w:rsidP="008550BC">
      <w:pPr>
        <w:pStyle w:val="Ttulo3"/>
        <w:jc w:val="center"/>
      </w:pPr>
      <w:r w:rsidRPr="008550BC">
        <w:rPr>
          <w:b/>
        </w:rPr>
        <w:t xml:space="preserve">Fuente: </w:t>
      </w:r>
      <w:hyperlink r:id="rId32" w:history="1">
        <w:r w:rsidR="00E66D88" w:rsidRPr="008550BC">
          <w:rPr>
            <w:rStyle w:val="Hipervnculo"/>
            <w:b/>
            <w:color w:val="000000" w:themeColor="text1"/>
            <w:u w:val="none"/>
          </w:rPr>
          <w:t>http://goo.gl/rJPlVj</w:t>
        </w:r>
      </w:hyperlink>
    </w:p>
    <w:p w14:paraId="429F7D4A" w14:textId="77777777" w:rsidR="00E66D88" w:rsidRDefault="00E62166" w:rsidP="00465887">
      <w:pPr>
        <w:pStyle w:val="Ttulo2"/>
      </w:pPr>
      <w:bookmarkStart w:id="156" w:name="_Toc274493566"/>
      <w:bookmarkStart w:id="157" w:name="_Toc274574845"/>
      <w:r>
        <w:t xml:space="preserve">2.26 </w:t>
      </w:r>
      <w:r w:rsidR="00465887">
        <w:t>Checkmarx</w:t>
      </w:r>
      <w:bookmarkEnd w:id="156"/>
      <w:bookmarkEnd w:id="157"/>
    </w:p>
    <w:p w14:paraId="7B964749"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se corrijan en etapas tempranas. En términos de análisis estático de código, Checkmarx ofrece el producto denominado Checkmarx Suite el cual brinda extensiones para diversos entornos de desarrollo integrados.</w:t>
      </w:r>
    </w:p>
    <w:p w14:paraId="4F39BFB1" w14:textId="77777777" w:rsidR="00CD0725" w:rsidRDefault="00612B21" w:rsidP="00FA03CF">
      <w:r>
        <w:lastRenderedPageBreak/>
        <w:tab/>
      </w:r>
      <w:r w:rsidR="00FA03CF">
        <w:t>En el artículo que lleva por nombre Checkmarx CxSuit</w:t>
      </w:r>
      <w:r w:rsidR="00D13E44">
        <w:t>e</w:t>
      </w:r>
      <w:r w:rsidR="00FA03CF">
        <w:t xml:space="preserve"> Overview (2014) se define al producto Checkmarx Suit</w:t>
      </w:r>
      <w:r w:rsidR="00D13E44">
        <w:t>e</w:t>
      </w:r>
      <w:r w:rsidR="00FA03CF">
        <w:t xml:space="preserve"> como “Es una solución única de análisis de código fuente que provee herramientas para identificar, seguir y reparar fallas lógicas en el código fuente tales como vulnerabilidades de seguridad.”</w:t>
      </w:r>
    </w:p>
    <w:p w14:paraId="757BD306" w14:textId="77777777" w:rsidR="00D16DB2" w:rsidRDefault="004B51C2" w:rsidP="001A1537">
      <w:r>
        <w:tab/>
        <w:t>La siguiente imagen muestra la participación de Checkmarx en las diversas etapas del desarrollo de software.</w:t>
      </w:r>
    </w:p>
    <w:p w14:paraId="2A5B7256" w14:textId="77777777" w:rsidR="004B51C2" w:rsidRPr="00D16DB2" w:rsidRDefault="004B51C2" w:rsidP="00D16DB2">
      <w:pPr>
        <w:pStyle w:val="Ttulo3"/>
        <w:jc w:val="center"/>
        <w:rPr>
          <w:b/>
        </w:rPr>
      </w:pPr>
      <w:bookmarkStart w:id="158" w:name="_Toc274493485"/>
      <w:r w:rsidRPr="00D16DB2">
        <w:rPr>
          <w:b/>
        </w:rPr>
        <w:t xml:space="preserve">Figura </w:t>
      </w:r>
      <w:r w:rsidR="00C50AB2" w:rsidRPr="00D16DB2">
        <w:rPr>
          <w:b/>
        </w:rPr>
        <w:fldChar w:fldCharType="begin"/>
      </w:r>
      <w:r w:rsidRPr="00D16DB2">
        <w:rPr>
          <w:b/>
        </w:rPr>
        <w:instrText xml:space="preserve"> SEQ Figura \* ARABIC </w:instrText>
      </w:r>
      <w:r w:rsidR="00C50AB2" w:rsidRPr="00D16DB2">
        <w:rPr>
          <w:b/>
        </w:rPr>
        <w:fldChar w:fldCharType="separate"/>
      </w:r>
      <w:r w:rsidR="002A4FF3">
        <w:rPr>
          <w:b/>
          <w:noProof/>
        </w:rPr>
        <w:t>14</w:t>
      </w:r>
      <w:r w:rsidR="00C50AB2" w:rsidRPr="00D16DB2">
        <w:rPr>
          <w:b/>
        </w:rPr>
        <w:fldChar w:fldCharType="end"/>
      </w:r>
      <w:r w:rsidRPr="00D16DB2">
        <w:rPr>
          <w:b/>
        </w:rPr>
        <w:t xml:space="preserve"> Checkmarx en el ciclo de vida del desarrollo del software.</w:t>
      </w:r>
      <w:bookmarkEnd w:id="158"/>
    </w:p>
    <w:p w14:paraId="113E091D" w14:textId="77777777" w:rsidR="004B51C2" w:rsidRDefault="004B51C2" w:rsidP="001A1537">
      <w:r>
        <w:rPr>
          <w:noProof/>
          <w:lang w:val="es-ES" w:eastAsia="es-ES"/>
        </w:rPr>
        <w:drawing>
          <wp:inline distT="0" distB="0" distL="0" distR="0" wp14:anchorId="23FE213C" wp14:editId="674DAF3F">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13F05609" w14:textId="77777777" w:rsidR="004B51C2" w:rsidRPr="00D16DB2" w:rsidRDefault="004B51C2" w:rsidP="00D16DB2">
      <w:pPr>
        <w:pStyle w:val="Ttulo3"/>
        <w:jc w:val="center"/>
        <w:rPr>
          <w:b/>
        </w:rPr>
      </w:pPr>
      <w:r w:rsidRPr="00D16DB2">
        <w:rPr>
          <w:b/>
        </w:rPr>
        <w:t>Fuente : http://goo.gl/uq9KNv</w:t>
      </w:r>
    </w:p>
    <w:p w14:paraId="0621491A" w14:textId="77777777" w:rsidR="009272BB" w:rsidRDefault="00E62166" w:rsidP="00465887">
      <w:pPr>
        <w:pStyle w:val="Ttulo2"/>
      </w:pPr>
      <w:bookmarkStart w:id="159" w:name="_Toc274493567"/>
      <w:bookmarkStart w:id="160" w:name="_Toc274574846"/>
      <w:r>
        <w:lastRenderedPageBreak/>
        <w:t xml:space="preserve">2.27 </w:t>
      </w:r>
      <w:r w:rsidR="009272BB">
        <w:t>Instituto Ponemon</w:t>
      </w:r>
      <w:bookmarkEnd w:id="159"/>
      <w:bookmarkEnd w:id="160"/>
    </w:p>
    <w:p w14:paraId="45FE15E7" w14:textId="77777777" w:rsidR="009272BB" w:rsidRDefault="009272BB" w:rsidP="00D34D6B">
      <w:r>
        <w:tab/>
        <w:t>Es un instituto fundado en el año 2002 por el doctor Larry Ponemon y es considerado como una de las instituciones más importantes dedicado a temas como lo son privacidad, protección de datos y políticas de seguridad.</w:t>
      </w:r>
    </w:p>
    <w:p w14:paraId="3F9B263F" w14:textId="77777777" w:rsidR="00C04A89" w:rsidRDefault="00612B21" w:rsidP="00C04A89">
      <w:r>
        <w:tab/>
      </w:r>
      <w:r w:rsidR="00C04A89">
        <w:t>Fraim, D., Kane, K (2014),bajo la publicación que lleva por título Global Cost of Data Breach Increases by 15 percent, According to Ponemon Institute, cuando se refieren al Instituto Ponemon lo definen como :</w:t>
      </w:r>
    </w:p>
    <w:p w14:paraId="3E1704DF" w14:textId="77777777" w:rsidR="00C04A89" w:rsidRDefault="00C04A89" w:rsidP="00C04A89">
      <w:pPr>
        <w:spacing w:line="360" w:lineRule="auto"/>
      </w:pPr>
      <w:r>
        <w:tab/>
        <w:t xml:space="preserve">El Instituto Ponemon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1422AB84" w14:textId="77777777" w:rsidR="00C04A89" w:rsidRDefault="00C04A89" w:rsidP="00C04A89">
      <w:pPr>
        <w:spacing w:line="360" w:lineRule="auto"/>
      </w:pPr>
    </w:p>
    <w:p w14:paraId="111AABE4"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47410180" w14:textId="77777777" w:rsidR="00612B21" w:rsidRDefault="00612B21" w:rsidP="00D34D6B"/>
    <w:p w14:paraId="23E363C4" w14:textId="77777777" w:rsidR="009272BB" w:rsidRDefault="00E62166" w:rsidP="00F84529">
      <w:pPr>
        <w:pStyle w:val="Ttulo2"/>
      </w:pPr>
      <w:bookmarkStart w:id="161" w:name="_Toc274493568"/>
      <w:bookmarkStart w:id="162" w:name="_Toc274574847"/>
      <w:r>
        <w:t xml:space="preserve">2.28 </w:t>
      </w:r>
      <w:r w:rsidR="009272BB">
        <w:t>Security Innovation</w:t>
      </w:r>
      <w:bookmarkEnd w:id="161"/>
      <w:bookmarkEnd w:id="162"/>
    </w:p>
    <w:p w14:paraId="65772EFE"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2852A97B" w14:textId="77777777" w:rsidR="00A143D9" w:rsidRDefault="00A143D9" w:rsidP="00D34D6B">
      <w:r>
        <w:lastRenderedPageBreak/>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063C9A0C" w14:textId="77777777" w:rsidR="00B50980" w:rsidRDefault="00B50980" w:rsidP="00B50980">
      <w:pPr>
        <w:pStyle w:val="Ttulo2"/>
      </w:pPr>
      <w:bookmarkStart w:id="163" w:name="_Toc274574848"/>
      <w:r>
        <w:t>2.29 MITRE</w:t>
      </w:r>
      <w:bookmarkEnd w:id="163"/>
    </w:p>
    <w:p w14:paraId="5DEE60FA"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1D0B2D84" w14:textId="77777777" w:rsidR="007A0CF5" w:rsidRDefault="007A0CF5" w:rsidP="00F50C5E">
      <w:r>
        <w:tab/>
        <w:t>En el sitio oficial de la fundación MITRE (2014) se especifica que “MITRE es una corporación privada, sin fines de lucro que opera los FFRDCs (federally founded research and developments centers)”.</w:t>
      </w:r>
    </w:p>
    <w:p w14:paraId="50DDDA7F" w14:textId="77777777" w:rsidR="007A0CF5" w:rsidRDefault="00994887" w:rsidP="00F50C5E">
      <w:r>
        <w:tab/>
        <w:t>En el sitio oficial de la corporación se indica que MITRE apoya al gobierno de los Estados Unidos mediante los siguientes mecanismos :</w:t>
      </w:r>
    </w:p>
    <w:p w14:paraId="6A142728" w14:textId="77777777" w:rsidR="00994887" w:rsidRDefault="00994887" w:rsidP="00994887">
      <w:pPr>
        <w:pStyle w:val="Prrafodelista"/>
        <w:numPr>
          <w:ilvl w:val="0"/>
          <w:numId w:val="33"/>
        </w:numPr>
      </w:pPr>
      <w:r>
        <w:t>Investigación científica y análisis.</w:t>
      </w:r>
    </w:p>
    <w:p w14:paraId="222F0E63" w14:textId="77777777" w:rsidR="00994887" w:rsidRDefault="00994887" w:rsidP="00994887">
      <w:pPr>
        <w:pStyle w:val="Prrafodelista"/>
        <w:numPr>
          <w:ilvl w:val="0"/>
          <w:numId w:val="33"/>
        </w:numPr>
      </w:pPr>
      <w:r>
        <w:t>Desarrollo y adquisición.</w:t>
      </w:r>
    </w:p>
    <w:p w14:paraId="0247B22D" w14:textId="77777777" w:rsidR="00994887" w:rsidRDefault="00994887" w:rsidP="00994887">
      <w:pPr>
        <w:pStyle w:val="Prrafodelista"/>
        <w:numPr>
          <w:ilvl w:val="0"/>
          <w:numId w:val="33"/>
        </w:numPr>
      </w:pPr>
      <w:r>
        <w:t>Ingeniería en sistemas e integración.</w:t>
      </w:r>
    </w:p>
    <w:p w14:paraId="138B2365" w14:textId="77777777" w:rsidR="00994887" w:rsidRDefault="00994887" w:rsidP="00994887">
      <w:r>
        <w:tab/>
        <w:t>MITRE por su parte, es la organización encargada de mantener el diccionario para vulnerabilidades de software denominado CWE.</w:t>
      </w:r>
    </w:p>
    <w:p w14:paraId="5BD99243" w14:textId="77777777" w:rsidR="00994887" w:rsidRPr="00B50980" w:rsidRDefault="00994887" w:rsidP="00994887">
      <w:pPr>
        <w:pStyle w:val="Ttulo2"/>
      </w:pPr>
      <w:bookmarkStart w:id="164" w:name="_Toc274574849"/>
      <w:r>
        <w:lastRenderedPageBreak/>
        <w:t>2.30 CWE</w:t>
      </w:r>
      <w:bookmarkEnd w:id="164"/>
    </w:p>
    <w:p w14:paraId="44CD0A80" w14:textId="77777777" w:rsidR="00994887" w:rsidRDefault="00994887" w:rsidP="00994887">
      <w:r>
        <w:tab/>
        <w:t xml:space="preserve">CWE es el acrónimo de Enumeración de </w:t>
      </w:r>
      <w:r w:rsidR="003022AF">
        <w:t>Debilidades</w:t>
      </w:r>
      <w:r>
        <w:t xml:space="preserve"> Comunes, por sus respectivas siglas en Inglés.</w:t>
      </w:r>
      <w:r w:rsidR="003022AF">
        <w:t xml:space="preserve"> El cual es un diccionario creado por la comunidad donde se hospedan todos los tipos de debilidades del software.</w:t>
      </w:r>
    </w:p>
    <w:p w14:paraId="0918BB80" w14:textId="77777777" w:rsidR="003022AF" w:rsidRDefault="003022AF" w:rsidP="00994887">
      <w:r>
        <w:t>Tal como se indica en el sitio oficial de CWE (2014) :</w:t>
      </w:r>
    </w:p>
    <w:p w14:paraId="14DDDFAA" w14:textId="77777777"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tab/>
        <w:t>operacionales así también como un mejor entendimiento y manejo de l</w:t>
      </w:r>
      <w:r>
        <w:tab/>
        <w:t>as debilidades del software relacionadas a arquitectura y diseño.</w:t>
      </w:r>
    </w:p>
    <w:p w14:paraId="1EDA3F26" w14:textId="77777777" w:rsidR="003022AF" w:rsidRDefault="003022AF" w:rsidP="003022AF">
      <w:pPr>
        <w:spacing w:line="360" w:lineRule="auto"/>
      </w:pPr>
    </w:p>
    <w:p w14:paraId="35B545BC" w14:textId="77777777"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0641083B" w14:textId="77777777" w:rsidR="004C60B6" w:rsidRDefault="004C60B6" w:rsidP="003022AF">
      <w:pPr>
        <w:spacing w:line="360" w:lineRule="auto"/>
      </w:pPr>
    </w:p>
    <w:p w14:paraId="07E56520" w14:textId="77777777" w:rsidR="00795C05" w:rsidRDefault="00795C05" w:rsidP="00BA09C5">
      <w:pPr>
        <w:pStyle w:val="Ttulo2"/>
        <w:jc w:val="center"/>
      </w:pPr>
      <w:bookmarkStart w:id="165" w:name="_Toc274574850"/>
      <w:r>
        <w:lastRenderedPageBreak/>
        <w:t xml:space="preserve">Figura </w:t>
      </w:r>
      <w:r w:rsidR="00C50AB2">
        <w:fldChar w:fldCharType="begin"/>
      </w:r>
      <w:r>
        <w:instrText xml:space="preserve"> SEQ Figura \* ARABIC </w:instrText>
      </w:r>
      <w:r w:rsidR="00C50AB2">
        <w:fldChar w:fldCharType="separate"/>
      </w:r>
      <w:r w:rsidR="002A4FF3">
        <w:rPr>
          <w:noProof/>
        </w:rPr>
        <w:t>15</w:t>
      </w:r>
      <w:r w:rsidR="00C50AB2">
        <w:fldChar w:fldCharType="end"/>
      </w:r>
      <w:r>
        <w:t xml:space="preserve">  Flujo de trabajo de  un CWE</w:t>
      </w:r>
      <w:bookmarkEnd w:id="165"/>
    </w:p>
    <w:p w14:paraId="06653E1E" w14:textId="77777777" w:rsidR="004C60B6" w:rsidRDefault="004C60B6" w:rsidP="003022AF">
      <w:pPr>
        <w:spacing w:line="360" w:lineRule="auto"/>
      </w:pPr>
      <w:r>
        <w:rPr>
          <w:noProof/>
          <w:lang w:val="es-ES" w:eastAsia="es-ES"/>
        </w:rPr>
        <w:drawing>
          <wp:inline distT="0" distB="0" distL="0" distR="0" wp14:anchorId="2A48E36C" wp14:editId="4949706A">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750CAEEE" w14:textId="77777777" w:rsidR="003022AF" w:rsidRDefault="00795C05" w:rsidP="00795C05">
      <w:pPr>
        <w:pStyle w:val="Ttulo3"/>
        <w:jc w:val="center"/>
        <w:rPr>
          <w:b/>
        </w:rPr>
      </w:pPr>
      <w:r w:rsidRPr="00795C05">
        <w:rPr>
          <w:b/>
        </w:rPr>
        <w:t xml:space="preserve">Fuente: </w:t>
      </w:r>
      <w:hyperlink r:id="rId35" w:history="1">
        <w:r w:rsidRPr="00C2710B">
          <w:rPr>
            <w:rStyle w:val="Hipervnculo"/>
            <w:b/>
          </w:rPr>
          <w:t>http://cwe.mitre.org/</w:t>
        </w:r>
      </w:hyperlink>
    </w:p>
    <w:p w14:paraId="029FDCD9" w14:textId="77777777" w:rsidR="00795C05" w:rsidRPr="00795C05" w:rsidRDefault="00795C05" w:rsidP="00795C05"/>
    <w:p w14:paraId="49E81206" w14:textId="77777777" w:rsidR="00B50980" w:rsidRDefault="00B50980" w:rsidP="00B50980">
      <w:pPr>
        <w:pStyle w:val="Ttulo2"/>
      </w:pPr>
      <w:bookmarkStart w:id="166" w:name="_Toc274574851"/>
      <w:r>
        <w:t>2.3</w:t>
      </w:r>
      <w:r w:rsidR="00994887">
        <w:t>1</w:t>
      </w:r>
      <w:r>
        <w:t xml:space="preserve"> TEAM Mentor</w:t>
      </w:r>
      <w:bookmarkEnd w:id="166"/>
    </w:p>
    <w:p w14:paraId="67085BED" w14:textId="77777777"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14:paraId="46BB8B95" w14:textId="77777777" w:rsidR="00795C05" w:rsidRDefault="00795C05" w:rsidP="00BA09C5">
      <w:r>
        <w:tab/>
        <w:t>La empresa Security Innovation (2014) define TEAM Mentor al indicar que :</w:t>
      </w:r>
    </w:p>
    <w:p w14:paraId="23E6AFF8" w14:textId="77777777" w:rsidR="00795C05" w:rsidRPr="00795C05" w:rsidRDefault="00795C05" w:rsidP="00795C05">
      <w:pPr>
        <w:spacing w:line="360" w:lineRule="auto"/>
      </w:pPr>
      <w:r>
        <w:lastRenderedPageBreak/>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63F97297" w14:textId="77777777" w:rsidR="005426FD" w:rsidRDefault="00E62166" w:rsidP="00F84529">
      <w:pPr>
        <w:pStyle w:val="Ttulo2"/>
      </w:pPr>
      <w:bookmarkStart w:id="167" w:name="_Toc274493569"/>
      <w:bookmarkStart w:id="168" w:name="_Toc274574852"/>
      <w:r>
        <w:t>2.</w:t>
      </w:r>
      <w:r w:rsidR="00B50980">
        <w:t xml:space="preserve">32 </w:t>
      </w:r>
      <w:r w:rsidR="005426FD">
        <w:t>Entorno de desarrollo Integrado</w:t>
      </w:r>
      <w:bookmarkEnd w:id="167"/>
      <w:bookmarkEnd w:id="168"/>
    </w:p>
    <w:p w14:paraId="73ADFF37"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7524E48D" w14:textId="77777777" w:rsidR="003B558E" w:rsidRPr="001A1537" w:rsidRDefault="003B558E" w:rsidP="00F84529">
      <w:r>
        <w:tab/>
        <w:t xml:space="preserve">El experto Lair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2360F3EE" w14:textId="77777777" w:rsidR="00015408" w:rsidRDefault="00E62166" w:rsidP="00F84529">
      <w:pPr>
        <w:pStyle w:val="Ttulo2"/>
      </w:pPr>
      <w:bookmarkStart w:id="169" w:name="_Toc274493570"/>
      <w:bookmarkStart w:id="170" w:name="_Toc274574853"/>
      <w:r>
        <w:lastRenderedPageBreak/>
        <w:t>2.3</w:t>
      </w:r>
      <w:r w:rsidR="00B50980">
        <w:t>3</w:t>
      </w:r>
      <w:r>
        <w:t xml:space="preserve"> </w:t>
      </w:r>
      <w:r w:rsidR="00015408">
        <w:t>Visual Studio</w:t>
      </w:r>
      <w:r w:rsidR="00532B2A">
        <w:t xml:space="preserve"> .N</w:t>
      </w:r>
      <w:r w:rsidR="001A1537">
        <w:t>et</w:t>
      </w:r>
      <w:bookmarkEnd w:id="169"/>
      <w:bookmarkEnd w:id="170"/>
    </w:p>
    <w:p w14:paraId="597AAAEE"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51FC5283" w14:textId="77777777" w:rsidR="00BF2754" w:rsidRPr="001A1537" w:rsidRDefault="00BF2754" w:rsidP="00F84529">
      <w:r>
        <w:tab/>
        <w:t xml:space="preserve">Lair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57F65490" w14:textId="77777777" w:rsidR="00CE30E7" w:rsidRDefault="00E62166" w:rsidP="00F84529">
      <w:pPr>
        <w:pStyle w:val="Ttulo2"/>
      </w:pPr>
      <w:bookmarkStart w:id="171" w:name="_Toc274493571"/>
      <w:bookmarkStart w:id="172" w:name="_Toc274574854"/>
      <w:r>
        <w:t>2.3</w:t>
      </w:r>
      <w:r w:rsidR="00B50980">
        <w:t>4</w:t>
      </w:r>
      <w:r w:rsidR="00CE30E7">
        <w:t>.NET Framework</w:t>
      </w:r>
      <w:bookmarkEnd w:id="171"/>
      <w:bookmarkEnd w:id="172"/>
    </w:p>
    <w:p w14:paraId="20170483" w14:textId="77777777" w:rsidR="00997CE1" w:rsidRDefault="00997CE1" w:rsidP="00387FB5">
      <w:r>
        <w:tab/>
        <w:t>Thai y Lam (2003) cuando hacen referencia a la plataforma .NET Framework indican que:</w:t>
      </w:r>
    </w:p>
    <w:p w14:paraId="2E14D428"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tab/>
        <w:t xml:space="preserve">de 1990. Microsoft anunció la iniciativa .NET en Julio de 2000. En Abril </w:t>
      </w:r>
      <w:r w:rsidR="00165FF8">
        <w:tab/>
        <w:t>de 2003, la versión 1.1 integral de .NET Framework fue liberada. (p. 6).</w:t>
      </w:r>
    </w:p>
    <w:p w14:paraId="701BCFB4" w14:textId="77777777" w:rsidR="00C9323C" w:rsidRDefault="00C9323C" w:rsidP="00387FB5">
      <w:pPr>
        <w:spacing w:line="360" w:lineRule="auto"/>
      </w:pPr>
    </w:p>
    <w:p w14:paraId="75FC3009" w14:textId="77777777" w:rsidR="00165FF8" w:rsidRDefault="00C9323C" w:rsidP="00387FB5">
      <w:r>
        <w:tab/>
      </w:r>
      <w:r w:rsidR="00165FF8">
        <w:t>Según los mismos autores, la plataforma .NET consta de  cuatro grupos de productos separados entre los que se destacan :</w:t>
      </w:r>
    </w:p>
    <w:p w14:paraId="66CBCF04" w14:textId="77777777" w:rsidR="00165FF8" w:rsidRDefault="00165FF8" w:rsidP="000727AC">
      <w:pPr>
        <w:pStyle w:val="Prrafodelista"/>
        <w:numPr>
          <w:ilvl w:val="0"/>
          <w:numId w:val="24"/>
        </w:numPr>
        <w:spacing w:line="360" w:lineRule="auto"/>
      </w:pPr>
      <w:r>
        <w:t>Herramientas de desarrollo y librerías.</w:t>
      </w:r>
    </w:p>
    <w:p w14:paraId="33D1AF22" w14:textId="77777777" w:rsidR="00165FF8" w:rsidRDefault="00165FF8" w:rsidP="000727AC">
      <w:pPr>
        <w:pStyle w:val="Prrafodelista"/>
        <w:numPr>
          <w:ilvl w:val="0"/>
          <w:numId w:val="24"/>
        </w:numPr>
        <w:spacing w:line="360" w:lineRule="auto"/>
      </w:pPr>
      <w:r>
        <w:t>Servicios Web.</w:t>
      </w:r>
    </w:p>
    <w:p w14:paraId="0E388DA9" w14:textId="77777777" w:rsidR="00165FF8" w:rsidRDefault="00165FF8" w:rsidP="000727AC">
      <w:pPr>
        <w:pStyle w:val="Prrafodelista"/>
        <w:numPr>
          <w:ilvl w:val="0"/>
          <w:numId w:val="24"/>
        </w:numPr>
        <w:spacing w:line="360" w:lineRule="auto"/>
      </w:pPr>
      <w:r>
        <w:t>Servidores especializados.</w:t>
      </w:r>
    </w:p>
    <w:p w14:paraId="2A9F4BDC" w14:textId="77777777" w:rsidR="00C9323C" w:rsidRDefault="00165FF8" w:rsidP="000727AC">
      <w:pPr>
        <w:pStyle w:val="Prrafodelista"/>
        <w:numPr>
          <w:ilvl w:val="0"/>
          <w:numId w:val="24"/>
        </w:numPr>
        <w:spacing w:line="360" w:lineRule="auto"/>
      </w:pPr>
      <w:r>
        <w:t>Dispositivos.</w:t>
      </w:r>
    </w:p>
    <w:p w14:paraId="3C2E0AFE" w14:textId="77777777" w:rsidR="00C9323C" w:rsidRDefault="001C77B8" w:rsidP="00E21B01">
      <w:r>
        <w:lastRenderedPageBreak/>
        <w:tab/>
        <w:t>En vista de que es una plataforma de desarrollo, incluye herramientas predefinidas para tareas habituales y provee un modelo extensible para que la industria cree sus propios productos utilizando los fundamentos básicos previstos por la tecnología.</w:t>
      </w:r>
    </w:p>
    <w:p w14:paraId="4D688478" w14:textId="77777777" w:rsidR="00C9323C" w:rsidRDefault="00C9323C" w:rsidP="00E21B01">
      <w:r>
        <w:tab/>
        <w:t xml:space="preserve">La imagen siguiente muestra una hoja de ruta de la plataforma Microsoft .NET 4.5. </w:t>
      </w:r>
    </w:p>
    <w:p w14:paraId="3DAED366" w14:textId="77777777" w:rsidR="00680D5B" w:rsidRPr="00BA09C5" w:rsidRDefault="00680D5B" w:rsidP="00BA09C5">
      <w:pPr>
        <w:pStyle w:val="Ttulo3"/>
        <w:jc w:val="center"/>
        <w:rPr>
          <w:b/>
        </w:rPr>
      </w:pPr>
      <w:bookmarkStart w:id="173" w:name="_Toc274493486"/>
      <w:r w:rsidRPr="00BA09C5">
        <w:rPr>
          <w:b/>
        </w:rPr>
        <w:t xml:space="preserve">Figura </w:t>
      </w:r>
      <w:r w:rsidR="00C50AB2" w:rsidRPr="00BA09C5">
        <w:rPr>
          <w:b/>
        </w:rPr>
        <w:fldChar w:fldCharType="begin"/>
      </w:r>
      <w:r w:rsidRPr="00BA09C5">
        <w:rPr>
          <w:b/>
        </w:rPr>
        <w:instrText xml:space="preserve"> SEQ Figura \* ARABIC </w:instrText>
      </w:r>
      <w:r w:rsidR="00C50AB2" w:rsidRPr="00BA09C5">
        <w:rPr>
          <w:b/>
        </w:rPr>
        <w:fldChar w:fldCharType="separate"/>
      </w:r>
      <w:r w:rsidR="002A4FF3">
        <w:rPr>
          <w:b/>
          <w:noProof/>
        </w:rPr>
        <w:t>16</w:t>
      </w:r>
      <w:r w:rsidR="00C50AB2" w:rsidRPr="00BA09C5">
        <w:rPr>
          <w:b/>
        </w:rPr>
        <w:fldChar w:fldCharType="end"/>
      </w:r>
      <w:r w:rsidRPr="00BA09C5">
        <w:rPr>
          <w:b/>
        </w:rPr>
        <w:t xml:space="preserve"> Arquitectura de Microsoft .NET 4.5</w:t>
      </w:r>
      <w:bookmarkEnd w:id="173"/>
    </w:p>
    <w:p w14:paraId="76F0C7CB" w14:textId="77777777" w:rsidR="00165FF8" w:rsidRDefault="00B453A2" w:rsidP="002B18CF">
      <w:r>
        <w:rPr>
          <w:noProof/>
          <w:lang w:val="es-ES" w:eastAsia="es-ES"/>
        </w:rPr>
        <w:drawing>
          <wp:inline distT="0" distB="0" distL="0" distR="0" wp14:anchorId="216A659B" wp14:editId="09C8AFA6">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p>
    <w:p w14:paraId="0E2DAB7D" w14:textId="77777777" w:rsidR="000606A5" w:rsidRPr="00BA09C5" w:rsidRDefault="00B453A2" w:rsidP="00BA09C5">
      <w:pPr>
        <w:pStyle w:val="Ttulo3"/>
        <w:jc w:val="center"/>
        <w:rPr>
          <w:b/>
        </w:rPr>
      </w:pPr>
      <w:r w:rsidRPr="00BA09C5">
        <w:rPr>
          <w:b/>
        </w:rPr>
        <w:t xml:space="preserve">Fuente : </w:t>
      </w:r>
      <w:r w:rsidR="00342FA1" w:rsidRPr="00BA09C5">
        <w:rPr>
          <w:b/>
        </w:rPr>
        <w:t>DotNet-Tricks http://goo.gl/UwZi8J</w:t>
      </w:r>
    </w:p>
    <w:p w14:paraId="09188DE4" w14:textId="77777777" w:rsidR="00CE30E7" w:rsidRDefault="00E62166" w:rsidP="00641FA4">
      <w:pPr>
        <w:pStyle w:val="Ttulo2"/>
      </w:pPr>
      <w:bookmarkStart w:id="174" w:name="_Toc274493572"/>
      <w:bookmarkStart w:id="175" w:name="_Toc274574855"/>
      <w:r>
        <w:t>2.3</w:t>
      </w:r>
      <w:r w:rsidR="00B50980">
        <w:t>5</w:t>
      </w:r>
      <w:r>
        <w:t xml:space="preserve"> </w:t>
      </w:r>
      <w:r w:rsidR="000727AC">
        <w:t xml:space="preserve">Lenguaje de programación </w:t>
      </w:r>
      <w:r w:rsidR="00CE30E7">
        <w:t>C#</w:t>
      </w:r>
      <w:bookmarkEnd w:id="174"/>
      <w:bookmarkEnd w:id="175"/>
    </w:p>
    <w:p w14:paraId="0E080F24"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w:t>
      </w:r>
      <w:r>
        <w:lastRenderedPageBreak/>
        <w:t xml:space="preserve">aplicaciones Web, aplicaciones móviles entre otras. La sintaxis y semántica de </w:t>
      </w:r>
      <w:r w:rsidR="003729A1">
        <w:t xml:space="preserve">este </w:t>
      </w:r>
      <w:r>
        <w:t>lenguaje de programación hace que sea similar a otros lenguajes de propósito general como lo es Java.</w:t>
      </w:r>
    </w:p>
    <w:p w14:paraId="66398B1A" w14:textId="77777777" w:rsidR="00BC0238" w:rsidRDefault="00BC0238" w:rsidP="007B6509">
      <w:r>
        <w:tab/>
        <w:t>Hejlsber, Torgersen, Wiltamuth &amp; Golde (2010) brindan una explicación más amplia al establecer que :</w:t>
      </w:r>
    </w:p>
    <w:p w14:paraId="489A5909"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tab/>
      </w:r>
      <w:r>
        <w:t xml:space="preserve">estándar ECMA-334 y por ISO/IEC por medio del estándar ISO/IEC </w:t>
      </w:r>
      <w:r w:rsidR="00BE0F9C">
        <w:tab/>
      </w:r>
      <w:r>
        <w:t>23270 .(p. 1)</w:t>
      </w:r>
    </w:p>
    <w:p w14:paraId="64567A05" w14:textId="77777777" w:rsidR="00015408" w:rsidRDefault="00CB71AD" w:rsidP="00641FA4">
      <w:pPr>
        <w:pStyle w:val="Ttulo2"/>
      </w:pPr>
      <w:bookmarkStart w:id="176" w:name="_Toc274493573"/>
      <w:bookmarkStart w:id="177" w:name="_Toc274574856"/>
      <w:r>
        <w:t>2.3</w:t>
      </w:r>
      <w:r w:rsidR="00B50980">
        <w:t>6</w:t>
      </w:r>
      <w:r>
        <w:t xml:space="preserve"> </w:t>
      </w:r>
      <w:r w:rsidR="00015408">
        <w:t>Eclipse</w:t>
      </w:r>
      <w:bookmarkEnd w:id="176"/>
      <w:bookmarkEnd w:id="177"/>
    </w:p>
    <w:p w14:paraId="64940428"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1D70536A" w14:textId="77777777" w:rsidR="00873612" w:rsidRDefault="00E77CA0" w:rsidP="00523618">
      <w:r>
        <w:tab/>
        <w:t>En la siguiente imagen se muestra la evolución y las versiones de</w:t>
      </w:r>
      <w:r w:rsidR="008817AB">
        <w:t>l IDE</w:t>
      </w:r>
      <w:r>
        <w:t xml:space="preserve"> Eclipse </w:t>
      </w:r>
      <w:r w:rsidR="00C17B01">
        <w:t>de los últimos años</w:t>
      </w:r>
      <w:r>
        <w:t>.</w:t>
      </w:r>
    </w:p>
    <w:p w14:paraId="793CDE06" w14:textId="77777777" w:rsidR="00731177" w:rsidRDefault="00731177" w:rsidP="00523618"/>
    <w:p w14:paraId="2F1E8830" w14:textId="77777777" w:rsidR="00731177" w:rsidRPr="00E21B01" w:rsidRDefault="00731177" w:rsidP="00523618"/>
    <w:p w14:paraId="415B6497" w14:textId="77777777" w:rsidR="00873612" w:rsidRPr="00BA09C5" w:rsidRDefault="00873612" w:rsidP="00BA09C5">
      <w:pPr>
        <w:pStyle w:val="Ttulo3"/>
        <w:jc w:val="center"/>
        <w:rPr>
          <w:b/>
        </w:rPr>
      </w:pPr>
      <w:bookmarkStart w:id="178" w:name="_Toc274493487"/>
      <w:r w:rsidRPr="00BA09C5">
        <w:rPr>
          <w:b/>
        </w:rPr>
        <w:lastRenderedPageBreak/>
        <w:t xml:space="preserve">Figura </w:t>
      </w:r>
      <w:r w:rsidR="00C50AB2" w:rsidRPr="00BA09C5">
        <w:rPr>
          <w:b/>
        </w:rPr>
        <w:fldChar w:fldCharType="begin"/>
      </w:r>
      <w:r w:rsidRPr="00BA09C5">
        <w:rPr>
          <w:b/>
        </w:rPr>
        <w:instrText xml:space="preserve"> SEQ Figura \* ARABIC </w:instrText>
      </w:r>
      <w:r w:rsidR="00C50AB2" w:rsidRPr="00BA09C5">
        <w:rPr>
          <w:b/>
        </w:rPr>
        <w:fldChar w:fldCharType="separate"/>
      </w:r>
      <w:r w:rsidR="002A4FF3">
        <w:rPr>
          <w:b/>
          <w:noProof/>
        </w:rPr>
        <w:t>17</w:t>
      </w:r>
      <w:r w:rsidR="00C50AB2" w:rsidRPr="00BA09C5">
        <w:rPr>
          <w:b/>
        </w:rPr>
        <w:fldChar w:fldCharType="end"/>
      </w:r>
      <w:r w:rsidRPr="00BA09C5">
        <w:rPr>
          <w:b/>
        </w:rPr>
        <w:t xml:space="preserve"> Versiones de Eclipse durante los últimos años</w:t>
      </w:r>
      <w:bookmarkEnd w:id="178"/>
    </w:p>
    <w:p w14:paraId="6A2ED5CF" w14:textId="77777777" w:rsidR="00055723" w:rsidRDefault="00C17B01" w:rsidP="00873612">
      <w:r>
        <w:rPr>
          <w:noProof/>
          <w:lang w:val="es-ES" w:eastAsia="es-ES"/>
        </w:rPr>
        <w:drawing>
          <wp:inline distT="0" distB="0" distL="0" distR="0" wp14:anchorId="73071997" wp14:editId="726DAF16">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21CD680D" w14:textId="77777777" w:rsidR="00055723" w:rsidRPr="00BA09C5" w:rsidRDefault="00873612" w:rsidP="00BA09C5">
      <w:pPr>
        <w:pStyle w:val="Ttulo3"/>
        <w:jc w:val="center"/>
        <w:rPr>
          <w:b/>
        </w:rPr>
      </w:pPr>
      <w:r w:rsidRPr="00BA09C5">
        <w:rPr>
          <w:b/>
        </w:rPr>
        <w:t>Fuente: Propia</w:t>
      </w:r>
    </w:p>
    <w:p w14:paraId="601D8C3E" w14:textId="77777777" w:rsidR="00055723" w:rsidRDefault="00055723" w:rsidP="00246741"/>
    <w:p w14:paraId="689A1856" w14:textId="77777777" w:rsidR="00BA09C5" w:rsidRDefault="00BA09C5" w:rsidP="00246741"/>
    <w:p w14:paraId="7AA49812" w14:textId="77777777" w:rsidR="00B04C2E" w:rsidRDefault="00B04C2E" w:rsidP="00B04C2E">
      <w:pPr>
        <w:pStyle w:val="Ttulo2"/>
      </w:pPr>
      <w:r>
        <w:t>2.37 SQL (Structured Query Language)</w:t>
      </w:r>
    </w:p>
    <w:p w14:paraId="176ADBE9" w14:textId="77777777"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14:paraId="79832660" w14:textId="77777777" w:rsidR="00CD4063" w:rsidRDefault="00CD4063" w:rsidP="00246741">
      <w:r>
        <w:t>IBM (2014) define SQL como:</w:t>
      </w:r>
    </w:p>
    <w:p w14:paraId="37641B93" w14:textId="77777777" w:rsidR="00CD4063" w:rsidRDefault="00CD4063" w:rsidP="00CD4063">
      <w:pPr>
        <w:spacing w:line="360" w:lineRule="auto"/>
      </w:pPr>
      <w:r>
        <w:lastRenderedPageBreak/>
        <w:tab/>
      </w:r>
      <w:r w:rsidRPr="00CD4063">
        <w:t xml:space="preserve">SQL es un lenguaje estandarizado para la definición y manipulación de </w:t>
      </w:r>
      <w:r>
        <w:tab/>
      </w:r>
      <w:r w:rsidRPr="00CD4063">
        <w:t xml:space="preserve">datos en una base de datos relacional. De acuerdo con el modelo </w:t>
      </w:r>
      <w:r>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1682A30F" w14:textId="77777777"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 </w:t>
      </w:r>
    </w:p>
    <w:p w14:paraId="2CB622F5" w14:textId="7777777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 El resultado de la preparación es la forma </w:t>
      </w:r>
      <w:r>
        <w:tab/>
      </w:r>
      <w:r w:rsidRPr="00CD4063">
        <w:t xml:space="preserve">ejecutable u operacional de la declaración. </w:t>
      </w:r>
    </w:p>
    <w:p w14:paraId="6267E6CC" w14:textId="77777777" w:rsidR="00CD4063" w:rsidRDefault="00CD4063" w:rsidP="00246741"/>
    <w:p w14:paraId="470DF920" w14:textId="77777777" w:rsidR="004C7684" w:rsidRDefault="00121533" w:rsidP="00121533">
      <w:pPr>
        <w:pStyle w:val="Ttulo2"/>
      </w:pPr>
      <w:r>
        <w:t>2.38 Inyección de SQL</w:t>
      </w:r>
    </w:p>
    <w:p w14:paraId="7E1B125E" w14:textId="77777777" w:rsidR="00121533" w:rsidRDefault="00121533" w:rsidP="00121533">
      <w:r>
        <w:tab/>
        <w:t>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Structured Query Language (SQL). Al analizar los mensajes de error o el comportamiento de la aplicación, el atacante podrá fácilmente darse cuenta si es posible o no perpetrar un ataque.</w:t>
      </w:r>
    </w:p>
    <w:p w14:paraId="6F9CA6DE" w14:textId="77777777" w:rsidR="00121533" w:rsidRDefault="00121533" w:rsidP="00121533">
      <w:r>
        <w:tab/>
        <w:t>Paul (2011) establece que:</w:t>
      </w:r>
    </w:p>
    <w:p w14:paraId="67BA8343" w14:textId="77777777" w:rsidR="00121533" w:rsidRPr="00121533" w:rsidRDefault="00121533" w:rsidP="00121533">
      <w:pPr>
        <w:spacing w:line="360" w:lineRule="auto"/>
      </w:pPr>
      <w:r>
        <w:lastRenderedPageBreak/>
        <w:tab/>
        <w:t xml:space="preserve">Este es probablemente el ataque de inyección más conocido, debido a </w:t>
      </w:r>
      <w:r>
        <w:tab/>
        <w:t xml:space="preserve">que las bases de datos que almacenan datos del negocio se están </w:t>
      </w:r>
      <w:r>
        <w:tab/>
        <w:t xml:space="preserve">convirtiendo en el objetivo principal de los atacantes. En inyección de </w:t>
      </w:r>
      <w:r>
        <w:tab/>
        <w:t xml:space="preserve">SQL (Structured Query Language),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794AA1D7" w14:textId="77777777" w:rsidR="00D03BEB" w:rsidRDefault="00D03BEB" w:rsidP="00246741"/>
    <w:p w14:paraId="3F2FA2A7" w14:textId="694C8D1E" w:rsidR="00D03BEB" w:rsidRDefault="00307783" w:rsidP="00307783">
      <w:pPr>
        <w:pStyle w:val="Ttulo2"/>
      </w:pPr>
      <w:r>
        <w:t>2.39 Pérdida de Autenticación y Gestión de Sesiones</w:t>
      </w:r>
    </w:p>
    <w:p w14:paraId="217FA9BA" w14:textId="79B3EE9F"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14:paraId="0AAC7722" w14:textId="77777777" w:rsidR="00C55567" w:rsidRDefault="00C55567" w:rsidP="00C55567">
      <w:r>
        <w:t>Paul (2011) afirma:</w:t>
      </w:r>
    </w:p>
    <w:p w14:paraId="15631837" w14:textId="77777777"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tokens de </w:t>
      </w:r>
      <w:r>
        <w:tab/>
        <w:t xml:space="preserve">sesiones, o explotar problemas de implementación para asumir la </w:t>
      </w:r>
      <w:r>
        <w:tab/>
        <w:t>identidad de otro usuario. (p. 250).</w:t>
      </w:r>
    </w:p>
    <w:p w14:paraId="6B1E7647" w14:textId="77777777" w:rsidR="00C55567" w:rsidRDefault="00C55567" w:rsidP="004C7684"/>
    <w:p w14:paraId="399EFBDE" w14:textId="3EFD16C8" w:rsidR="00016EA6" w:rsidRDefault="00C55567" w:rsidP="00C55567">
      <w:pPr>
        <w:pStyle w:val="Ttulo2"/>
      </w:pPr>
      <w:r>
        <w:t>2.40</w:t>
      </w:r>
      <w:r w:rsidR="009A2C56">
        <w:t xml:space="preserve"> Secuencia de Comandos en Sitios Cruzados (XSS)</w:t>
      </w:r>
    </w:p>
    <w:p w14:paraId="1EC9F0EB" w14:textId="77777777" w:rsidR="009A2C56" w:rsidRDefault="009A2C56" w:rsidP="009A2C56">
      <w:r>
        <w:t>La Fundación OWASP (2008) al referirse a la Secuencia de Comandos  en sitios cruzados afirma:</w:t>
      </w:r>
    </w:p>
    <w:p w14:paraId="442C1740" w14:textId="43A570D7"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XSS, es en realidad un subconjunto de inyección HTML</w:t>
      </w:r>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t>
      </w:r>
      <w:r w:rsidRPr="00BB2F35">
        <w:tab/>
        <w:t xml:space="preserve">Web. Las fallas de XSS </w:t>
      </w:r>
      <w:r>
        <w:tab/>
      </w:r>
      <w:r w:rsidRPr="00BB2F35">
        <w:t xml:space="preserve">ocurren cuando una aplicación toma </w:t>
      </w:r>
      <w:r w:rsidRPr="00BB2F35">
        <w:tab/>
        <w:t xml:space="preserve">información originada por un </w:t>
      </w:r>
      <w:r>
        <w:tab/>
      </w:r>
      <w:r w:rsidRPr="00BB2F35">
        <w:t xml:space="preserve">usuario y la envía a un navegador Web sin </w:t>
      </w:r>
      <w:r w:rsidRPr="00BB2F35">
        <w:tab/>
        <w:t xml:space="preserve">primero validarla o </w:t>
      </w:r>
      <w:r>
        <w:tab/>
      </w:r>
      <w:r w:rsidRPr="00BB2F35">
        <w:t>codificando el contenido.</w:t>
      </w:r>
    </w:p>
    <w:p w14:paraId="23314F70" w14:textId="6A84CEB6"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phising,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35C142B8" w14:textId="140F61FA" w:rsidR="00016EA6" w:rsidRDefault="00B304FD" w:rsidP="004C7684">
      <w:r>
        <w:t>Tal como se ha definido, cuando una vulnerabilidad de este tipo se materializa, el impacto para el negocio es muy grande ya que puede permitir que exista una modificación del sitio</w:t>
      </w:r>
      <w:r w:rsidR="00456382">
        <w:t xml:space="preserve"> Web de la organización, redireccionamiento del usuario a un sitio potencialmente dañino y la instalación de software no deseado entre muchos otros efectos adversos.</w:t>
      </w:r>
    </w:p>
    <w:p w14:paraId="52296E2D" w14:textId="77777777" w:rsidR="00016EA6" w:rsidRDefault="00016EA6" w:rsidP="00246741"/>
    <w:p w14:paraId="1A748C51" w14:textId="04CBA70B" w:rsidR="00016EA6" w:rsidRDefault="00666E44" w:rsidP="00666E44">
      <w:pPr>
        <w:pStyle w:val="Ttulo2"/>
      </w:pPr>
      <w:r>
        <w:t>2.41 Exposición de datos sensibles</w:t>
      </w:r>
    </w:p>
    <w:p w14:paraId="13D402E7" w14:textId="47800A58" w:rsidR="00666E44" w:rsidRDefault="00666E44" w:rsidP="00666E44">
      <w:r>
        <w:t xml:space="preserve">Los datos sensibles son aquellos cuya relevancia para la organización se ubica en los niveles más altos, tal es el caso de secretos comerciales, </w:t>
      </w:r>
      <w:r>
        <w:lastRenderedPageBreak/>
        <w:t>información financiera, información de usuarios o cualquier otro tipo de información que la organización considere que tiene un alto valor y que debe ser protegida.</w:t>
      </w:r>
    </w:p>
    <w:p w14:paraId="36A6F9BC" w14:textId="40A228B3" w:rsidR="00197347" w:rsidRDefault="00197347" w:rsidP="00666E44">
      <w:r>
        <w:t xml:space="preserve">En el CWE (Common Weakness Enumeration) número 20 que reza bajo el título de CWE-200 Exposición de Información </w:t>
      </w:r>
      <w:r>
        <w:rPr>
          <w:rStyle w:val="Refdenotaalpie"/>
        </w:rPr>
        <w:footnoteReference w:id="6"/>
      </w:r>
      <w:r>
        <w:t>, se establece que:</w:t>
      </w:r>
    </w:p>
    <w:p w14:paraId="2AA2BFBB" w14:textId="63A4B987" w:rsidR="00197347" w:rsidRDefault="00197347" w:rsidP="00197347">
      <w:pPr>
        <w:spacing w:line="360" w:lineRule="auto"/>
        <w:rPr>
          <w:ins w:id="179" w:author="Michael Hidalgo" w:date="2014-11-02T17:54:00Z"/>
        </w:rPr>
      </w:pPr>
      <w:r>
        <w:tab/>
        <w:t xml:space="preserve">La exposición de información la revelación de información de forma </w:t>
      </w:r>
      <w:r>
        <w:tab/>
        <w:t xml:space="preserve">intencionada o mal intencionada de un actor que no está explícitamente </w:t>
      </w:r>
      <w:r>
        <w:tab/>
        <w:t>autorizado a tener acceso a dicha información</w:t>
      </w:r>
      <w:ins w:id="180" w:author="Michael Hidalgo" w:date="2014-11-02T17:50:00Z">
        <w:r>
          <w:t>.</w:t>
        </w:r>
      </w:ins>
    </w:p>
    <w:p w14:paraId="6FAF6B20" w14:textId="77777777" w:rsidR="00197347" w:rsidRPr="00666E44" w:rsidRDefault="00197347" w:rsidP="00197347">
      <w:pPr>
        <w:spacing w:line="360" w:lineRule="auto"/>
      </w:pPr>
    </w:p>
    <w:p w14:paraId="0437BC59" w14:textId="51882990" w:rsidR="00016EA6" w:rsidRDefault="00197347" w:rsidP="00246741">
      <w:r>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14:paraId="6941494B" w14:textId="77777777" w:rsidR="00016EA6" w:rsidRDefault="00016EA6" w:rsidP="00246741"/>
    <w:p w14:paraId="08A5AD79" w14:textId="10018620" w:rsidR="00016EA6" w:rsidRDefault="001E1EE5" w:rsidP="001E1EE5">
      <w:pPr>
        <w:pStyle w:val="Ttulo2"/>
      </w:pPr>
      <w:r>
        <w:t>2.42 Configuración Incorrecta de Seguridad</w:t>
      </w:r>
    </w:p>
    <w:p w14:paraId="56FCABA9" w14:textId="21C27F54" w:rsidR="00016EA6" w:rsidRDefault="001E1EE5" w:rsidP="00246741">
      <w:r>
        <w:t>La configuración incorrecta de seguridad corresponde a un tipo de vulnerabilidad donde las aplicaciones</w:t>
      </w:r>
      <w:r w:rsidR="00EE400B">
        <w:t xml:space="preserve"> Web</w:t>
      </w:r>
      <w:r>
        <w:t xml:space="preserve"> han sido publicadas en un </w:t>
      </w:r>
      <w:r>
        <w:lastRenderedPageBreak/>
        <w:t>ambiente de producción (es decir donde todas las personas las pueden acceder)</w:t>
      </w:r>
      <w:r w:rsidR="00EE400B">
        <w:t xml:space="preserve"> pero donde existen configuraciones que revelan información confidencial. </w:t>
      </w:r>
    </w:p>
    <w:p w14:paraId="53092AF9" w14:textId="557942E6"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14:paraId="2E860404" w14:textId="77777777" w:rsidR="00EE400B" w:rsidRDefault="00EE400B" w:rsidP="00EE400B">
      <w:r>
        <w:t>Para Paul (2011):</w:t>
      </w:r>
    </w:p>
    <w:p w14:paraId="6654CFB0" w14:textId="77777777" w:rsidR="00EE400B" w:rsidRDefault="00EE400B" w:rsidP="00EE400B">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36524EC8" w14:textId="192B55C4" w:rsidR="00016EA6" w:rsidRDefault="00016EA6" w:rsidP="00246741"/>
    <w:p w14:paraId="0EA52713" w14:textId="735D4504" w:rsidR="00016EA6" w:rsidRDefault="00EE400B" w:rsidP="00246741">
      <w:r>
        <w:t>En seguridad per se, se aplica la frase que indica que una cadena se rompe por el eslabón más débil. Una configuración incorrecta de las aplicaciones son un reflejo del eslabón débil en la cadena de la seguidad.</w:t>
      </w:r>
    </w:p>
    <w:p w14:paraId="70D8C443" w14:textId="77777777" w:rsidR="00016EA6" w:rsidRDefault="00016EA6" w:rsidP="00246741"/>
    <w:p w14:paraId="46EE3FAA" w14:textId="77777777" w:rsidR="00016EA6" w:rsidRDefault="00016EA6" w:rsidP="00246741"/>
    <w:p w14:paraId="5C2D99A5" w14:textId="77777777" w:rsidR="00EE400B" w:rsidRDefault="00EE400B" w:rsidP="00016EA6">
      <w:pPr>
        <w:pStyle w:val="Ttulo1"/>
        <w:spacing w:line="240" w:lineRule="auto"/>
        <w:jc w:val="right"/>
      </w:pPr>
    </w:p>
    <w:p w14:paraId="5C6C3E0F" w14:textId="77777777" w:rsidR="00EE400B" w:rsidRDefault="00EE400B" w:rsidP="00016EA6">
      <w:pPr>
        <w:pStyle w:val="Ttulo1"/>
        <w:spacing w:line="240" w:lineRule="auto"/>
        <w:jc w:val="right"/>
      </w:pPr>
    </w:p>
    <w:p w14:paraId="3F95AD9A" w14:textId="77777777" w:rsidR="00EE400B" w:rsidRDefault="00EE400B" w:rsidP="00016EA6">
      <w:pPr>
        <w:pStyle w:val="Ttulo1"/>
        <w:spacing w:line="240" w:lineRule="auto"/>
        <w:jc w:val="right"/>
      </w:pPr>
    </w:p>
    <w:p w14:paraId="6C31B2DA" w14:textId="77777777" w:rsidR="00EE400B" w:rsidRDefault="00EE400B" w:rsidP="00016EA6">
      <w:pPr>
        <w:pStyle w:val="Ttulo1"/>
        <w:spacing w:line="240" w:lineRule="auto"/>
        <w:jc w:val="right"/>
      </w:pPr>
    </w:p>
    <w:p w14:paraId="49A74117" w14:textId="77777777" w:rsidR="00EE400B" w:rsidRDefault="00EE400B" w:rsidP="00016EA6">
      <w:pPr>
        <w:pStyle w:val="Ttulo1"/>
        <w:spacing w:line="240" w:lineRule="auto"/>
        <w:jc w:val="right"/>
      </w:pPr>
    </w:p>
    <w:p w14:paraId="3078FEC6" w14:textId="77777777" w:rsidR="00EE400B" w:rsidRDefault="00EE400B" w:rsidP="00016EA6">
      <w:pPr>
        <w:pStyle w:val="Ttulo1"/>
        <w:spacing w:line="240" w:lineRule="auto"/>
        <w:jc w:val="right"/>
      </w:pPr>
    </w:p>
    <w:p w14:paraId="2CD2CF97" w14:textId="77777777" w:rsidR="00EE400B" w:rsidRDefault="00EE400B" w:rsidP="00016EA6">
      <w:pPr>
        <w:pStyle w:val="Ttulo1"/>
        <w:spacing w:line="240" w:lineRule="auto"/>
        <w:jc w:val="right"/>
      </w:pPr>
    </w:p>
    <w:p w14:paraId="2E72AFA5" w14:textId="77777777" w:rsidR="00EE400B" w:rsidRDefault="00EE400B" w:rsidP="00016EA6">
      <w:pPr>
        <w:pStyle w:val="Ttulo1"/>
        <w:spacing w:line="240" w:lineRule="auto"/>
        <w:jc w:val="right"/>
      </w:pPr>
    </w:p>
    <w:p w14:paraId="00C913FA" w14:textId="77777777" w:rsidR="00EE400B" w:rsidRDefault="00EE400B" w:rsidP="00016EA6">
      <w:pPr>
        <w:pStyle w:val="Ttulo1"/>
        <w:spacing w:line="240" w:lineRule="auto"/>
        <w:jc w:val="right"/>
      </w:pPr>
    </w:p>
    <w:p w14:paraId="3D1018CA" w14:textId="77777777" w:rsidR="00EE400B" w:rsidRDefault="00EE400B" w:rsidP="00016EA6">
      <w:pPr>
        <w:pStyle w:val="Ttulo1"/>
        <w:spacing w:line="240" w:lineRule="auto"/>
        <w:jc w:val="right"/>
      </w:pPr>
    </w:p>
    <w:p w14:paraId="3D0D4A61" w14:textId="77777777" w:rsidR="00016EA6" w:rsidRDefault="00016EA6" w:rsidP="00016EA6">
      <w:pPr>
        <w:pStyle w:val="Ttulo1"/>
        <w:spacing w:line="240" w:lineRule="auto"/>
        <w:jc w:val="right"/>
      </w:pPr>
      <w:r>
        <w:t>CAPÍTULO lll</w:t>
      </w:r>
    </w:p>
    <w:p w14:paraId="41EB3B1D" w14:textId="77777777" w:rsidR="00016EA6" w:rsidRPr="00016EA6" w:rsidRDefault="00016EA6" w:rsidP="00016EA6">
      <w:pPr>
        <w:pStyle w:val="Ttulo1"/>
        <w:spacing w:line="240" w:lineRule="auto"/>
        <w:jc w:val="right"/>
      </w:pPr>
      <w:r>
        <w:t>MARCO METODOLÓGICO</w:t>
      </w:r>
    </w:p>
    <w:p w14:paraId="78479322" w14:textId="77777777" w:rsidR="00D03BEB" w:rsidRDefault="00D03BEB" w:rsidP="00016EA6">
      <w:pPr>
        <w:pStyle w:val="Ttulo1"/>
        <w:jc w:val="right"/>
      </w:pPr>
    </w:p>
    <w:p w14:paraId="6CE48A1E" w14:textId="77777777" w:rsidR="00016EA6" w:rsidRDefault="00016EA6" w:rsidP="00016EA6"/>
    <w:p w14:paraId="16938A07" w14:textId="77777777" w:rsidR="00016EA6" w:rsidRDefault="00016EA6" w:rsidP="00016EA6"/>
    <w:p w14:paraId="339B8A43" w14:textId="77777777" w:rsidR="00FD2B1B" w:rsidRDefault="00FD2B1B" w:rsidP="00016EA6"/>
    <w:p w14:paraId="7113F71E" w14:textId="77777777" w:rsidR="00955781" w:rsidRDefault="003C38BB" w:rsidP="00955781">
      <w:r>
        <w:lastRenderedPageBreak/>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14:paraId="25FC1E61" w14:textId="77777777"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Esposito, Saltarello (2009) citan una frase de la doctora Pamela Zave donde se indica que “El propósito de la ingeniería del software es controlar la complejidad, no crea</w:t>
      </w:r>
      <w:r w:rsidR="00EA37EB">
        <w:t>r</w:t>
      </w:r>
      <w:r w:rsidR="00734D6A">
        <w:t>la”.</w:t>
      </w:r>
    </w:p>
    <w:p w14:paraId="5426390B" w14:textId="77777777"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 ,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14:paraId="5967319D" w14:textId="77777777" w:rsidR="00FD2B1B" w:rsidRDefault="00734D6A" w:rsidP="00016EA6">
      <w:r>
        <w:tab/>
        <w:t xml:space="preserve"> </w:t>
      </w:r>
    </w:p>
    <w:p w14:paraId="66E72CF9" w14:textId="77777777" w:rsidR="00FD2B1B" w:rsidRDefault="00FD2B1B" w:rsidP="00016EA6"/>
    <w:p w14:paraId="4DB53D99" w14:textId="77777777" w:rsidR="00FD2B1B" w:rsidRDefault="00FD2B1B" w:rsidP="00016EA6"/>
    <w:p w14:paraId="3D08FB10" w14:textId="77777777" w:rsidR="00FD2B1B" w:rsidRDefault="00FD2B1B" w:rsidP="00016EA6"/>
    <w:p w14:paraId="1C945E8B" w14:textId="77777777" w:rsidR="00FD2B1B" w:rsidRDefault="00FD2B1B" w:rsidP="00016EA6"/>
    <w:p w14:paraId="02FBCA26" w14:textId="77777777" w:rsidR="009D4440" w:rsidRDefault="009D4440" w:rsidP="009D4440">
      <w:pPr>
        <w:pStyle w:val="Ttulo1"/>
      </w:pPr>
      <w:r>
        <w:lastRenderedPageBreak/>
        <w:t>3.1 Métodos de Investigación.</w:t>
      </w:r>
    </w:p>
    <w:p w14:paraId="1086CA81" w14:textId="77777777" w:rsidR="00C116E6" w:rsidRDefault="00C116E6" w:rsidP="00C116E6">
      <w:r>
        <w:tab/>
      </w:r>
      <w:r w:rsidR="002E0248">
        <w:t>Kendall &amp; Kendall (2011) brindan una descripción bastante interesante de lo que es una investigación al establecer que :</w:t>
      </w:r>
    </w:p>
    <w:p w14:paraId="1E138146"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Sherlock Holmes, el famoso </w:t>
      </w:r>
      <w:r>
        <w:tab/>
        <w:t>detective.</w:t>
      </w:r>
    </w:p>
    <w:p w14:paraId="6D530CB4"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261B5106" w14:textId="77777777" w:rsidR="00BA1DE9" w:rsidRDefault="00BA1DE9" w:rsidP="002E0248">
      <w:pPr>
        <w:spacing w:line="360" w:lineRule="auto"/>
      </w:pPr>
    </w:p>
    <w:p w14:paraId="010021EF" w14:textId="77777777"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14:paraId="7D227DA0" w14:textId="77777777" w:rsidR="00331E80" w:rsidRDefault="007367E7" w:rsidP="00331E80">
      <w:pPr>
        <w:rPr>
          <w:bCs/>
        </w:rPr>
      </w:pPr>
      <w:r>
        <w:tab/>
      </w:r>
      <w:r w:rsidR="00331E80">
        <w:t xml:space="preserve">El autor Leedy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2F3A5EFC" w14:textId="77777777" w:rsidR="009B586C" w:rsidRDefault="009B586C" w:rsidP="00331E80">
      <w:pPr>
        <w:rPr>
          <w:bCs/>
        </w:rPr>
      </w:pPr>
    </w:p>
    <w:p w14:paraId="6D5AB24D" w14:textId="77777777" w:rsidR="00BD2ABA" w:rsidRDefault="00BD2ABA" w:rsidP="00696653">
      <w:pPr>
        <w:pStyle w:val="Ttulo2"/>
      </w:pPr>
      <w:r>
        <w:lastRenderedPageBreak/>
        <w:t>3.1.</w:t>
      </w:r>
      <w:commentRangeStart w:id="181"/>
      <w:r>
        <w:t>1 Método Científico</w:t>
      </w:r>
    </w:p>
    <w:p w14:paraId="4B771C1F" w14:textId="77777777" w:rsidR="00BD2ABA" w:rsidRDefault="00BD2ABA" w:rsidP="00696653">
      <w:pPr>
        <w:pStyle w:val="Ttulo2"/>
      </w:pPr>
      <w:r>
        <w:t>3.1.2 Método Inductivo</w:t>
      </w:r>
    </w:p>
    <w:p w14:paraId="337EBDAF" w14:textId="77777777" w:rsidR="00BD2ABA" w:rsidRDefault="00BD2ABA" w:rsidP="00696653">
      <w:pPr>
        <w:pStyle w:val="Ttulo2"/>
      </w:pPr>
      <w:r>
        <w:t>3.1.3 Método Deductivo</w:t>
      </w:r>
    </w:p>
    <w:commentRangeEnd w:id="181"/>
    <w:p w14:paraId="203FB60C" w14:textId="77777777" w:rsidR="00BD2ABA" w:rsidRDefault="00EA37EB" w:rsidP="00696653">
      <w:pPr>
        <w:pStyle w:val="Ttulo2"/>
      </w:pPr>
      <w:r>
        <w:rPr>
          <w:rStyle w:val="Refdecomentario"/>
          <w:rFonts w:eastAsiaTheme="minorEastAsia" w:cstheme="minorBidi"/>
          <w:b w:val="0"/>
          <w:bCs w:val="0"/>
          <w:color w:val="auto"/>
        </w:rPr>
        <w:commentReference w:id="181"/>
      </w:r>
      <w:r w:rsidR="00BD2ABA">
        <w:t>3.1.4 Método Cuantitativo</w:t>
      </w:r>
    </w:p>
    <w:p w14:paraId="4737AB2C" w14:textId="77777777" w:rsidR="00C54875" w:rsidRDefault="00C54875" w:rsidP="00C54875">
      <w:r>
        <w:tab/>
        <w:t>Briones (1996) a propósito del método de investigación cuantitativo asegura que :</w:t>
      </w:r>
    </w:p>
    <w:p w14:paraId="3DAE9565"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6DA6186F" w14:textId="77777777" w:rsidR="00C54875" w:rsidRDefault="00C54875" w:rsidP="00C54875">
      <w:pPr>
        <w:spacing w:line="360" w:lineRule="auto"/>
      </w:pPr>
    </w:p>
    <w:p w14:paraId="180444E0" w14:textId="77777777"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76D3043D" w14:textId="77777777"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 :</w:t>
      </w:r>
    </w:p>
    <w:p w14:paraId="18568136" w14:textId="77777777" w:rsidR="00C54875" w:rsidRDefault="00C54875" w:rsidP="00C54875">
      <w:pPr>
        <w:pStyle w:val="Prrafodelista"/>
        <w:numPr>
          <w:ilvl w:val="0"/>
          <w:numId w:val="35"/>
        </w:numPr>
      </w:pPr>
      <w:r>
        <w:lastRenderedPageBreak/>
        <w:t>Informes para la toma de decisiones : Incluye aquellos informes donde se muestra información acerca del estado actual de la empresa, como es el caso de inventarios, reportes de ventas y producción.</w:t>
      </w:r>
    </w:p>
    <w:p w14:paraId="49A7C191" w14:textId="77777777" w:rsidR="00C54875" w:rsidRDefault="00C54875" w:rsidP="00C54875">
      <w:pPr>
        <w:pStyle w:val="Prrafodelista"/>
        <w:numPr>
          <w:ilvl w:val="0"/>
          <w:numId w:val="35"/>
        </w:numPr>
      </w:pPr>
      <w:r>
        <w:t>Informes de Rendimiento : Kendall &amp; Kendall (2011) indican que “La mayoría de informes de rendimiento consisten en una comparación  entre el rendimiento actual y el esperado” (p.136).</w:t>
      </w:r>
    </w:p>
    <w:p w14:paraId="43B9C66B" w14:textId="77777777" w:rsidR="00C54875" w:rsidRDefault="00C54875" w:rsidP="00C54875">
      <w:pPr>
        <w:pStyle w:val="Prrafodelista"/>
        <w:numPr>
          <w:ilvl w:val="0"/>
          <w:numId w:val="35"/>
        </w:numPr>
      </w:pPr>
      <w:r>
        <w:t>Registros : El rol fundamental del registro es que permite tener una recopilación histórica de datos, los cuales si se hace de forma correcta, son actualizados de forma periódica.</w:t>
      </w:r>
    </w:p>
    <w:p w14:paraId="48FDE28B" w14:textId="77777777" w:rsidR="00856638" w:rsidRDefault="00C54875" w:rsidP="00C54875">
      <w:pPr>
        <w:pStyle w:val="Prrafodelista"/>
        <w:numPr>
          <w:ilvl w:val="0"/>
          <w:numId w:val="35"/>
        </w:numPr>
      </w:pPr>
      <w:r>
        <w:t>Formularios de Captura de Datos : Son los distintos formularios que utiliza la organización para recopilar datos, es importante comprender los tipos de datos que se solicitan para así poder modelar un sistema que de igual forma permita la recolección de tales piezas de información.</w:t>
      </w:r>
    </w:p>
    <w:p w14:paraId="4EE8C902" w14:textId="77777777" w:rsidR="00C54875" w:rsidRDefault="00856638" w:rsidP="00033C57">
      <w:r>
        <w:tab/>
        <w:t>La siguiente figura ha sido extraía del libro Metodología de la Investigación del autor Sampieri e ilustra el proceso de la investigación cuantitativa.</w:t>
      </w:r>
    </w:p>
    <w:p w14:paraId="53743BC0" w14:textId="77777777" w:rsidR="00856638" w:rsidRDefault="00856638" w:rsidP="00033C57"/>
    <w:p w14:paraId="2D250F6A" w14:textId="77777777" w:rsidR="00856638" w:rsidRDefault="00856638" w:rsidP="00033C57"/>
    <w:p w14:paraId="01CD271C" w14:textId="77777777" w:rsidR="00856638" w:rsidRDefault="00856638" w:rsidP="00033C57"/>
    <w:p w14:paraId="3662093B" w14:textId="77777777" w:rsidR="00856638" w:rsidRDefault="00856638" w:rsidP="00033C57"/>
    <w:p w14:paraId="6A08EEC8" w14:textId="77777777" w:rsidR="00856638" w:rsidRPr="00856638" w:rsidRDefault="00856638" w:rsidP="00856638">
      <w:pPr>
        <w:pStyle w:val="Ttulo3"/>
        <w:jc w:val="center"/>
        <w:rPr>
          <w:b/>
        </w:rPr>
      </w:pPr>
      <w:r w:rsidRPr="00856638">
        <w:rPr>
          <w:b/>
        </w:rPr>
        <w:lastRenderedPageBreak/>
        <w:t xml:space="preserve">Figura </w:t>
      </w:r>
      <w:r w:rsidR="00C50AB2" w:rsidRPr="00856638">
        <w:rPr>
          <w:b/>
        </w:rPr>
        <w:fldChar w:fldCharType="begin"/>
      </w:r>
      <w:r w:rsidRPr="00856638">
        <w:rPr>
          <w:b/>
        </w:rPr>
        <w:instrText xml:space="preserve"> SEQ Figura \* ARABIC </w:instrText>
      </w:r>
      <w:r w:rsidR="00C50AB2" w:rsidRPr="00856638">
        <w:rPr>
          <w:b/>
        </w:rPr>
        <w:fldChar w:fldCharType="separate"/>
      </w:r>
      <w:r w:rsidR="002A4FF3">
        <w:rPr>
          <w:b/>
          <w:noProof/>
        </w:rPr>
        <w:t>18</w:t>
      </w:r>
      <w:r w:rsidR="00C50AB2" w:rsidRPr="00856638">
        <w:rPr>
          <w:b/>
        </w:rPr>
        <w:fldChar w:fldCharType="end"/>
      </w:r>
      <w:r w:rsidRPr="00856638">
        <w:rPr>
          <w:b/>
        </w:rPr>
        <w:t xml:space="preserve"> Investigación cuantitativa</w:t>
      </w:r>
    </w:p>
    <w:p w14:paraId="73BD5109" w14:textId="77777777" w:rsidR="00856638" w:rsidRDefault="00856638" w:rsidP="00856638">
      <w:r>
        <w:rPr>
          <w:noProof/>
          <w:lang w:val="es-ES" w:eastAsia="es-ES"/>
        </w:rPr>
        <w:drawing>
          <wp:inline distT="0" distB="0" distL="0" distR="0" wp14:anchorId="74E2DB4C" wp14:editId="3E03D9A3">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40DAB311" w14:textId="77777777" w:rsidR="00856638" w:rsidRPr="00C54875" w:rsidRDefault="00856638" w:rsidP="00856638">
      <w:pPr>
        <w:pStyle w:val="Ttulo3"/>
      </w:pPr>
      <w:r>
        <w:t>Fuente : Metodología de la investigación, Roberto Hernández Sampieri</w:t>
      </w:r>
    </w:p>
    <w:p w14:paraId="21146320" w14:textId="77777777" w:rsidR="00BD2ABA" w:rsidRDefault="00BD2ABA" w:rsidP="00696653">
      <w:pPr>
        <w:pStyle w:val="Ttulo2"/>
      </w:pPr>
      <w:r>
        <w:t>3.1.4 Método Cualitativo</w:t>
      </w:r>
    </w:p>
    <w:p w14:paraId="262B9533" w14:textId="77777777"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 :</w:t>
      </w:r>
    </w:p>
    <w:p w14:paraId="71077F72" w14:textId="77777777" w:rsidR="008858E3" w:rsidRDefault="008858E3" w:rsidP="008858E3">
      <w:pPr>
        <w:spacing w:line="360" w:lineRule="auto"/>
      </w:pPr>
      <w:r>
        <w:tab/>
        <w:t xml:space="preserve">Cuando hablamos de metodología cualitativa nos referimos, en su más </w:t>
      </w:r>
      <w:r>
        <w:tab/>
        <w:t xml:space="preserve">profundo sentido, a la investigación que origina datos descriptivos :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47B121EA" w14:textId="77777777" w:rsidR="008858E3" w:rsidRDefault="008858E3" w:rsidP="008858E3"/>
    <w:p w14:paraId="716EDE41" w14:textId="77777777" w:rsidR="008858E3" w:rsidRDefault="008858E3" w:rsidP="008858E3">
      <w:r>
        <w:t>Incluso Sánchez (2008) explica cuales son los métodos cualitativos al inferir que “Los cuestionarios, la observación descriptiva, las entrevistas y otros métodos cualitativos son muy antiguos.” (p. 7).</w:t>
      </w:r>
    </w:p>
    <w:p w14:paraId="4551520F" w14:textId="77777777" w:rsidR="00E456BF" w:rsidRDefault="00E456BF" w:rsidP="008858E3">
      <w:r>
        <w:lastRenderedPageBreak/>
        <w:tab/>
        <w:t>Desde el punto de vista de Kendall &amp; Kendall (2011) “Los documentos cualitativos incluyen mensajes de correo electrónico, memorandos, anuncios en tableros y áreas de trabajo y páginas Web.”.</w:t>
      </w:r>
    </w:p>
    <w:p w14:paraId="5BC5D965" w14:textId="77777777" w:rsidR="00DD35A9" w:rsidRDefault="00221D98" w:rsidP="008858E3">
      <w:r>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5031F0A0" w14:textId="77777777"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26E90A69" w14:textId="77777777" w:rsidR="00D53F7E" w:rsidRPr="00D53F7E" w:rsidRDefault="00D53F7E" w:rsidP="00D53F7E">
      <w:pPr>
        <w:pStyle w:val="Ttulo3"/>
        <w:jc w:val="center"/>
        <w:rPr>
          <w:b/>
        </w:rPr>
      </w:pPr>
      <w:r w:rsidRPr="00D53F7E">
        <w:rPr>
          <w:b/>
        </w:rPr>
        <w:t xml:space="preserve">Figura </w:t>
      </w:r>
      <w:r w:rsidR="00C50AB2" w:rsidRPr="00D53F7E">
        <w:rPr>
          <w:b/>
        </w:rPr>
        <w:fldChar w:fldCharType="begin"/>
      </w:r>
      <w:r w:rsidRPr="00D53F7E">
        <w:rPr>
          <w:b/>
        </w:rPr>
        <w:instrText xml:space="preserve"> SEQ Figura \* ARABIC </w:instrText>
      </w:r>
      <w:r w:rsidR="00C50AB2" w:rsidRPr="00D53F7E">
        <w:rPr>
          <w:b/>
        </w:rPr>
        <w:fldChar w:fldCharType="separate"/>
      </w:r>
      <w:r w:rsidR="002A4FF3">
        <w:rPr>
          <w:b/>
          <w:noProof/>
        </w:rPr>
        <w:t>19</w:t>
      </w:r>
      <w:r w:rsidR="00C50AB2" w:rsidRPr="00D53F7E">
        <w:rPr>
          <w:b/>
        </w:rPr>
        <w:fldChar w:fldCharType="end"/>
      </w:r>
      <w:r w:rsidRPr="00D53F7E">
        <w:rPr>
          <w:b/>
        </w:rPr>
        <w:t xml:space="preserve"> Investigación cualitativa y cuantitativa</w:t>
      </w:r>
    </w:p>
    <w:p w14:paraId="55412148" w14:textId="77777777" w:rsidR="00D53F7E" w:rsidRDefault="00D53F7E" w:rsidP="00D53F7E">
      <w:pPr>
        <w:jc w:val="center"/>
      </w:pPr>
      <w:r>
        <w:rPr>
          <w:noProof/>
          <w:lang w:val="es-ES" w:eastAsia="es-ES"/>
        </w:rPr>
        <w:drawing>
          <wp:inline distT="0" distB="0" distL="0" distR="0" wp14:anchorId="34C112C4" wp14:editId="6DF9A6CB">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3EA69768" w14:textId="77777777" w:rsidR="00221D98" w:rsidRDefault="00620085" w:rsidP="00620085">
      <w:pPr>
        <w:jc w:val="center"/>
        <w:rPr>
          <w:b/>
        </w:rPr>
      </w:pPr>
      <w:r w:rsidRPr="00620085">
        <w:rPr>
          <w:b/>
        </w:rPr>
        <w:t xml:space="preserve">Fuente : </w:t>
      </w:r>
      <w:hyperlink r:id="rId41" w:history="1">
        <w:r w:rsidR="00D950ED" w:rsidRPr="008B5B43">
          <w:rPr>
            <w:rStyle w:val="Hipervnculo"/>
            <w:b/>
          </w:rPr>
          <w:t>http://bvs.sld.cu/revistas/spu/vol33_3_07/spu20207.htm</w:t>
        </w:r>
      </w:hyperlink>
    </w:p>
    <w:p w14:paraId="180B38DD" w14:textId="77777777" w:rsidR="00D950ED" w:rsidRDefault="00D950ED" w:rsidP="00D950ED">
      <w:pPr>
        <w:pStyle w:val="Ttulo2"/>
      </w:pPr>
      <w:r>
        <w:lastRenderedPageBreak/>
        <w:t>3.1.4 Método de Investigación Utilizado.</w:t>
      </w:r>
    </w:p>
    <w:p w14:paraId="3D3A7EA1" w14:textId="0CE206BC" w:rsidR="00D950ED" w:rsidRPr="00620085" w:rsidRDefault="00D950ED" w:rsidP="00D52EDA">
      <w:pPr>
        <w:rPr>
          <w:b/>
        </w:rPr>
        <w:pPrChange w:id="182" w:author="Michael Hidalgo" w:date="2014-11-02T18:10:00Z">
          <w:pPr>
            <w:jc w:val="left"/>
          </w:pPr>
        </w:pPrChange>
      </w:pPr>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0818A8A8" w14:textId="77777777" w:rsidR="00BD2ABA" w:rsidRDefault="00BD2ABA" w:rsidP="00696653">
      <w:pPr>
        <w:pStyle w:val="Ttulo1"/>
      </w:pPr>
      <w:r>
        <w:t>3.2 Tipos de Investigación</w:t>
      </w:r>
    </w:p>
    <w:p w14:paraId="350ADC85" w14:textId="77777777" w:rsidR="00D92017" w:rsidRPr="00D92017" w:rsidRDefault="00D92017" w:rsidP="00D92017">
      <w:r>
        <w:tab/>
        <w:t>Sampieri (2010) cuando se refiere a la investigación cuantitativa sostiene que existen varios alcances de investigación, entre los que se encuentran: exploratorio, correlacional, descriptivo, explicativo. El mismo autor hace énfasis en estos enfoques al argumentar que “Del alcance del estudio depende la estrategia de investigación.”</w:t>
      </w:r>
    </w:p>
    <w:p w14:paraId="7CBAA996" w14:textId="77777777" w:rsidR="00BD2ABA" w:rsidRDefault="00BD2ABA" w:rsidP="00696653">
      <w:pPr>
        <w:pStyle w:val="Ttulo2"/>
      </w:pPr>
      <w:r>
        <w:t>3.2.1 Descriptiva</w:t>
      </w:r>
    </w:p>
    <w:p w14:paraId="2008E671" w14:textId="77777777" w:rsidR="0093260D" w:rsidRDefault="0093260D" w:rsidP="00926EDB">
      <w:r>
        <w:tab/>
        <w:t>Los estudios de alcance descriptivo según Sampieri (2010) se alinean a los objetivos del investigador donde la mayor parte del tiempo éste busca describir fenómenos, situaciones, contextos y eventos.</w:t>
      </w:r>
    </w:p>
    <w:p w14:paraId="107D35C6" w14:textId="77777777" w:rsidR="0093260D" w:rsidRDefault="00926EDB" w:rsidP="00926EDB">
      <w:pPr>
        <w:spacing w:line="360" w:lineRule="auto"/>
      </w:pPr>
      <w:r>
        <w:t>Así mismo Sampieri (2010) indica que :</w:t>
      </w:r>
    </w:p>
    <w:p w14:paraId="2E84B3AA" w14:textId="77777777"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lastRenderedPageBreak/>
        <w:tab/>
        <w:t xml:space="preserve">que se refieren, esto es, su objetivo no es indicar cómo se relacionan </w:t>
      </w:r>
      <w:r>
        <w:tab/>
        <w:t>éstas. (p. 80).</w:t>
      </w:r>
    </w:p>
    <w:p w14:paraId="33ED4638" w14:textId="77777777" w:rsidR="00926EDB" w:rsidRDefault="00926EDB" w:rsidP="00926EDB">
      <w:pPr>
        <w:spacing w:line="360" w:lineRule="auto"/>
      </w:pPr>
    </w:p>
    <w:p w14:paraId="30AB946F" w14:textId="77777777" w:rsidR="00926EDB" w:rsidRDefault="00926EDB" w:rsidP="00926EDB">
      <w:pPr>
        <w:pStyle w:val="Ttulo2"/>
      </w:pPr>
      <w:r>
        <w:t>3.2.2 Exploratoria</w:t>
      </w:r>
    </w:p>
    <w:p w14:paraId="416A21BE" w14:textId="77777777" w:rsidR="00926EDB" w:rsidRDefault="006F46E2" w:rsidP="00BF6A25">
      <w:r>
        <w:tab/>
        <w:t>La Universidad Nacional Abierta y a Distancia de Colombia (UNAD)</w:t>
      </w:r>
      <w:r>
        <w:rPr>
          <w:rStyle w:val="Refdenotaalpie"/>
        </w:rPr>
        <w:footnoteReference w:id="7"/>
      </w:r>
      <w:r w:rsidR="00BF6A25">
        <w:t>, refiriéndose a la investigación exploratoria comenta que :</w:t>
      </w:r>
    </w:p>
    <w:p w14:paraId="1F9D5170" w14:textId="77777777" w:rsidR="00BF6A25" w:rsidRDefault="00BF6A25" w:rsidP="00926EDB">
      <w:pPr>
        <w:spacing w:line="360" w:lineRule="auto"/>
      </w:pPr>
    </w:p>
    <w:p w14:paraId="714A003D"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3EF81A19"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4F0E0753"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683BD79D" w14:textId="77777777" w:rsidR="007632BA" w:rsidRDefault="007632BA" w:rsidP="00BF6A25">
      <w:pPr>
        <w:spacing w:line="360" w:lineRule="auto"/>
      </w:pPr>
    </w:p>
    <w:p w14:paraId="5ACB816B" w14:textId="77777777" w:rsidR="007632BA" w:rsidRDefault="007632BA" w:rsidP="007632BA">
      <w:r>
        <w:tab/>
        <w:t>La definición anterior propuesta por la entidad educativa concuerda con el punto de vista de Sampieri (2010) el cual aduce que:</w:t>
      </w:r>
    </w:p>
    <w:p w14:paraId="4C30C87A" w14:textId="77777777" w:rsidR="007632BA" w:rsidRPr="004A378A" w:rsidRDefault="007632BA" w:rsidP="00BF6A25">
      <w:pPr>
        <w:spacing w:line="360" w:lineRule="auto"/>
      </w:pPr>
      <w:r>
        <w:tab/>
        <w:t xml:space="preserve">Los estudio exploratorios se realizan cuando el objetivo es examinar un tema o problema de investigación poco estudiado, del cual se tiene muchas </w:t>
      </w:r>
      <w:r>
        <w:lastRenderedPageBreak/>
        <w:tab/>
        <w:t xml:space="preserve">dudas o no se ha abordado antes. Es decir, que cuando la revisión de </w:t>
      </w:r>
      <w:r>
        <w:tab/>
        <w:t xml:space="preserve">la literatura reveló que tan solo hay guías no investigadas e ideas </w:t>
      </w:r>
      <w:r>
        <w:tab/>
        <w:t xml:space="preserve">vagamente relacionadas con el problema de estudio, o bien, si </w:t>
      </w:r>
      <w:r>
        <w:tab/>
        <w:t>deseamos indagar sobre temas y áreas de nuevas perspectivas.(p. 79).</w:t>
      </w:r>
    </w:p>
    <w:p w14:paraId="0687CBA9" w14:textId="77777777" w:rsidR="00BF6A25" w:rsidRPr="004A378A" w:rsidRDefault="00BF6A25" w:rsidP="00926EDB">
      <w:pPr>
        <w:spacing w:line="360" w:lineRule="auto"/>
      </w:pPr>
    </w:p>
    <w:p w14:paraId="229CD5FB" w14:textId="77777777" w:rsidR="00A74D93" w:rsidRDefault="00A74D93" w:rsidP="00A74D93">
      <w:pPr>
        <w:pStyle w:val="Ttulo2"/>
      </w:pPr>
      <w:r>
        <w:t>3.2.3 Correlacional</w:t>
      </w:r>
    </w:p>
    <w:p w14:paraId="75C9D1E0" w14:textId="77777777" w:rsidR="00A74D93" w:rsidRDefault="00A74D93" w:rsidP="00A810CA">
      <w:r>
        <w:tab/>
        <w:t>Sampieri (2010) define el estudio correlacional de la siguiente forma:</w:t>
      </w:r>
    </w:p>
    <w:p w14:paraId="5A857A74"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4DB7AC8D"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1A637318" w14:textId="77777777" w:rsidR="00A810CA" w:rsidRPr="00A74D93" w:rsidRDefault="00A810CA" w:rsidP="00A810CA">
      <w:pPr>
        <w:spacing w:line="360" w:lineRule="auto"/>
      </w:pPr>
    </w:p>
    <w:p w14:paraId="74431956" w14:textId="77777777" w:rsidR="00A810CA" w:rsidRDefault="00A810CA" w:rsidP="00A810CA">
      <w:pPr>
        <w:pStyle w:val="Ttulo2"/>
      </w:pPr>
      <w:r>
        <w:t>3.2.4 Explicativo</w:t>
      </w:r>
    </w:p>
    <w:p w14:paraId="4D2FEC3B" w14:textId="77777777" w:rsidR="00A810CA" w:rsidRDefault="00A810CA" w:rsidP="00A810CA">
      <w:r>
        <w:t>Sampieri (2010) argumenta que :</w:t>
      </w:r>
    </w:p>
    <w:p w14:paraId="4286742B"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3B235C34" w14:textId="77777777" w:rsidR="00A810CA" w:rsidRPr="00A810CA" w:rsidRDefault="00A810CA" w:rsidP="00A810CA">
      <w:pPr>
        <w:spacing w:line="360" w:lineRule="auto"/>
      </w:pPr>
    </w:p>
    <w:p w14:paraId="569514C6" w14:textId="77777777" w:rsidR="00926EDB" w:rsidRDefault="00A810CA" w:rsidP="00926EDB">
      <w:pPr>
        <w:spacing w:line="360" w:lineRule="auto"/>
      </w:pPr>
      <w:r>
        <w:t>A manera de síntesis de los métodos de investigación descritos anteriormente, la imagen siguiente los identifica en forma esquematizada y concisa.</w:t>
      </w:r>
    </w:p>
    <w:p w14:paraId="304AE0A0" w14:textId="77777777" w:rsidR="00A810CA" w:rsidRDefault="00A810CA" w:rsidP="00926EDB">
      <w:pPr>
        <w:spacing w:line="360" w:lineRule="auto"/>
      </w:pPr>
    </w:p>
    <w:p w14:paraId="439814CB" w14:textId="77777777" w:rsidR="003D2837" w:rsidRDefault="003D2837" w:rsidP="00926EDB">
      <w:pPr>
        <w:spacing w:line="360" w:lineRule="auto"/>
      </w:pPr>
    </w:p>
    <w:p w14:paraId="3C629234" w14:textId="77777777" w:rsidR="003D2837" w:rsidRPr="003D2837" w:rsidRDefault="003D2837" w:rsidP="003D2837">
      <w:pPr>
        <w:pStyle w:val="Ttulo3"/>
        <w:jc w:val="center"/>
        <w:rPr>
          <w:b/>
        </w:rPr>
      </w:pPr>
      <w:r w:rsidRPr="003D2837">
        <w:rPr>
          <w:b/>
        </w:rPr>
        <w:lastRenderedPageBreak/>
        <w:t xml:space="preserve">Figura </w:t>
      </w:r>
      <w:r w:rsidR="00C50AB2" w:rsidRPr="003D2837">
        <w:rPr>
          <w:b/>
        </w:rPr>
        <w:fldChar w:fldCharType="begin"/>
      </w:r>
      <w:r w:rsidRPr="003D2837">
        <w:rPr>
          <w:b/>
        </w:rPr>
        <w:instrText xml:space="preserve"> SEQ Figura \* ARABIC </w:instrText>
      </w:r>
      <w:r w:rsidR="00C50AB2" w:rsidRPr="003D2837">
        <w:rPr>
          <w:b/>
        </w:rPr>
        <w:fldChar w:fldCharType="separate"/>
      </w:r>
      <w:r w:rsidR="002A4FF3">
        <w:rPr>
          <w:b/>
          <w:noProof/>
        </w:rPr>
        <w:t>20</w:t>
      </w:r>
      <w:r w:rsidR="00C50AB2" w:rsidRPr="003D2837">
        <w:rPr>
          <w:b/>
        </w:rPr>
        <w:fldChar w:fldCharType="end"/>
      </w:r>
      <w:r w:rsidRPr="003D2837">
        <w:rPr>
          <w:b/>
        </w:rPr>
        <w:t xml:space="preserve"> Alcances de la investigación</w:t>
      </w:r>
    </w:p>
    <w:p w14:paraId="2C8FA24B" w14:textId="77777777" w:rsidR="00A810CA" w:rsidRDefault="003D2837" w:rsidP="00A810CA">
      <w:pPr>
        <w:pStyle w:val="Ttulo2"/>
      </w:pPr>
      <w:r>
        <w:rPr>
          <w:noProof/>
          <w:lang w:val="es-ES" w:eastAsia="es-ES"/>
        </w:rPr>
        <w:drawing>
          <wp:inline distT="0" distB="0" distL="0" distR="0" wp14:anchorId="1D809F6D" wp14:editId="6A70DECE">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1D51E313" w14:textId="77777777" w:rsidR="003D2837" w:rsidRPr="003D2837" w:rsidRDefault="003D2837" w:rsidP="003D2837">
      <w:pPr>
        <w:pStyle w:val="Ttulo3"/>
      </w:pPr>
      <w:r>
        <w:t>Fuente :</w:t>
      </w:r>
      <w:r w:rsidRPr="003D2837">
        <w:t xml:space="preserve"> </w:t>
      </w:r>
      <w:r>
        <w:t>Metodología de la investigación, Roberto Hernández Sampieri</w:t>
      </w:r>
    </w:p>
    <w:p w14:paraId="698122D9" w14:textId="77777777" w:rsidR="00A810CA" w:rsidRDefault="00A810CA" w:rsidP="00A810CA">
      <w:pPr>
        <w:pStyle w:val="Ttulo2"/>
      </w:pPr>
      <w:r>
        <w:t>3.2.5 Tipo de Investigación Seleccionada</w:t>
      </w:r>
    </w:p>
    <w:p w14:paraId="1A22BB99"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41838B1D" w14:textId="77777777"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6E7CA9A7" w14:textId="77777777" w:rsidR="00926EDB" w:rsidRDefault="00DA5919" w:rsidP="00D303B8">
      <w:r>
        <w:tab/>
        <w:t>Incluso el proyecto de la empresa Microsoft denominado Roslyn</w:t>
      </w:r>
      <w:r w:rsidR="00D303B8">
        <w:rPr>
          <w:rStyle w:val="Refdenotaalpie"/>
        </w:rPr>
        <w:footnoteReference w:id="8"/>
      </w:r>
      <w:r>
        <w:t xml:space="preserve"> , el cual a su vez es el cimiento para el prototipo funcional propuesto, hace </w:t>
      </w:r>
      <w:r>
        <w:lastRenderedPageBreak/>
        <w:t xml:space="preserve">referencia a las distintas áreas de innovación y a su relevancia en la computación moderna al indicar que </w:t>
      </w:r>
      <w:r w:rsidR="00D303B8">
        <w:t>:</w:t>
      </w:r>
    </w:p>
    <w:p w14:paraId="3F856EDE" w14:textId="77777777" w:rsidR="00D303B8" w:rsidRDefault="00D303B8" w:rsidP="00926EDB">
      <w:pPr>
        <w:spacing w:line="360" w:lineRule="auto"/>
      </w:pPr>
      <w:r>
        <w:tab/>
        <w:t xml:space="preserve">La plataforma de compilación de .NET (“Roslyn”) expone un conjunto </w:t>
      </w:r>
      <w:r>
        <w:tab/>
        <w:t xml:space="preserve">de interfaces de aplicación programables (APIs)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7CFB1695" w14:textId="77777777" w:rsidR="00926EDB" w:rsidRDefault="00926EDB" w:rsidP="00926EDB">
      <w:pPr>
        <w:spacing w:line="360" w:lineRule="auto"/>
      </w:pPr>
    </w:p>
    <w:p w14:paraId="479E4D76" w14:textId="77777777" w:rsidR="007B68DC" w:rsidRDefault="007B68DC" w:rsidP="007B68DC">
      <w:pPr>
        <w:pStyle w:val="Ttulo1"/>
      </w:pPr>
      <w:r>
        <w:t>3.3 Fuentes de Información</w:t>
      </w:r>
    </w:p>
    <w:p w14:paraId="1F0E811C" w14:textId="77777777"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14:paraId="0A7BCF77"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4AD2B5DD" w14:textId="77777777" w:rsidR="00926EDB" w:rsidRDefault="00926EDB" w:rsidP="00926EDB">
      <w:pPr>
        <w:spacing w:line="360" w:lineRule="auto"/>
      </w:pPr>
    </w:p>
    <w:p w14:paraId="1097AA84" w14:textId="77777777" w:rsidR="00766B82" w:rsidRDefault="00766B82" w:rsidP="00766B82">
      <w:pPr>
        <w:pStyle w:val="Ttulo2"/>
      </w:pPr>
      <w:r>
        <w:lastRenderedPageBreak/>
        <w:t>3.3.1 Fuentes Primarias</w:t>
      </w:r>
    </w:p>
    <w:p w14:paraId="25754B84" w14:textId="77777777" w:rsidR="00B11B4A" w:rsidRPr="00B11B4A" w:rsidRDefault="00766B82" w:rsidP="00B11B4A">
      <w:r>
        <w:tab/>
      </w:r>
      <w:r w:rsidR="00B11B4A">
        <w:t>Las fuentes de información primarias, según la biblioteca de la Universidad de Alcalá (2014) “Contienen nueva y original, resultado de un trabajo intelectual”. Dicha institución también comenta que son documentos 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14:paraId="1FDEDE52" w14:textId="77777777" w:rsidR="00B11B4A" w:rsidRDefault="00B11B4A" w:rsidP="00B11B4A">
      <w:pPr>
        <w:pStyle w:val="Ttulo2"/>
      </w:pPr>
      <w:r>
        <w:t>3.3.2 Fuentes Secundaria</w:t>
      </w:r>
    </w:p>
    <w:p w14:paraId="4403C1B0" w14:textId="7777777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5F2A44DE" w14:textId="77777777" w:rsidR="006D4376" w:rsidRDefault="006D4376" w:rsidP="006D4376">
      <w:pPr>
        <w:pStyle w:val="Ttulo2"/>
      </w:pPr>
      <w:r>
        <w:t>3.3.3 Fuentes Terciaria</w:t>
      </w:r>
    </w:p>
    <w:p w14:paraId="73A0E0DF" w14:textId="77777777" w:rsidR="002E6E78" w:rsidRPr="002E6E78" w:rsidRDefault="002E6E78" w:rsidP="003601E4">
      <w:r>
        <w:tab/>
        <w:t>La Universidad Nacional Abierta y a Distancia de Colombia (2014) indica que las fuentes de información terciaria corresponde a “</w:t>
      </w:r>
      <w:r w:rsidRPr="002E6E78">
        <w:t xml:space="preserve">Información de tercera mano, pero resumida y organizada.  La mayoría de los libros </w:t>
      </w:r>
      <w:r w:rsidRPr="002E6E78">
        <w:lastRenderedPageBreak/>
        <w:t>publicados hoy en día son de fuentes "terciarias" porque usan las fuentes primarias y secundarias en su redacción para un público general</w:t>
      </w:r>
      <w:r w:rsidRPr="004E5EDB">
        <w:rPr>
          <w:lang w:val="es-CR"/>
        </w:rPr>
        <w:t>.</w:t>
      </w:r>
      <w:r>
        <w:t>”</w:t>
      </w:r>
    </w:p>
    <w:p w14:paraId="7DDFBE3F" w14:textId="77777777" w:rsidR="006D4376" w:rsidRDefault="006D4376" w:rsidP="006D4376">
      <w:pPr>
        <w:pStyle w:val="Ttulo2"/>
      </w:pPr>
      <w:r>
        <w:t>3.3.4 Fuente de Información Seleccionada</w:t>
      </w:r>
    </w:p>
    <w:p w14:paraId="0B92852E" w14:textId="77777777" w:rsidR="00B11B4A" w:rsidRDefault="00452F7D" w:rsidP="00B11B4A">
      <w:r>
        <w:tab/>
        <w:t>En la investigación desarrollada median dos tipos de fuentes de información:</w:t>
      </w:r>
    </w:p>
    <w:p w14:paraId="0F0BE6CB" w14:textId="77777777" w:rsidR="00452F7D" w:rsidRDefault="00452F7D" w:rsidP="00B11B4A">
      <w:r>
        <w:tab/>
        <w:t>Fuentes primarias: Se utilizan diversos libros en temas estrictamente relacionados con el área de investigación, páginas Web de Microsoft, blogs de expertos en seguridad y material de la empresa Security Innovation.</w:t>
      </w:r>
    </w:p>
    <w:p w14:paraId="56A1AC3F" w14:textId="77777777" w:rsidR="00555363" w:rsidRDefault="00452F7D" w:rsidP="00B11B4A">
      <w:r>
        <w:tab/>
      </w:r>
      <w:commentRangeStart w:id="183"/>
      <w:r>
        <w:t>Fuentes secundarias: La empresa Security Innovation, enfocada en el mercado de la seguridad de las aplicaciones provee un catálogo único y enfoques específicos (tal es el caso de cursos virtuales) para sustentar la investigación desarrollada.</w:t>
      </w:r>
      <w:commentRangeEnd w:id="183"/>
      <w:r w:rsidR="00C42633">
        <w:rPr>
          <w:rStyle w:val="Refdecomentario"/>
        </w:rPr>
        <w:commentReference w:id="183"/>
      </w:r>
    </w:p>
    <w:p w14:paraId="1359D710" w14:textId="77777777" w:rsidR="00636C87" w:rsidRDefault="00636C87" w:rsidP="00636C87">
      <w:pPr>
        <w:pStyle w:val="Ttulo1"/>
      </w:pPr>
      <w:r>
        <w:t>3.4 Descripción de Variables</w:t>
      </w:r>
    </w:p>
    <w:p w14:paraId="789C430C" w14:textId="77777777" w:rsidR="00FD2177" w:rsidRDefault="00FD2177" w:rsidP="00E471D8">
      <w:r>
        <w:tab/>
        <w:t>Los autores Spiegel &amp; Stephens (2012) brindan la siguiente definición de lo que es una variable :</w:t>
      </w:r>
    </w:p>
    <w:p w14:paraId="1DC51314" w14:textId="77777777" w:rsidR="00E471D8" w:rsidRDefault="00E471D8" w:rsidP="00E471D8">
      <w:pPr>
        <w:spacing w:line="360" w:lineRule="auto"/>
      </w:pPr>
      <w:r>
        <w:tab/>
        <w:t>Una variable es un sí</w:t>
      </w:r>
      <w:r w:rsidR="00FD2177">
        <w:t>mbolo</w:t>
      </w:r>
      <w:r>
        <w:t xml:space="preserve">, como X,Y,Z,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2C79B983"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discreta(p. 1).</w:t>
      </w:r>
    </w:p>
    <w:p w14:paraId="54CEA8DC" w14:textId="77777777" w:rsidR="00636C87" w:rsidRDefault="00636C87" w:rsidP="00636C87">
      <w:pPr>
        <w:pStyle w:val="Ttulo2"/>
      </w:pPr>
      <w:r>
        <w:lastRenderedPageBreak/>
        <w:t>3.4.1 Definición Conceptual</w:t>
      </w:r>
    </w:p>
    <w:p w14:paraId="1730EAB3" w14:textId="77777777" w:rsidR="00C502CA" w:rsidRDefault="00E471D8" w:rsidP="00C502CA">
      <w:r>
        <w:tab/>
      </w:r>
      <w:r w:rsidR="00C502CA">
        <w:t>Sampieri (2010) refiriéndose a la definición conceptual o constitutiva afirma que :</w:t>
      </w:r>
    </w:p>
    <w:p w14:paraId="4AA88249" w14:textId="77777777"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 xml:space="preserve">poder como : “influir más en los demás que éstos influyen en uno”. Se </w:t>
      </w:r>
      <w:r>
        <w:tab/>
        <w:t>trata de definiciones de diccionario o de libros especializados.</w:t>
      </w:r>
      <w:r w:rsidR="00A01F42">
        <w:t xml:space="preserve"> (p. 110).</w:t>
      </w:r>
    </w:p>
    <w:p w14:paraId="3D9AF945" w14:textId="77777777" w:rsidR="00636C87" w:rsidRDefault="00636C87" w:rsidP="00636C87">
      <w:pPr>
        <w:pStyle w:val="Ttulo2"/>
      </w:pPr>
      <w:r>
        <w:t>3.4.2 Definición Operacional</w:t>
      </w:r>
    </w:p>
    <w:p w14:paraId="7D59A23B" w14:textId="77777777" w:rsidR="00A01F42" w:rsidRDefault="00A01F42" w:rsidP="001E4F20">
      <w:r>
        <w:tab/>
        <w:t>Reynolds (1986) se refiere a una definición operacional al establecer que:</w:t>
      </w:r>
    </w:p>
    <w:p w14:paraId="72B1AD4A"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2551D377" w14:textId="77777777" w:rsidR="00A01F42" w:rsidRDefault="00A01F42" w:rsidP="001E4F20">
      <w:r>
        <w:tab/>
      </w:r>
    </w:p>
    <w:p w14:paraId="4F2A3F24" w14:textId="77777777" w:rsidR="001E4F20" w:rsidRPr="00A01F42" w:rsidRDefault="001E4F20" w:rsidP="001E4F20">
      <w:r>
        <w:t>Tomando en consideración la anterior definición, Sampieri (2010) indica que “especifica que actividades u operaciones deben realizarse para medir una variable.”</w:t>
      </w:r>
    </w:p>
    <w:p w14:paraId="22C529C9" w14:textId="77777777" w:rsidR="00636C87" w:rsidRDefault="00636C87" w:rsidP="00636C87">
      <w:pPr>
        <w:pStyle w:val="Ttulo2"/>
      </w:pPr>
      <w:r>
        <w:t>3.4.3 Definición Instrumental</w:t>
      </w:r>
    </w:p>
    <w:p w14:paraId="00E0D878" w14:textId="56290DB2" w:rsidR="00555363" w:rsidRDefault="00A01F42" w:rsidP="00B11B4A">
      <w:r>
        <w:tab/>
      </w:r>
      <w:r w:rsidR="00BD4C60">
        <w:t>El doctor Cáceres (2010)  en relación a la definición instrumental señala que:</w:t>
      </w:r>
    </w:p>
    <w:p w14:paraId="4CDD1BE8" w14:textId="77777777"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14:paraId="5984627B"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46C2EDC3" w14:textId="77777777" w:rsidR="005329A6" w:rsidRDefault="005329A6" w:rsidP="00BD4ECB">
      <w:pPr>
        <w:spacing w:line="360" w:lineRule="auto"/>
      </w:pPr>
    </w:p>
    <w:p w14:paraId="3F282CF4" w14:textId="77777777"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035161B0" w14:textId="77777777" w:rsidR="005329A6" w:rsidRDefault="005329A6" w:rsidP="00BD4ECB">
      <w:pPr>
        <w:spacing w:line="360" w:lineRule="auto"/>
      </w:pPr>
    </w:p>
    <w:p w14:paraId="641D56A1" w14:textId="77777777" w:rsidR="00B11B4A" w:rsidRDefault="00B11B4A" w:rsidP="00B11B4A">
      <w:pPr>
        <w:pStyle w:val="Ttulo1"/>
      </w:pPr>
      <w:r>
        <w:lastRenderedPageBreak/>
        <w:t>3.4 Cuadro de Variables</w:t>
      </w:r>
    </w:p>
    <w:p w14:paraId="54915972" w14:textId="77777777" w:rsidR="003C19A5" w:rsidRPr="003E34CE" w:rsidRDefault="003C19A5" w:rsidP="003E34CE">
      <w:pPr>
        <w:pStyle w:val="Ttulo4"/>
        <w:jc w:val="center"/>
      </w:pPr>
      <w:r w:rsidRPr="003E34CE">
        <w:t xml:space="preserve">Tabla </w:t>
      </w:r>
      <w:r w:rsidR="00C50AB2" w:rsidRPr="003E34CE">
        <w:fldChar w:fldCharType="begin"/>
      </w:r>
      <w:r w:rsidRPr="003E34CE">
        <w:instrText xml:space="preserve"> SEQ Tabla \* ARABIC </w:instrText>
      </w:r>
      <w:r w:rsidR="00C50AB2" w:rsidRPr="003E34CE">
        <w:fldChar w:fldCharType="separate"/>
      </w:r>
      <w:r w:rsidR="00105ECC" w:rsidRPr="003E34CE">
        <w:rPr>
          <w:noProof/>
        </w:rPr>
        <w:t>1</w:t>
      </w:r>
      <w:r w:rsidR="00C50AB2"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14:paraId="73DFC8FE" w14:textId="77777777" w:rsidTr="00E940E7">
        <w:tc>
          <w:tcPr>
            <w:tcW w:w="1990" w:type="dxa"/>
            <w:shd w:val="clear" w:color="auto" w:fill="A6A6A6" w:themeFill="background1" w:themeFillShade="A6"/>
            <w:vAlign w:val="center"/>
          </w:tcPr>
          <w:p w14:paraId="67215E07" w14:textId="77777777" w:rsidR="00E940E7" w:rsidRPr="002C4268" w:rsidRDefault="00E940E7" w:rsidP="003C19A5">
            <w:pPr>
              <w:pStyle w:val="CodigoEtica"/>
              <w:jc w:val="center"/>
              <w:rPr>
                <w:b/>
                <w:sz w:val="22"/>
                <w:szCs w:val="22"/>
              </w:rPr>
            </w:pPr>
            <w:r>
              <w:rPr>
                <w:b/>
                <w:sz w:val="22"/>
                <w:szCs w:val="22"/>
              </w:rPr>
              <w:t>Objetivo Espec</w:t>
            </w:r>
            <w:r w:rsidRPr="002C4268">
              <w:rPr>
                <w:b/>
                <w:sz w:val="20"/>
                <w:szCs w:val="20"/>
              </w:rPr>
              <w:t>ífico</w:t>
            </w:r>
          </w:p>
        </w:tc>
        <w:tc>
          <w:tcPr>
            <w:tcW w:w="1745" w:type="dxa"/>
            <w:shd w:val="clear" w:color="auto" w:fill="A6A6A6" w:themeFill="background1" w:themeFillShade="A6"/>
            <w:vAlign w:val="center"/>
          </w:tcPr>
          <w:p w14:paraId="062116CD" w14:textId="77777777" w:rsidR="00E940E7" w:rsidRPr="002C4268" w:rsidRDefault="00E940E7" w:rsidP="003C19A5">
            <w:pPr>
              <w:spacing w:line="240" w:lineRule="auto"/>
              <w:jc w:val="center"/>
              <w:rPr>
                <w:b/>
                <w:sz w:val="22"/>
                <w:szCs w:val="22"/>
              </w:rPr>
            </w:pPr>
            <w:r w:rsidRPr="002C4268">
              <w:rPr>
                <w:b/>
                <w:sz w:val="22"/>
                <w:szCs w:val="22"/>
              </w:rPr>
              <w:t>Variable</w:t>
            </w:r>
          </w:p>
        </w:tc>
        <w:tc>
          <w:tcPr>
            <w:tcW w:w="1757" w:type="dxa"/>
            <w:shd w:val="clear" w:color="auto" w:fill="A6A6A6" w:themeFill="background1" w:themeFillShade="A6"/>
            <w:vAlign w:val="center"/>
          </w:tcPr>
          <w:p w14:paraId="3E746B4C" w14:textId="77777777" w:rsidR="00E940E7" w:rsidRPr="002C4268" w:rsidRDefault="00E940E7" w:rsidP="003C19A5">
            <w:pPr>
              <w:spacing w:line="240" w:lineRule="auto"/>
              <w:jc w:val="center"/>
              <w:rPr>
                <w:b/>
                <w:sz w:val="22"/>
                <w:szCs w:val="22"/>
              </w:rPr>
            </w:pPr>
            <w:r w:rsidRPr="002C4268">
              <w:rPr>
                <w:b/>
                <w:sz w:val="22"/>
                <w:szCs w:val="22"/>
              </w:rPr>
              <w:t>Variable Conceptual</w:t>
            </w:r>
          </w:p>
        </w:tc>
        <w:tc>
          <w:tcPr>
            <w:tcW w:w="1488" w:type="dxa"/>
            <w:shd w:val="clear" w:color="auto" w:fill="A6A6A6" w:themeFill="background1" w:themeFillShade="A6"/>
            <w:vAlign w:val="center"/>
          </w:tcPr>
          <w:p w14:paraId="13451EA0" w14:textId="77777777" w:rsidR="00E940E7" w:rsidRPr="002C4268" w:rsidRDefault="00E940E7" w:rsidP="003C19A5">
            <w:pPr>
              <w:spacing w:line="240" w:lineRule="auto"/>
              <w:jc w:val="center"/>
              <w:rPr>
                <w:b/>
                <w:sz w:val="22"/>
                <w:szCs w:val="22"/>
              </w:rPr>
            </w:pPr>
            <w:r w:rsidRPr="002C4268">
              <w:rPr>
                <w:b/>
                <w:sz w:val="22"/>
                <w:szCs w:val="22"/>
              </w:rPr>
              <w:t>Variable Operacional</w:t>
            </w:r>
          </w:p>
        </w:tc>
        <w:tc>
          <w:tcPr>
            <w:tcW w:w="1627" w:type="dxa"/>
            <w:shd w:val="clear" w:color="auto" w:fill="A6A6A6" w:themeFill="background1" w:themeFillShade="A6"/>
            <w:vAlign w:val="center"/>
          </w:tcPr>
          <w:p w14:paraId="5DB495B2" w14:textId="77777777" w:rsidR="00E940E7" w:rsidRPr="002C4268" w:rsidRDefault="00E940E7" w:rsidP="003C19A5">
            <w:pPr>
              <w:spacing w:line="240" w:lineRule="auto"/>
              <w:jc w:val="center"/>
              <w:rPr>
                <w:b/>
                <w:sz w:val="22"/>
                <w:szCs w:val="22"/>
              </w:rPr>
            </w:pPr>
            <w:r w:rsidRPr="002C4268">
              <w:rPr>
                <w:b/>
                <w:sz w:val="22"/>
                <w:szCs w:val="22"/>
              </w:rPr>
              <w:t>Variable Instrumental</w:t>
            </w:r>
          </w:p>
        </w:tc>
      </w:tr>
      <w:tr w:rsidR="00E940E7" w14:paraId="2C2C22BB" w14:textId="77777777" w:rsidTr="00E940E7">
        <w:tc>
          <w:tcPr>
            <w:tcW w:w="1990" w:type="dxa"/>
          </w:tcPr>
          <w:p w14:paraId="6B2EB7B9" w14:textId="77777777" w:rsidR="00E940E7" w:rsidRPr="00781850" w:rsidRDefault="00E940E7" w:rsidP="003C19A5">
            <w:pPr>
              <w:pStyle w:val="CodigoEtica"/>
              <w:jc w:val="both"/>
              <w:rPr>
                <w:sz w:val="22"/>
                <w:szCs w:val="22"/>
              </w:rPr>
            </w:pPr>
            <w:r w:rsidRPr="00781850">
              <w:rPr>
                <w:sz w:val="22"/>
                <w:szCs w:val="22"/>
              </w:rPr>
              <w:t>Realizar</w:t>
            </w:r>
            <w:r>
              <w:rPr>
                <w:sz w:val="22"/>
                <w:szCs w:val="22"/>
              </w:rPr>
              <w:t xml:space="preserve"> </w:t>
            </w:r>
            <w:r w:rsidRPr="00781850">
              <w:rPr>
                <w:sz w:val="22"/>
                <w:szCs w:val="22"/>
              </w:rPr>
              <w:t>el levantamiento de requerimientos de cada una de las vulnerabilidades a identificar mediante el uso de estándares en la industria.</w:t>
            </w:r>
          </w:p>
          <w:p w14:paraId="7A4B335B" w14:textId="77777777" w:rsidR="00E940E7" w:rsidRPr="00781850" w:rsidRDefault="00E940E7" w:rsidP="003C19A5">
            <w:pPr>
              <w:jc w:val="left"/>
              <w:rPr>
                <w:sz w:val="22"/>
                <w:szCs w:val="22"/>
              </w:rPr>
            </w:pPr>
          </w:p>
        </w:tc>
        <w:tc>
          <w:tcPr>
            <w:tcW w:w="1745" w:type="dxa"/>
          </w:tcPr>
          <w:p w14:paraId="31FE33B4" w14:textId="77777777" w:rsidR="00E940E7" w:rsidRPr="00781850" w:rsidRDefault="00E940E7" w:rsidP="003C19A5">
            <w:pPr>
              <w:spacing w:line="240" w:lineRule="auto"/>
              <w:jc w:val="left"/>
              <w:rPr>
                <w:sz w:val="22"/>
                <w:szCs w:val="22"/>
              </w:rPr>
            </w:pPr>
            <w:r w:rsidRPr="00781850">
              <w:rPr>
                <w:sz w:val="22"/>
                <w:szCs w:val="22"/>
              </w:rPr>
              <w:t>Documentación y requerimientos para el desarrollo del sistema</w:t>
            </w:r>
          </w:p>
        </w:tc>
        <w:tc>
          <w:tcPr>
            <w:tcW w:w="1757" w:type="dxa"/>
          </w:tcPr>
          <w:p w14:paraId="00124DCC" w14:textId="77777777" w:rsidR="00E940E7" w:rsidRPr="00781850" w:rsidRDefault="00E940E7" w:rsidP="003C19A5">
            <w:pPr>
              <w:spacing w:line="240" w:lineRule="auto"/>
              <w:rPr>
                <w:sz w:val="22"/>
                <w:szCs w:val="22"/>
              </w:rPr>
            </w:pPr>
            <w:r w:rsidRPr="00781850">
              <w:rPr>
                <w:sz w:val="22"/>
                <w:szCs w:val="22"/>
              </w:rPr>
              <w:t>Recopilación de información necesaria para una correcta implementación del sistema.</w:t>
            </w:r>
          </w:p>
        </w:tc>
        <w:tc>
          <w:tcPr>
            <w:tcW w:w="1488" w:type="dxa"/>
          </w:tcPr>
          <w:p w14:paraId="593F3093" w14:textId="77777777" w:rsidR="00E940E7" w:rsidRPr="00781850" w:rsidRDefault="00211C0E" w:rsidP="003C19A5">
            <w:pPr>
              <w:spacing w:line="240" w:lineRule="auto"/>
              <w:rPr>
                <w:sz w:val="22"/>
                <w:szCs w:val="22"/>
              </w:rPr>
            </w:pPr>
            <w:r>
              <w:rPr>
                <w:sz w:val="22"/>
                <w:szCs w:val="22"/>
              </w:rPr>
              <w:t>Recopilación de datos y de requerimientos funcionales con los usuarios definidos por el administrador del proyecto e identificar el modo operacional del prototipo.</w:t>
            </w:r>
          </w:p>
        </w:tc>
        <w:tc>
          <w:tcPr>
            <w:tcW w:w="1627" w:type="dxa"/>
          </w:tcPr>
          <w:p w14:paraId="68374A59" w14:textId="77777777" w:rsidR="00E940E7" w:rsidRPr="00781850" w:rsidRDefault="00E940E7" w:rsidP="003C19A5">
            <w:pPr>
              <w:spacing w:line="240" w:lineRule="auto"/>
              <w:rPr>
                <w:sz w:val="22"/>
                <w:szCs w:val="22"/>
              </w:rPr>
            </w:pPr>
            <w:r w:rsidRPr="00781850">
              <w:rPr>
                <w:sz w:val="22"/>
                <w:szCs w:val="22"/>
              </w:rPr>
              <w:t>Cuestionarios y entrevistas</w:t>
            </w:r>
          </w:p>
        </w:tc>
      </w:tr>
      <w:tr w:rsidR="00E940E7" w14:paraId="0CAA70AE" w14:textId="77777777" w:rsidTr="00E940E7">
        <w:tc>
          <w:tcPr>
            <w:tcW w:w="1990" w:type="dxa"/>
          </w:tcPr>
          <w:p w14:paraId="343D3714" w14:textId="77777777" w:rsidR="00E940E7" w:rsidRPr="00781850" w:rsidRDefault="00E940E7" w:rsidP="003C19A5">
            <w:pPr>
              <w:pStyle w:val="CodigoEtica"/>
              <w:jc w:val="both"/>
              <w:rPr>
                <w:sz w:val="22"/>
                <w:szCs w:val="22"/>
              </w:rPr>
            </w:pPr>
            <w:r w:rsidRPr="00427918">
              <w:rPr>
                <w:sz w:val="22"/>
                <w:szCs w:val="22"/>
                <w:lang w:val="es-ES"/>
              </w:rPr>
              <w:t>Elaborar el diseño del software que contempla el flujo de trabajo, la identificación de vulnerabilidades y la retroalimentación al usuario final</w:t>
            </w:r>
          </w:p>
        </w:tc>
        <w:tc>
          <w:tcPr>
            <w:tcW w:w="1745" w:type="dxa"/>
          </w:tcPr>
          <w:p w14:paraId="2B76B742"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Diseño de un prototipo funcional</w:t>
            </w:r>
          </w:p>
        </w:tc>
        <w:tc>
          <w:tcPr>
            <w:tcW w:w="1757" w:type="dxa"/>
          </w:tcPr>
          <w:p w14:paraId="04613346"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 xml:space="preserve">Definición de los componentes de la extensión y su arquitectura, diagramas de clase, objetos, casos de uso </w:t>
            </w:r>
            <w:r w:rsidR="00D9638C">
              <w:rPr>
                <w:rFonts w:eastAsiaTheme="majorEastAsia" w:cstheme="majorBidi"/>
                <w:bCs/>
                <w:color w:val="000000" w:themeColor="text1"/>
                <w:sz w:val="22"/>
                <w:szCs w:val="22"/>
                <w:lang w:eastAsia="es-CR"/>
              </w:rPr>
              <w:t>.</w:t>
            </w:r>
          </w:p>
        </w:tc>
        <w:tc>
          <w:tcPr>
            <w:tcW w:w="1488" w:type="dxa"/>
          </w:tcPr>
          <w:p w14:paraId="1FF8C52C" w14:textId="77777777" w:rsidR="00E940E7" w:rsidRPr="00781850" w:rsidRDefault="00D9638C" w:rsidP="00D9638C">
            <w:pPr>
              <w:pStyle w:val="CodigoEtica"/>
              <w:jc w:val="both"/>
              <w:rPr>
                <w:bCs w:val="0"/>
                <w:sz w:val="22"/>
                <w:szCs w:val="22"/>
              </w:rPr>
            </w:pPr>
            <w:r w:rsidRPr="00D9638C">
              <w:rPr>
                <w:sz w:val="22"/>
                <w:szCs w:val="22"/>
                <w:lang w:val="es-ES"/>
              </w:rPr>
              <w:t>Basado en los requerimientos se procede a la elaboración de diagramas de arquitectura, component</w:t>
            </w:r>
            <w:r>
              <w:rPr>
                <w:sz w:val="22"/>
                <w:szCs w:val="22"/>
                <w:lang w:val="es-ES"/>
              </w:rPr>
              <w:t>e</w:t>
            </w:r>
            <w:r w:rsidRPr="00D9638C">
              <w:rPr>
                <w:sz w:val="22"/>
                <w:szCs w:val="22"/>
                <w:lang w:val="es-ES"/>
              </w:rPr>
              <w:t>s,</w:t>
            </w:r>
            <w:r>
              <w:rPr>
                <w:sz w:val="22"/>
                <w:szCs w:val="22"/>
                <w:lang w:val="es-ES"/>
              </w:rPr>
              <w:t xml:space="preserve"> </w:t>
            </w:r>
            <w:r w:rsidRPr="00D9638C">
              <w:rPr>
                <w:sz w:val="22"/>
                <w:szCs w:val="22"/>
                <w:lang w:val="es-ES"/>
              </w:rPr>
              <w:t>UML, casos de uso</w:t>
            </w:r>
          </w:p>
        </w:tc>
        <w:tc>
          <w:tcPr>
            <w:tcW w:w="1627" w:type="dxa"/>
          </w:tcPr>
          <w:p w14:paraId="25B0DA10"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Diagramas de casos de uso, de componentes, de clases , diagrama de arquitectura del sistema</w:t>
            </w:r>
            <w:r w:rsidR="00D9638C">
              <w:rPr>
                <w:rFonts w:eastAsiaTheme="majorEastAsia" w:cstheme="majorBidi"/>
                <w:bCs/>
                <w:color w:val="000000" w:themeColor="text1"/>
                <w:sz w:val="22"/>
                <w:szCs w:val="22"/>
                <w:lang w:eastAsia="es-CR"/>
              </w:rPr>
              <w:t>, UML.</w:t>
            </w:r>
          </w:p>
        </w:tc>
      </w:tr>
      <w:tr w:rsidR="00E940E7" w14:paraId="6E8D3030" w14:textId="77777777" w:rsidTr="00E940E7">
        <w:tc>
          <w:tcPr>
            <w:tcW w:w="1990" w:type="dxa"/>
          </w:tcPr>
          <w:p w14:paraId="01B18706" w14:textId="77777777" w:rsidR="00E940E7" w:rsidRPr="00427918" w:rsidRDefault="00E940E7" w:rsidP="003C19A5">
            <w:pPr>
              <w:pStyle w:val="CodigoEtica"/>
              <w:rPr>
                <w:sz w:val="22"/>
                <w:szCs w:val="22"/>
                <w:lang w:val="es-ES"/>
              </w:rPr>
            </w:pPr>
            <w:r w:rsidRPr="00427918">
              <w:rPr>
                <w:sz w:val="22"/>
                <w:szCs w:val="22"/>
                <w:lang w:val="es-ES"/>
              </w:rPr>
              <w:t>Desarrollar el prototipo funcional de la extensión de seguridad para el ambiente de desarrollo Visual Studio .NET que permita realizar pruebas estáticas de seguridad de aplicaciones.</w:t>
            </w:r>
          </w:p>
          <w:p w14:paraId="1295B36B" w14:textId="77777777" w:rsidR="00E940E7" w:rsidRPr="00781850" w:rsidRDefault="00E940E7" w:rsidP="003C19A5">
            <w:pPr>
              <w:pStyle w:val="CodigoEtica"/>
              <w:jc w:val="both"/>
              <w:rPr>
                <w:sz w:val="22"/>
                <w:szCs w:val="22"/>
              </w:rPr>
            </w:pPr>
          </w:p>
        </w:tc>
        <w:tc>
          <w:tcPr>
            <w:tcW w:w="1745" w:type="dxa"/>
          </w:tcPr>
          <w:p w14:paraId="1410D93B" w14:textId="77777777" w:rsidR="00E940E7" w:rsidRPr="00781850" w:rsidRDefault="006B5461" w:rsidP="003C19A5">
            <w:pPr>
              <w:pStyle w:val="CodigoEtica"/>
              <w:jc w:val="both"/>
              <w:rPr>
                <w:sz w:val="22"/>
                <w:szCs w:val="22"/>
              </w:rPr>
            </w:pPr>
            <w:r>
              <w:rPr>
                <w:sz w:val="22"/>
                <w:szCs w:val="22"/>
              </w:rPr>
              <w:t>Desarrollo de la extensión de Visual Studio para realizar análisis estático de código.</w:t>
            </w:r>
          </w:p>
        </w:tc>
        <w:tc>
          <w:tcPr>
            <w:tcW w:w="1757" w:type="dxa"/>
          </w:tcPr>
          <w:p w14:paraId="656A703E" w14:textId="77777777" w:rsidR="00E940E7" w:rsidRPr="00781850" w:rsidRDefault="006B5461" w:rsidP="003C19A5">
            <w:pPr>
              <w:pStyle w:val="CodigoEtica"/>
              <w:jc w:val="both"/>
              <w:rPr>
                <w:sz w:val="22"/>
                <w:szCs w:val="22"/>
              </w:rPr>
            </w:pPr>
            <w:r>
              <w:rPr>
                <w:sz w:val="22"/>
                <w:szCs w:val="22"/>
              </w:rPr>
              <w:t>Desarrollo de una extensión para Visual Studio que permita realizar análisis estático de código fuente y poder identificar problemas de seguridad en una etapa temprana.</w:t>
            </w:r>
          </w:p>
        </w:tc>
        <w:tc>
          <w:tcPr>
            <w:tcW w:w="1488" w:type="dxa"/>
          </w:tcPr>
          <w:p w14:paraId="3F60E320" w14:textId="77777777" w:rsidR="00E940E7" w:rsidRPr="00781850" w:rsidRDefault="006B5461" w:rsidP="003C19A5">
            <w:pPr>
              <w:pStyle w:val="CodigoEtica"/>
              <w:jc w:val="both"/>
              <w:rPr>
                <w:sz w:val="22"/>
                <w:szCs w:val="22"/>
              </w:rPr>
            </w:pPr>
            <w:r>
              <w:rPr>
                <w:sz w:val="22"/>
                <w:szCs w:val="22"/>
              </w:rPr>
              <w:t>Programación y desarrollo de cada una de las reglas y patrones de código fuente considerado como vulnerable y brindarle retroalimentación al usuario final.</w:t>
            </w:r>
          </w:p>
        </w:tc>
        <w:tc>
          <w:tcPr>
            <w:tcW w:w="1627" w:type="dxa"/>
          </w:tcPr>
          <w:p w14:paraId="02F60BFC" w14:textId="77777777" w:rsidR="00E940E7" w:rsidRPr="004E5EDB" w:rsidRDefault="006B5461" w:rsidP="003C19A5">
            <w:pPr>
              <w:pStyle w:val="CodigoEtica"/>
              <w:jc w:val="both"/>
              <w:rPr>
                <w:sz w:val="22"/>
                <w:szCs w:val="22"/>
                <w:lang w:val="en-US"/>
              </w:rPr>
            </w:pPr>
            <w:r w:rsidRPr="004E5EDB">
              <w:rPr>
                <w:sz w:val="22"/>
                <w:szCs w:val="22"/>
                <w:lang w:val="en-US"/>
              </w:rPr>
              <w:t>Microsoft.NET Framework</w:t>
            </w:r>
          </w:p>
          <w:p w14:paraId="34366F5B" w14:textId="77777777" w:rsidR="006B5461" w:rsidRPr="004E5EDB" w:rsidRDefault="006B5461" w:rsidP="003C19A5">
            <w:pPr>
              <w:pStyle w:val="CodigoEtica"/>
              <w:jc w:val="both"/>
              <w:rPr>
                <w:sz w:val="22"/>
                <w:szCs w:val="22"/>
                <w:lang w:val="en-US"/>
              </w:rPr>
            </w:pPr>
            <w:r w:rsidRPr="004E5EDB">
              <w:rPr>
                <w:sz w:val="22"/>
                <w:szCs w:val="22"/>
                <w:lang w:val="en-US"/>
              </w:rPr>
              <w:t>Visual Studio .NET</w:t>
            </w:r>
          </w:p>
          <w:p w14:paraId="275AC15E" w14:textId="77777777" w:rsidR="006B5461" w:rsidRDefault="006B5461" w:rsidP="003C19A5">
            <w:pPr>
              <w:pStyle w:val="CodigoEtica"/>
              <w:jc w:val="both"/>
              <w:rPr>
                <w:sz w:val="22"/>
                <w:szCs w:val="22"/>
              </w:rPr>
            </w:pPr>
            <w:r>
              <w:rPr>
                <w:sz w:val="22"/>
                <w:szCs w:val="22"/>
              </w:rPr>
              <w:t>C#</w:t>
            </w:r>
          </w:p>
          <w:p w14:paraId="5FB8EC51" w14:textId="77777777" w:rsidR="006B5461" w:rsidRDefault="006B5461" w:rsidP="003C19A5">
            <w:pPr>
              <w:pStyle w:val="CodigoEtica"/>
              <w:jc w:val="both"/>
              <w:rPr>
                <w:sz w:val="22"/>
                <w:szCs w:val="22"/>
              </w:rPr>
            </w:pPr>
            <w:r>
              <w:rPr>
                <w:sz w:val="22"/>
                <w:szCs w:val="22"/>
              </w:rPr>
              <w:t>Plataforma de compilación Roslyn.</w:t>
            </w:r>
          </w:p>
          <w:p w14:paraId="544ECFF8" w14:textId="77777777" w:rsidR="006B5461" w:rsidRPr="00781850" w:rsidRDefault="006B5461" w:rsidP="003C19A5">
            <w:pPr>
              <w:pStyle w:val="CodigoEtica"/>
              <w:jc w:val="both"/>
              <w:rPr>
                <w:sz w:val="22"/>
                <w:szCs w:val="22"/>
              </w:rPr>
            </w:pPr>
            <w:r>
              <w:rPr>
                <w:sz w:val="22"/>
                <w:szCs w:val="22"/>
              </w:rPr>
              <w:t>Sistema operativo Windows.</w:t>
            </w:r>
          </w:p>
        </w:tc>
      </w:tr>
      <w:tr w:rsidR="00E940E7" w14:paraId="1B38765A" w14:textId="77777777" w:rsidTr="00E940E7">
        <w:tc>
          <w:tcPr>
            <w:tcW w:w="1990" w:type="dxa"/>
          </w:tcPr>
          <w:p w14:paraId="397E8C23" w14:textId="77777777" w:rsidR="00E940E7" w:rsidRPr="00427918" w:rsidRDefault="00E940E7" w:rsidP="003C19A5">
            <w:pPr>
              <w:pStyle w:val="CodigoEtica"/>
              <w:rPr>
                <w:sz w:val="22"/>
                <w:szCs w:val="22"/>
                <w:lang w:val="es-ES"/>
              </w:rPr>
            </w:pPr>
            <w:r w:rsidRPr="00427918">
              <w:rPr>
                <w:sz w:val="22"/>
                <w:szCs w:val="22"/>
                <w:lang w:val="es-ES"/>
              </w:rPr>
              <w:t xml:space="preserve">Implementar las reglas de diagnóstico para detectar </w:t>
            </w:r>
            <w:r w:rsidRPr="00427918">
              <w:rPr>
                <w:sz w:val="22"/>
                <w:szCs w:val="22"/>
                <w:lang w:val="es-ES"/>
              </w:rPr>
              <w:lastRenderedPageBreak/>
              <w:t>vulnerabilidades en el código fuente utilizando estándares en la industria.</w:t>
            </w:r>
          </w:p>
          <w:p w14:paraId="46D2E75E" w14:textId="77777777" w:rsidR="00E940E7" w:rsidRPr="00781850" w:rsidRDefault="00E940E7" w:rsidP="003C19A5">
            <w:pPr>
              <w:pStyle w:val="CodigoEtica"/>
              <w:jc w:val="both"/>
              <w:rPr>
                <w:sz w:val="22"/>
                <w:szCs w:val="22"/>
              </w:rPr>
            </w:pPr>
          </w:p>
        </w:tc>
        <w:tc>
          <w:tcPr>
            <w:tcW w:w="1745" w:type="dxa"/>
          </w:tcPr>
          <w:p w14:paraId="2402D405" w14:textId="77777777" w:rsidR="00E940E7" w:rsidRPr="00781850" w:rsidRDefault="00226C62" w:rsidP="003C19A5">
            <w:pPr>
              <w:pStyle w:val="CodigoEtica"/>
              <w:jc w:val="both"/>
              <w:rPr>
                <w:sz w:val="22"/>
                <w:szCs w:val="22"/>
              </w:rPr>
            </w:pPr>
            <w:r>
              <w:rPr>
                <w:sz w:val="22"/>
                <w:szCs w:val="22"/>
              </w:rPr>
              <w:lastRenderedPageBreak/>
              <w:t xml:space="preserve">Desarrollo de las reglas de diagnóstico en el código </w:t>
            </w:r>
            <w:r>
              <w:rPr>
                <w:sz w:val="22"/>
                <w:szCs w:val="22"/>
              </w:rPr>
              <w:lastRenderedPageBreak/>
              <w:t>fuente.</w:t>
            </w:r>
          </w:p>
        </w:tc>
        <w:tc>
          <w:tcPr>
            <w:tcW w:w="1757" w:type="dxa"/>
          </w:tcPr>
          <w:p w14:paraId="1B8C999D" w14:textId="77777777" w:rsidR="00E940E7" w:rsidRPr="00781850" w:rsidRDefault="00226C62" w:rsidP="003C19A5">
            <w:pPr>
              <w:pStyle w:val="CodigoEtica"/>
              <w:jc w:val="both"/>
              <w:rPr>
                <w:sz w:val="22"/>
                <w:szCs w:val="22"/>
              </w:rPr>
            </w:pPr>
            <w:r>
              <w:rPr>
                <w:sz w:val="22"/>
                <w:szCs w:val="22"/>
              </w:rPr>
              <w:lastRenderedPageBreak/>
              <w:t xml:space="preserve">Identificación de los patrones de código fuente </w:t>
            </w:r>
            <w:r>
              <w:rPr>
                <w:sz w:val="22"/>
                <w:szCs w:val="22"/>
              </w:rPr>
              <w:lastRenderedPageBreak/>
              <w:t>vulnerables y de las soluciones a tales problemas.</w:t>
            </w:r>
          </w:p>
        </w:tc>
        <w:tc>
          <w:tcPr>
            <w:tcW w:w="1488" w:type="dxa"/>
          </w:tcPr>
          <w:p w14:paraId="7BEDCEAF" w14:textId="77777777" w:rsidR="00E940E7" w:rsidRPr="00781850" w:rsidRDefault="00226C62" w:rsidP="003C19A5">
            <w:pPr>
              <w:pStyle w:val="CodigoEtica"/>
              <w:jc w:val="both"/>
              <w:rPr>
                <w:sz w:val="22"/>
                <w:szCs w:val="22"/>
              </w:rPr>
            </w:pPr>
            <w:r>
              <w:rPr>
                <w:sz w:val="22"/>
                <w:szCs w:val="22"/>
              </w:rPr>
              <w:lastRenderedPageBreak/>
              <w:t xml:space="preserve">Utilizando guías, metodologías, mejores prácticas y </w:t>
            </w:r>
            <w:r>
              <w:rPr>
                <w:sz w:val="22"/>
                <w:szCs w:val="22"/>
              </w:rPr>
              <w:lastRenderedPageBreak/>
              <w:t>estándares en la industria del desarrollo del software se implementarán las reglas de diagnóstico.</w:t>
            </w:r>
          </w:p>
        </w:tc>
        <w:tc>
          <w:tcPr>
            <w:tcW w:w="1627" w:type="dxa"/>
          </w:tcPr>
          <w:p w14:paraId="6D1F07AF" w14:textId="77777777" w:rsidR="00E940E7" w:rsidRDefault="00226C62" w:rsidP="003C19A5">
            <w:pPr>
              <w:pStyle w:val="CodigoEtica"/>
              <w:jc w:val="both"/>
              <w:rPr>
                <w:sz w:val="22"/>
                <w:szCs w:val="22"/>
              </w:rPr>
            </w:pPr>
            <w:r>
              <w:rPr>
                <w:sz w:val="22"/>
                <w:szCs w:val="22"/>
              </w:rPr>
              <w:lastRenderedPageBreak/>
              <w:t>Guía OWASP Top 10.</w:t>
            </w:r>
          </w:p>
          <w:p w14:paraId="5A76A501" w14:textId="77777777" w:rsidR="00226C62" w:rsidRDefault="00226C62" w:rsidP="003C19A5">
            <w:pPr>
              <w:pStyle w:val="CodigoEtica"/>
              <w:jc w:val="both"/>
              <w:rPr>
                <w:sz w:val="22"/>
                <w:szCs w:val="22"/>
              </w:rPr>
            </w:pPr>
            <w:r>
              <w:rPr>
                <w:sz w:val="22"/>
                <w:szCs w:val="22"/>
              </w:rPr>
              <w:t xml:space="preserve">TEAM Mentor base de datos </w:t>
            </w:r>
            <w:r>
              <w:rPr>
                <w:sz w:val="22"/>
                <w:szCs w:val="22"/>
              </w:rPr>
              <w:lastRenderedPageBreak/>
              <w:t>de conocimiento.</w:t>
            </w:r>
          </w:p>
          <w:p w14:paraId="14A50EE0" w14:textId="77777777" w:rsidR="00226C62" w:rsidRPr="00781850" w:rsidRDefault="00226C62" w:rsidP="003C19A5">
            <w:pPr>
              <w:pStyle w:val="CodigoEtica"/>
              <w:jc w:val="both"/>
              <w:rPr>
                <w:sz w:val="22"/>
                <w:szCs w:val="22"/>
              </w:rPr>
            </w:pPr>
            <w:r>
              <w:rPr>
                <w:sz w:val="22"/>
                <w:szCs w:val="22"/>
              </w:rPr>
              <w:t>Guía Enumeración de Debilidades Comunes (CWE)</w:t>
            </w:r>
          </w:p>
        </w:tc>
      </w:tr>
      <w:tr w:rsidR="00E940E7" w14:paraId="08BC1EB4" w14:textId="77777777" w:rsidTr="00E940E7">
        <w:tc>
          <w:tcPr>
            <w:tcW w:w="1990" w:type="dxa"/>
          </w:tcPr>
          <w:p w14:paraId="60211F67" w14:textId="77777777" w:rsidR="00E940E7" w:rsidRPr="008A7921" w:rsidRDefault="00E940E7" w:rsidP="003C19A5">
            <w:pPr>
              <w:pStyle w:val="CodigoEtica"/>
              <w:rPr>
                <w:sz w:val="22"/>
                <w:szCs w:val="22"/>
                <w:lang w:val="es-ES"/>
              </w:rPr>
            </w:pPr>
            <w:r w:rsidRPr="008A7921">
              <w:rPr>
                <w:sz w:val="22"/>
                <w:szCs w:val="22"/>
                <w:lang w:val="es-ES"/>
              </w:rPr>
              <w:lastRenderedPageBreak/>
              <w:t>Desarrollar pruebas funcionales, pruebas de integración y pruebas unitarias del prototipo.</w:t>
            </w:r>
          </w:p>
          <w:p w14:paraId="71BEA1E9" w14:textId="77777777" w:rsidR="00E940E7" w:rsidRPr="00781850" w:rsidRDefault="00E940E7" w:rsidP="003C19A5">
            <w:pPr>
              <w:pStyle w:val="CodigoEtica"/>
              <w:jc w:val="both"/>
              <w:rPr>
                <w:sz w:val="22"/>
                <w:szCs w:val="22"/>
              </w:rPr>
            </w:pPr>
          </w:p>
        </w:tc>
        <w:tc>
          <w:tcPr>
            <w:tcW w:w="1745" w:type="dxa"/>
          </w:tcPr>
          <w:p w14:paraId="39564C46" w14:textId="77777777" w:rsidR="00E940E7" w:rsidRPr="00781850" w:rsidRDefault="006E746C" w:rsidP="003C19A5">
            <w:pPr>
              <w:pStyle w:val="CodigoEtica"/>
              <w:jc w:val="both"/>
              <w:rPr>
                <w:sz w:val="22"/>
                <w:szCs w:val="22"/>
              </w:rPr>
            </w:pPr>
            <w:r>
              <w:rPr>
                <w:sz w:val="22"/>
                <w:szCs w:val="22"/>
              </w:rPr>
              <w:t>Pruebas funcionales, unitarias.</w:t>
            </w:r>
          </w:p>
        </w:tc>
        <w:tc>
          <w:tcPr>
            <w:tcW w:w="1757" w:type="dxa"/>
          </w:tcPr>
          <w:p w14:paraId="3EB8F12C" w14:textId="77777777" w:rsidR="00E940E7" w:rsidRPr="00781850" w:rsidRDefault="006E746C" w:rsidP="003C19A5">
            <w:pPr>
              <w:pStyle w:val="CodigoEtica"/>
              <w:jc w:val="both"/>
              <w:rPr>
                <w:sz w:val="22"/>
                <w:szCs w:val="22"/>
              </w:rPr>
            </w:pPr>
            <w:r>
              <w:rPr>
                <w:sz w:val="22"/>
                <w:szCs w:val="22"/>
              </w:rPr>
              <w:t>Metodologías aplicadas con el objetivo de determinar que el prototipo funciona como debiera, libre de errores sintácticos y semánticos.</w:t>
            </w:r>
          </w:p>
        </w:tc>
        <w:tc>
          <w:tcPr>
            <w:tcW w:w="1488" w:type="dxa"/>
          </w:tcPr>
          <w:p w14:paraId="5808F35C" w14:textId="77777777" w:rsidR="00E940E7" w:rsidRPr="00781850" w:rsidRDefault="006E746C" w:rsidP="003C19A5">
            <w:pPr>
              <w:pStyle w:val="CodigoEtica"/>
              <w:jc w:val="both"/>
              <w:rPr>
                <w:sz w:val="22"/>
                <w:szCs w:val="22"/>
              </w:rPr>
            </w:pPr>
            <w:r>
              <w:rPr>
                <w:sz w:val="22"/>
                <w:szCs w:val="22"/>
              </w:rPr>
              <w:t>Elaboración de escenarios de pruebas donde se verifiquen las vulnerabilidades definidas en el alcance, validación del proceso de instalación de la extensión, que los mensajes informativos al usuario sean removidos cuando el problema de seguridad ha sido resuelto.</w:t>
            </w:r>
          </w:p>
        </w:tc>
        <w:tc>
          <w:tcPr>
            <w:tcW w:w="1627" w:type="dxa"/>
          </w:tcPr>
          <w:p w14:paraId="6A6CEA1C" w14:textId="77777777" w:rsidR="00E940E7" w:rsidRDefault="006E746C" w:rsidP="003C19A5">
            <w:pPr>
              <w:pStyle w:val="CodigoEtica"/>
              <w:jc w:val="both"/>
              <w:rPr>
                <w:sz w:val="22"/>
                <w:szCs w:val="22"/>
              </w:rPr>
            </w:pPr>
            <w:r>
              <w:rPr>
                <w:sz w:val="22"/>
                <w:szCs w:val="22"/>
              </w:rPr>
              <w:t>Plataforma para realizar pruebas unitarias NUNIT.</w:t>
            </w:r>
          </w:p>
          <w:p w14:paraId="6F5E1E45" w14:textId="77777777" w:rsidR="006E746C" w:rsidRPr="00781850" w:rsidRDefault="006E746C" w:rsidP="003C19A5">
            <w:pPr>
              <w:pStyle w:val="CodigoEtica"/>
              <w:jc w:val="both"/>
              <w:rPr>
                <w:sz w:val="22"/>
                <w:szCs w:val="22"/>
              </w:rPr>
            </w:pPr>
            <w:r>
              <w:rPr>
                <w:sz w:val="22"/>
                <w:szCs w:val="22"/>
              </w:rPr>
              <w:t>Plantillas para escenarios de pruebas.</w:t>
            </w:r>
          </w:p>
        </w:tc>
      </w:tr>
    </w:tbl>
    <w:p w14:paraId="33F28694" w14:textId="77777777" w:rsidR="00E940E7" w:rsidRPr="006E746C" w:rsidRDefault="00F311CC" w:rsidP="006E746C">
      <w:pPr>
        <w:pStyle w:val="Ttulo3"/>
        <w:jc w:val="center"/>
        <w:rPr>
          <w:b/>
        </w:rPr>
      </w:pPr>
      <w:r w:rsidRPr="006E746C">
        <w:rPr>
          <w:b/>
        </w:rPr>
        <w:t>Fuente : Propia.</w:t>
      </w:r>
    </w:p>
    <w:p w14:paraId="7A21B587" w14:textId="77777777" w:rsidR="00B11B4A" w:rsidRDefault="00B11B4A" w:rsidP="00B11B4A">
      <w:pPr>
        <w:pStyle w:val="Ttulo1"/>
      </w:pPr>
      <w:r>
        <w:t>3.6 Población</w:t>
      </w:r>
      <w:r w:rsidR="009712B5">
        <w:t xml:space="preserve"> y Muestra</w:t>
      </w:r>
    </w:p>
    <w:p w14:paraId="7A3DED1B" w14:textId="77777777" w:rsidR="00897554" w:rsidRDefault="00897554" w:rsidP="00897554">
      <w:r>
        <w:tab/>
        <w:t xml:space="preserve">El proceso de recopilación de información es sumamente importante pues permite al analista tener un panorama claro en el momento de implementar un sistema. Kendall &amp; Kendall advierten que </w:t>
      </w:r>
      <w:r w:rsidR="00751C2F">
        <w:t>:</w:t>
      </w:r>
    </w:p>
    <w:p w14:paraId="34BE28C2"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7E2E6F5E" w14:textId="77777777" w:rsidR="009712B5" w:rsidRPr="009712B5" w:rsidRDefault="009712B5" w:rsidP="00D74BC3">
      <w:pPr>
        <w:pStyle w:val="Ttulo2"/>
      </w:pPr>
      <w:r>
        <w:lastRenderedPageBreak/>
        <w:t>3.6.1 Población</w:t>
      </w:r>
    </w:p>
    <w:p w14:paraId="567361A2" w14:textId="77777777" w:rsidR="00A51AE1" w:rsidRDefault="00A51AE1" w:rsidP="00A51AE1">
      <w:r>
        <w:tab/>
      </w:r>
      <w:r w:rsidR="00455701">
        <w:t>Una población corresponde al total de elementos/miembros de un grupo. En una definición más profunda, Spiegel &amp; Stephens (2009) añaden que</w:t>
      </w:r>
      <w:r w:rsidR="00BD4ECB">
        <w:t xml:space="preserve"> : </w:t>
      </w:r>
    </w:p>
    <w:p w14:paraId="237560B1"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690B1BCC" w14:textId="77777777" w:rsidR="00B11B4A" w:rsidRDefault="00B11B4A" w:rsidP="009712B5">
      <w:pPr>
        <w:pStyle w:val="Ttulo2"/>
      </w:pPr>
      <w:r>
        <w:t>3.</w:t>
      </w:r>
      <w:r w:rsidR="009712B5">
        <w:t>6.2</w:t>
      </w:r>
      <w:r>
        <w:t xml:space="preserve"> Muestra</w:t>
      </w:r>
    </w:p>
    <w:p w14:paraId="6A365579" w14:textId="77777777" w:rsidR="006F0071" w:rsidRDefault="006F0071" w:rsidP="006F0071">
      <w:r>
        <w:tab/>
        <w:t>Según afirman Kendall &amp; Kendall (2011) “El muestreo es el proceso de seleccionar sistemáticamente elementos representativos de una población.” (p.131).</w:t>
      </w:r>
    </w:p>
    <w:p w14:paraId="4179E02B" w14:textId="77777777" w:rsidR="006F0071" w:rsidRDefault="006F0071" w:rsidP="006F0071">
      <w:r>
        <w:tab/>
        <w:t xml:space="preserve"> Tal definición es acorde con el punto de vista de Spiegel &amp; Stephens (2009) los cuales establecen que “En lugar de examinar a todo el grupo, llamado población o universo, se examina a una pequeña parte del grupo, a la que se llama muestra” (p. 1).</w:t>
      </w:r>
    </w:p>
    <w:p w14:paraId="7B99A9F5" w14:textId="77777777" w:rsidR="000E4CCC" w:rsidRDefault="000E4CCC" w:rsidP="006F0071"/>
    <w:p w14:paraId="511A2220" w14:textId="77777777" w:rsidR="000E4CCC" w:rsidRDefault="000E4CCC" w:rsidP="006F0071"/>
    <w:p w14:paraId="729C04DB" w14:textId="77777777" w:rsidR="000E4CCC" w:rsidRDefault="000E4CCC" w:rsidP="006F0071"/>
    <w:p w14:paraId="66734097" w14:textId="77777777" w:rsidR="000E4CCC" w:rsidRDefault="000E4CCC" w:rsidP="006F0071"/>
    <w:p w14:paraId="6E81C495" w14:textId="77777777" w:rsidR="000E4CCC" w:rsidRDefault="000E4CCC" w:rsidP="006F0071"/>
    <w:p w14:paraId="035F7F45" w14:textId="77777777" w:rsidR="004B4441" w:rsidRPr="004B4441" w:rsidRDefault="004B4441" w:rsidP="004B4441">
      <w:pPr>
        <w:pStyle w:val="Ttulo3"/>
        <w:jc w:val="center"/>
        <w:rPr>
          <w:b/>
        </w:rPr>
      </w:pPr>
      <w:r w:rsidRPr="004B4441">
        <w:rPr>
          <w:b/>
        </w:rPr>
        <w:lastRenderedPageBreak/>
        <w:t xml:space="preserve">Figura </w:t>
      </w:r>
      <w:r w:rsidR="00C50AB2" w:rsidRPr="004B4441">
        <w:rPr>
          <w:b/>
        </w:rPr>
        <w:fldChar w:fldCharType="begin"/>
      </w:r>
      <w:r w:rsidRPr="004B4441">
        <w:rPr>
          <w:b/>
        </w:rPr>
        <w:instrText xml:space="preserve"> SEQ Figura \* ARABIC </w:instrText>
      </w:r>
      <w:r w:rsidR="00C50AB2" w:rsidRPr="004B4441">
        <w:rPr>
          <w:b/>
        </w:rPr>
        <w:fldChar w:fldCharType="separate"/>
      </w:r>
      <w:r w:rsidR="002A4FF3">
        <w:rPr>
          <w:b/>
          <w:noProof/>
        </w:rPr>
        <w:t>21</w:t>
      </w:r>
      <w:r w:rsidR="00C50AB2" w:rsidRPr="004B4441">
        <w:rPr>
          <w:b/>
        </w:rPr>
        <w:fldChar w:fldCharType="end"/>
      </w:r>
      <w:r w:rsidRPr="004B4441">
        <w:rPr>
          <w:b/>
        </w:rPr>
        <w:t xml:space="preserve"> Población y Muestra</w:t>
      </w:r>
    </w:p>
    <w:p w14:paraId="01A2265A" w14:textId="77777777" w:rsidR="009712B5" w:rsidRDefault="004B4441" w:rsidP="006F0071">
      <w:r>
        <w:rPr>
          <w:noProof/>
          <w:lang w:val="es-ES" w:eastAsia="es-ES"/>
        </w:rPr>
        <w:drawing>
          <wp:inline distT="0" distB="0" distL="0" distR="0" wp14:anchorId="0720663F" wp14:editId="00FF3776">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44A60B95" w14:textId="77777777" w:rsidR="004B4441" w:rsidRPr="003D2837" w:rsidRDefault="004B4441" w:rsidP="004B4441">
      <w:pPr>
        <w:pStyle w:val="Ttulo3"/>
      </w:pPr>
      <w:r>
        <w:t>Fuente :</w:t>
      </w:r>
      <w:r w:rsidRPr="003D2837">
        <w:t xml:space="preserve"> </w:t>
      </w:r>
      <w:r>
        <w:t>Metodología de la investigación, Roberto Hernández Sampieri</w:t>
      </w:r>
    </w:p>
    <w:p w14:paraId="31173882" w14:textId="77777777" w:rsidR="00522406" w:rsidRDefault="00522406" w:rsidP="006F0071"/>
    <w:p w14:paraId="62DFAF50" w14:textId="77777777" w:rsidR="009712B5" w:rsidRDefault="009712B5" w:rsidP="009712B5">
      <w:pPr>
        <w:pStyle w:val="Ttulo2"/>
      </w:pPr>
      <w:r>
        <w:t>3.6.3 Selección de la Población y de la muestra</w:t>
      </w:r>
    </w:p>
    <w:p w14:paraId="3A5572F8" w14:textId="77777777" w:rsidR="008D0098" w:rsidRDefault="00522406" w:rsidP="008D0098">
      <w:r>
        <w:tab/>
      </w:r>
      <w:r w:rsidR="008D0098">
        <w:t>En la empresa Security Innovation laboran un total de 51 ingenieros, ubicados estratégicamente en las oficinas de Boston, Seattle en Estados 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sean los que eventualmente utilice, comercializen y mejoren el prototipo funcional propuesto.</w:t>
      </w:r>
    </w:p>
    <w:p w14:paraId="7B2864F0" w14:textId="77777777" w:rsidR="00D70B47" w:rsidRDefault="00D70B47" w:rsidP="008D0098">
      <w:r>
        <w:tab/>
        <w:t>De acuerdo con la información anterior, se pueden recopilar los siguientes datos estadísticos:</w:t>
      </w:r>
    </w:p>
    <w:p w14:paraId="57B54B04" w14:textId="77777777" w:rsidR="00D70B47" w:rsidRDefault="00D70B47" w:rsidP="00D70B47">
      <w:pPr>
        <w:pStyle w:val="Prrafodelista"/>
        <w:numPr>
          <w:ilvl w:val="0"/>
          <w:numId w:val="37"/>
        </w:numPr>
      </w:pPr>
      <w:r>
        <w:lastRenderedPageBreak/>
        <w:t xml:space="preserve">Tamaño de la Población : 51 </w:t>
      </w:r>
    </w:p>
    <w:p w14:paraId="610BADCB" w14:textId="77777777" w:rsidR="00D70B47" w:rsidRDefault="00D70B47" w:rsidP="00D70B47">
      <w:pPr>
        <w:pStyle w:val="Prrafodelista"/>
        <w:numPr>
          <w:ilvl w:val="0"/>
          <w:numId w:val="37"/>
        </w:numPr>
      </w:pPr>
      <w:r>
        <w:t>Error máximo aceptable : 5%</w:t>
      </w:r>
      <w:r w:rsidR="005E167C">
        <w:t xml:space="preserve"> (0.05)</w:t>
      </w:r>
    </w:p>
    <w:p w14:paraId="181740AE" w14:textId="77777777" w:rsidR="00D70B47" w:rsidRDefault="00D70B47" w:rsidP="00D70B47">
      <w:pPr>
        <w:pStyle w:val="Prrafodelista"/>
        <w:numPr>
          <w:ilvl w:val="0"/>
          <w:numId w:val="37"/>
        </w:numPr>
      </w:pPr>
      <w:r>
        <w:t>Porcentaje estimado del muestreo : 70%</w:t>
      </w:r>
    </w:p>
    <w:p w14:paraId="4F191752" w14:textId="77777777" w:rsidR="00D70B47" w:rsidRDefault="00D70B47" w:rsidP="00D70B47">
      <w:pPr>
        <w:pStyle w:val="Prrafodelista"/>
        <w:numPr>
          <w:ilvl w:val="0"/>
          <w:numId w:val="37"/>
        </w:numPr>
      </w:pPr>
      <w:r>
        <w:t>Nivel de confianza deseado : 9</w:t>
      </w:r>
      <w:r w:rsidR="005E167C">
        <w:t xml:space="preserve">5 </w:t>
      </w:r>
      <w:r>
        <w:t>%</w:t>
      </w:r>
      <w:r w:rsidR="002A4FF3">
        <w:t xml:space="preserve"> (1.96)</w:t>
      </w:r>
    </w:p>
    <w:p w14:paraId="10A082E7" w14:textId="77777777" w:rsidR="002A4FF3" w:rsidRDefault="002A4FF3" w:rsidP="00D70B47">
      <w:pPr>
        <w:pStyle w:val="Prrafodelista"/>
        <w:numPr>
          <w:ilvl w:val="0"/>
          <w:numId w:val="37"/>
        </w:numPr>
      </w:pPr>
      <w:r>
        <w:t>p = 0.05</w:t>
      </w:r>
    </w:p>
    <w:p w14:paraId="78CA90C9" w14:textId="77777777" w:rsidR="00A53ECF" w:rsidRDefault="002A4FF3" w:rsidP="006017B1">
      <w:pPr>
        <w:pStyle w:val="Prrafodelista"/>
        <w:numPr>
          <w:ilvl w:val="0"/>
          <w:numId w:val="37"/>
        </w:numPr>
      </w:pPr>
      <w:r>
        <w:t>q =(1-p) 0.95</w:t>
      </w:r>
    </w:p>
    <w:p w14:paraId="0E216A0E"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32EE5874"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t>pq</w:t>
      </w:r>
    </w:p>
    <w:p w14:paraId="7CC42AE9" w14:textId="77777777" w:rsidR="002A4FF3" w:rsidRDefault="002A4FF3" w:rsidP="002A4FF3"/>
    <w:p w14:paraId="0CAF2582"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363E9F41"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1B704ED7" w14:textId="77777777" w:rsidR="002A4FF3" w:rsidRPr="005E167C" w:rsidRDefault="002A4FF3" w:rsidP="002A4FF3">
      <w:r>
        <w:tab/>
      </w:r>
    </w:p>
    <w:p w14:paraId="3E8D59DC"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4FBD18E6"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24711070" w14:textId="77777777" w:rsidR="00522406" w:rsidRPr="006017B1" w:rsidRDefault="00522406" w:rsidP="006017B1">
      <w:pPr>
        <w:spacing w:line="240" w:lineRule="auto"/>
        <w:jc w:val="center"/>
      </w:pPr>
    </w:p>
    <w:p w14:paraId="20906D35" w14:textId="77777777" w:rsidR="00D70B47" w:rsidRDefault="006017B1" w:rsidP="008D0098">
      <w:pPr>
        <w:rPr>
          <w:b/>
        </w:rPr>
      </w:pPr>
      <w:r>
        <w:tab/>
      </w:r>
      <w:r>
        <w:tab/>
      </w:r>
      <w:r>
        <w:tab/>
      </w:r>
      <w:r>
        <w:tab/>
      </w:r>
      <w:r>
        <w:tab/>
      </w:r>
      <w:r w:rsidRPr="006017B1">
        <w:rPr>
          <w:b/>
        </w:rPr>
        <w:t>n = 40.88</w:t>
      </w:r>
    </w:p>
    <w:p w14:paraId="5FBA5FE5" w14:textId="77777777" w:rsidR="006017B1" w:rsidRPr="006017B1" w:rsidRDefault="006017B1" w:rsidP="006017B1">
      <w:r>
        <w:tab/>
        <w:t>Basado en el cálculo anterior se puede determinar el valor de la muestra de personas a entrevistar corresponde a 40.88 ó 41. No obstante por decisión del administrador del proyecto se ha establecido que solo el punto de vista de tres personas se considerará vinculante para la recopilación de información y la colaboración en el levantamiento de requerimientos. Esas tres personas son las que brindarán guía y retroalimentación en la elaboración del prototipo propuesto.</w:t>
      </w:r>
    </w:p>
    <w:p w14:paraId="0BFDC5A3" w14:textId="77777777" w:rsidR="00B11B4A" w:rsidRDefault="00B11B4A" w:rsidP="00B11B4A">
      <w:pPr>
        <w:pStyle w:val="Ttulo1"/>
      </w:pPr>
      <w:r>
        <w:lastRenderedPageBreak/>
        <w:t>3.</w:t>
      </w:r>
      <w:r w:rsidR="009712B5">
        <w:t>7</w:t>
      </w:r>
      <w:r>
        <w:t xml:space="preserve"> Instrumentos de recolección de datos</w:t>
      </w:r>
    </w:p>
    <w:p w14:paraId="2193B1D8" w14:textId="77777777"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3A1A64B7" w14:textId="77777777" w:rsidR="00D353AE" w:rsidRDefault="00D353AE" w:rsidP="00BC4BFE">
      <w:r>
        <w:t>Sampieri (2011) menciona que :</w:t>
      </w:r>
    </w:p>
    <w:p w14:paraId="219691A1"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285D9C77" w14:textId="77777777" w:rsidR="008F2E91" w:rsidRPr="000258E6" w:rsidRDefault="008F2E91" w:rsidP="00D353AE">
      <w:pPr>
        <w:spacing w:line="360" w:lineRule="auto"/>
      </w:pPr>
    </w:p>
    <w:p w14:paraId="2A4845F1" w14:textId="77777777" w:rsidR="00B11B4A" w:rsidRDefault="00B11B4A" w:rsidP="00B11B4A">
      <w:pPr>
        <w:pStyle w:val="Ttulo2"/>
      </w:pPr>
      <w:r>
        <w:t>3.</w:t>
      </w:r>
      <w:r w:rsidR="009712B5">
        <w:t>7</w:t>
      </w:r>
      <w:r>
        <w:t>.1 Entrevista</w:t>
      </w:r>
    </w:p>
    <w:p w14:paraId="31AFF7AF" w14:textId="77777777" w:rsidR="004C3771" w:rsidRDefault="004C3771" w:rsidP="004C3771">
      <w:r>
        <w:tab/>
        <w:t>Citando nuevamente a los autores Kendall &amp; Kendall (2011) se comprende el rol fundamental de la entrevista, pues ambos autores indican que :</w:t>
      </w:r>
    </w:p>
    <w:p w14:paraId="46BDB2D7" w14:textId="77777777"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7682B9C5" w14:textId="77777777" w:rsidR="004C3771" w:rsidRDefault="004C3771" w:rsidP="004C3771">
      <w:pPr>
        <w:spacing w:line="360" w:lineRule="auto"/>
      </w:pPr>
    </w:p>
    <w:p w14:paraId="101DA857" w14:textId="77777777"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5CCFC920" w14:textId="77777777" w:rsidR="00B11B4A" w:rsidRDefault="00B11B4A" w:rsidP="00B11B4A">
      <w:pPr>
        <w:pStyle w:val="Ttulo2"/>
      </w:pPr>
      <w:r>
        <w:lastRenderedPageBreak/>
        <w:t>3.</w:t>
      </w:r>
      <w:r w:rsidR="009712B5">
        <w:t>7</w:t>
      </w:r>
      <w:r>
        <w:t>.2 Cuestionario</w:t>
      </w:r>
    </w:p>
    <w:p w14:paraId="2A63C152"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4FFC2175" w14:textId="77777777" w:rsidR="00035042" w:rsidRDefault="00035042" w:rsidP="00B30B6A">
      <w:r>
        <w:t>Sampieri (2011) brinda esta definición</w:t>
      </w:r>
    </w:p>
    <w:p w14:paraId="169C67F6"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094D15C6" w14:textId="77777777" w:rsidR="00B11B4A" w:rsidRDefault="00B11B4A" w:rsidP="00B11B4A">
      <w:pPr>
        <w:pStyle w:val="Ttulo2"/>
      </w:pPr>
      <w:r>
        <w:t>3.</w:t>
      </w:r>
      <w:r w:rsidR="009712B5">
        <w:t>7</w:t>
      </w:r>
      <w:r>
        <w:t>.3 Instrumento de recolección de datos seleccionado</w:t>
      </w:r>
    </w:p>
    <w:p w14:paraId="6D48F264"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2287DFA4" w14:textId="77777777" w:rsidR="00105ECC" w:rsidRDefault="000977AB" w:rsidP="00105ECC">
      <w:r>
        <w:tab/>
      </w:r>
      <w:r w:rsidR="00105ECC">
        <w:t>Dicha encuesta será aplicada a los miembros del equipo de desarrollo de la empresa Security Innovation, los cuales han sido seleccionados por el administrador del proyecto.</w:t>
      </w:r>
    </w:p>
    <w:p w14:paraId="519B4D0D" w14:textId="77777777" w:rsidR="00105ECC" w:rsidRDefault="00105ECC" w:rsidP="00105ECC"/>
    <w:p w14:paraId="4DE7C796" w14:textId="77777777" w:rsidR="00105ECC" w:rsidRDefault="00105ECC" w:rsidP="00105ECC"/>
    <w:p w14:paraId="4FE0937E" w14:textId="77777777" w:rsidR="00105ECC" w:rsidRDefault="00105ECC" w:rsidP="00105ECC"/>
    <w:p w14:paraId="758725FB" w14:textId="77777777" w:rsidR="00105ECC" w:rsidRDefault="00105ECC" w:rsidP="00105ECC"/>
    <w:p w14:paraId="5CC90CE3" w14:textId="77777777" w:rsidR="00105ECC" w:rsidRDefault="00105ECC" w:rsidP="00105ECC"/>
    <w:p w14:paraId="2800404D" w14:textId="77777777" w:rsidR="00105ECC" w:rsidRDefault="00105ECC" w:rsidP="00105ECC"/>
    <w:p w14:paraId="2CAF89AA" w14:textId="77777777" w:rsidR="00105ECC" w:rsidRDefault="00105ECC" w:rsidP="00105ECC">
      <w:pPr>
        <w:pStyle w:val="Ttulo2"/>
        <w:spacing w:line="240" w:lineRule="auto"/>
      </w:pPr>
      <w:r>
        <w:lastRenderedPageBreak/>
        <w:t>3.7.4 Relación entre objetivos, definición instrumental y fuentes de información.</w:t>
      </w:r>
    </w:p>
    <w:p w14:paraId="6541015E" w14:textId="77777777" w:rsidR="00105ECC" w:rsidRPr="00105ECC" w:rsidRDefault="00105ECC" w:rsidP="00105ECC"/>
    <w:p w14:paraId="09DE5F59" w14:textId="77777777" w:rsidR="00105ECC" w:rsidRPr="00105ECC" w:rsidRDefault="00105ECC" w:rsidP="00105ECC">
      <w:r>
        <w:tab/>
        <w:t>En la tabla que se presenta a continuación, se puede observar la relación entre los objetivos, la definición instrumental y el tipo de fuente de información seleccionada.</w:t>
      </w:r>
    </w:p>
    <w:p w14:paraId="32FC97E6" w14:textId="77777777" w:rsidR="00105ECC" w:rsidRPr="00E627A3" w:rsidRDefault="00105ECC" w:rsidP="00E627A3">
      <w:pPr>
        <w:pStyle w:val="Ttulo3"/>
        <w:spacing w:line="240" w:lineRule="auto"/>
        <w:jc w:val="center"/>
      </w:pPr>
      <w:r w:rsidRPr="00E627A3">
        <w:t xml:space="preserve">Tabla </w:t>
      </w:r>
      <w:r w:rsidR="00C50AB2" w:rsidRPr="00E627A3">
        <w:fldChar w:fldCharType="begin"/>
      </w:r>
      <w:r w:rsidRPr="00E627A3">
        <w:instrText xml:space="preserve"> SEQ Tabla \* ARABIC </w:instrText>
      </w:r>
      <w:r w:rsidR="00C50AB2" w:rsidRPr="00E627A3">
        <w:fldChar w:fldCharType="separate"/>
      </w:r>
      <w:r w:rsidRPr="00E627A3">
        <w:rPr>
          <w:noProof/>
        </w:rPr>
        <w:t>2</w:t>
      </w:r>
      <w:r w:rsidR="00C50AB2" w:rsidRPr="00E627A3">
        <w:fldChar w:fldCharType="end"/>
      </w:r>
      <w:r w:rsidRPr="00E627A3">
        <w:t xml:space="preserve"> Relación entre objetos, definición instrumental y fuentes de información.</w:t>
      </w:r>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1B870F4F" w14:textId="77777777" w:rsidTr="00F52106">
        <w:trPr>
          <w:tblHeader/>
        </w:trPr>
        <w:tc>
          <w:tcPr>
            <w:tcW w:w="2660" w:type="dxa"/>
            <w:shd w:val="clear" w:color="auto" w:fill="D9D9D9" w:themeFill="background1" w:themeFillShade="D9"/>
            <w:vAlign w:val="center"/>
          </w:tcPr>
          <w:p w14:paraId="1F5C1FBC" w14:textId="77777777" w:rsidR="00F52106" w:rsidRPr="00F52106" w:rsidRDefault="00F52106" w:rsidP="00F52106">
            <w:pPr>
              <w:rPr>
                <w:b/>
                <w:lang w:val="es-CR"/>
              </w:rPr>
            </w:pPr>
            <w:r w:rsidRPr="00F52106">
              <w:rPr>
                <w:b/>
                <w:lang w:val="es-CR"/>
              </w:rPr>
              <w:t>Objetivo</w:t>
            </w:r>
          </w:p>
        </w:tc>
        <w:tc>
          <w:tcPr>
            <w:tcW w:w="2410" w:type="dxa"/>
            <w:shd w:val="clear" w:color="auto" w:fill="D9D9D9" w:themeFill="background1" w:themeFillShade="D9"/>
            <w:vAlign w:val="center"/>
          </w:tcPr>
          <w:p w14:paraId="2C3A2639" w14:textId="77777777" w:rsidR="00F52106" w:rsidRPr="00F52106" w:rsidRDefault="00F52106" w:rsidP="00F52106">
            <w:pPr>
              <w:rPr>
                <w:b/>
                <w:lang w:val="es-CR"/>
              </w:rPr>
            </w:pPr>
            <w:r w:rsidRPr="00F52106">
              <w:rPr>
                <w:b/>
                <w:lang w:val="es-CR"/>
              </w:rPr>
              <w:t>Definición instrumental</w:t>
            </w:r>
          </w:p>
        </w:tc>
        <w:tc>
          <w:tcPr>
            <w:tcW w:w="4584" w:type="dxa"/>
            <w:shd w:val="clear" w:color="auto" w:fill="D9D9D9" w:themeFill="background1" w:themeFillShade="D9"/>
            <w:vAlign w:val="center"/>
          </w:tcPr>
          <w:p w14:paraId="4DD911A7" w14:textId="77777777" w:rsidR="00F52106" w:rsidRPr="00F52106" w:rsidRDefault="00F52106" w:rsidP="00F52106">
            <w:pPr>
              <w:rPr>
                <w:b/>
                <w:lang w:val="es-CR"/>
              </w:rPr>
            </w:pPr>
            <w:r w:rsidRPr="00F52106">
              <w:rPr>
                <w:b/>
                <w:lang w:val="es-CR"/>
              </w:rPr>
              <w:t>Fuente de información</w:t>
            </w:r>
          </w:p>
        </w:tc>
      </w:tr>
      <w:tr w:rsidR="00F52106" w:rsidRPr="00F52106" w14:paraId="53EE071E" w14:textId="77777777" w:rsidTr="00F52106">
        <w:tc>
          <w:tcPr>
            <w:tcW w:w="2660" w:type="dxa"/>
            <w:vAlign w:val="center"/>
          </w:tcPr>
          <w:p w14:paraId="276302CC" w14:textId="77777777" w:rsidR="00F52106" w:rsidRPr="00F52106" w:rsidRDefault="00F52106" w:rsidP="00F52106">
            <w:pPr>
              <w:spacing w:line="240" w:lineRule="auto"/>
              <w:jc w:val="left"/>
              <w:rPr>
                <w:bCs/>
              </w:rPr>
            </w:pPr>
            <w:r w:rsidRPr="00F52106">
              <w:rPr>
                <w:bCs/>
              </w:rPr>
              <w:t>Realizar el levantamiento de requerimientos de cada una de las vulnerabilidades a identificar mediante el uso de estándares en la industria.</w:t>
            </w:r>
          </w:p>
          <w:p w14:paraId="1C6F0F53" w14:textId="77777777" w:rsidR="00F52106" w:rsidRPr="00F52106" w:rsidRDefault="00F52106" w:rsidP="00F52106">
            <w:pPr>
              <w:rPr>
                <w:lang w:val="es-CR"/>
              </w:rPr>
            </w:pPr>
          </w:p>
        </w:tc>
        <w:tc>
          <w:tcPr>
            <w:tcW w:w="2410" w:type="dxa"/>
            <w:vAlign w:val="center"/>
          </w:tcPr>
          <w:p w14:paraId="6BAB9401" w14:textId="77777777" w:rsidR="00F52106" w:rsidRPr="00F52106" w:rsidRDefault="00F52106" w:rsidP="00984846">
            <w:pPr>
              <w:spacing w:line="240" w:lineRule="auto"/>
              <w:rPr>
                <w:lang w:val="es-CR"/>
              </w:rPr>
            </w:pPr>
            <w:r>
              <w:rPr>
                <w:lang w:val="es-CR"/>
              </w:rPr>
              <w:t>Cuestionarios y Encuestas</w:t>
            </w:r>
          </w:p>
        </w:tc>
        <w:tc>
          <w:tcPr>
            <w:tcW w:w="4584" w:type="dxa"/>
            <w:vAlign w:val="center"/>
          </w:tcPr>
          <w:p w14:paraId="3059D4B0"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01413431" w14:textId="77777777" w:rsidR="00F52106" w:rsidRDefault="00984846" w:rsidP="00984846">
            <w:pPr>
              <w:spacing w:line="240" w:lineRule="auto"/>
              <w:rPr>
                <w:lang w:val="es-CR"/>
              </w:rPr>
            </w:pPr>
            <w:r>
              <w:rPr>
                <w:lang w:val="es-CR"/>
              </w:rPr>
              <w:t>Cuestionario realizado a los miembros del quipo de trabajo.</w:t>
            </w:r>
          </w:p>
          <w:p w14:paraId="3D7BDD85" w14:textId="77777777" w:rsidR="00984846" w:rsidRPr="00F52106" w:rsidRDefault="00984846" w:rsidP="00984846">
            <w:pPr>
              <w:spacing w:line="240" w:lineRule="auto"/>
              <w:rPr>
                <w:lang w:val="es-CR"/>
              </w:rPr>
            </w:pPr>
            <w:r>
              <w:rPr>
                <w:lang w:val="es-CR"/>
              </w:rPr>
              <w:t>Libros técnicos enfocados en análisis estático de código fuente y meta programación.</w:t>
            </w:r>
          </w:p>
        </w:tc>
      </w:tr>
      <w:tr w:rsidR="00F52106" w:rsidRPr="00F52106" w14:paraId="71BF6FF1" w14:textId="77777777" w:rsidTr="00F52106">
        <w:tc>
          <w:tcPr>
            <w:tcW w:w="2660" w:type="dxa"/>
            <w:vAlign w:val="center"/>
          </w:tcPr>
          <w:p w14:paraId="6D93D9FF" w14:textId="77777777" w:rsidR="00F52106" w:rsidRPr="00F52106" w:rsidRDefault="00F52106" w:rsidP="00274568">
            <w:pPr>
              <w:spacing w:line="240" w:lineRule="auto"/>
              <w:jc w:val="left"/>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5C1EEC25" w14:textId="77777777" w:rsidR="00F52106" w:rsidRDefault="00984846" w:rsidP="00984846">
            <w:pPr>
              <w:spacing w:line="240" w:lineRule="auto"/>
              <w:rPr>
                <w:lang w:val="es-CR"/>
              </w:rPr>
            </w:pPr>
            <w:r>
              <w:rPr>
                <w:lang w:val="es-CR"/>
              </w:rPr>
              <w:t>Diagramas UML</w:t>
            </w:r>
          </w:p>
          <w:p w14:paraId="29561F7C" w14:textId="77777777" w:rsidR="00984846" w:rsidRDefault="00984846" w:rsidP="00984846">
            <w:pPr>
              <w:spacing w:line="240" w:lineRule="auto"/>
              <w:rPr>
                <w:lang w:val="es-CR"/>
              </w:rPr>
            </w:pPr>
            <w:r>
              <w:rPr>
                <w:lang w:val="es-CR"/>
              </w:rPr>
              <w:t>Diseño de interfaces y clases.</w:t>
            </w:r>
          </w:p>
          <w:p w14:paraId="68029BEE" w14:textId="77777777" w:rsidR="00984846" w:rsidRDefault="00984846" w:rsidP="00984846">
            <w:pPr>
              <w:spacing w:line="240" w:lineRule="auto"/>
              <w:rPr>
                <w:lang w:val="es-CR"/>
              </w:rPr>
            </w:pPr>
          </w:p>
          <w:p w14:paraId="4724E907" w14:textId="77777777" w:rsidR="00984846" w:rsidRDefault="00984846" w:rsidP="00984846">
            <w:pPr>
              <w:spacing w:line="240" w:lineRule="auto"/>
              <w:rPr>
                <w:lang w:val="es-CR"/>
              </w:rPr>
            </w:pPr>
            <w:r>
              <w:rPr>
                <w:lang w:val="es-CR"/>
              </w:rPr>
              <w:t>Pantallas y flujos de trabajo</w:t>
            </w:r>
          </w:p>
          <w:p w14:paraId="6E0C9D23" w14:textId="77777777" w:rsidR="00984846" w:rsidRDefault="00984846" w:rsidP="00984846">
            <w:pPr>
              <w:spacing w:line="240" w:lineRule="auto"/>
              <w:rPr>
                <w:lang w:val="es-CR"/>
              </w:rPr>
            </w:pPr>
          </w:p>
          <w:p w14:paraId="74F5419F" w14:textId="77777777" w:rsidR="00984846" w:rsidRPr="00F52106" w:rsidRDefault="00984846" w:rsidP="00984846">
            <w:pPr>
              <w:spacing w:line="240" w:lineRule="auto"/>
              <w:rPr>
                <w:lang w:val="es-CR"/>
              </w:rPr>
            </w:pPr>
            <w:r>
              <w:rPr>
                <w:lang w:val="es-CR"/>
              </w:rPr>
              <w:t>Arquitectura de componentes</w:t>
            </w:r>
          </w:p>
          <w:p w14:paraId="7FE35EFA" w14:textId="77777777" w:rsidR="00F52106" w:rsidRPr="00F52106" w:rsidRDefault="00F52106" w:rsidP="00F52106">
            <w:pPr>
              <w:rPr>
                <w:lang w:val="es-CR"/>
              </w:rPr>
            </w:pPr>
          </w:p>
        </w:tc>
        <w:tc>
          <w:tcPr>
            <w:tcW w:w="4584" w:type="dxa"/>
          </w:tcPr>
          <w:p w14:paraId="50BFA484" w14:textId="77777777" w:rsidR="00F52106" w:rsidRDefault="00984846" w:rsidP="00F52106">
            <w:pPr>
              <w:rPr>
                <w:lang w:val="es-CR"/>
              </w:rPr>
            </w:pPr>
            <w:r>
              <w:rPr>
                <w:lang w:val="es-CR"/>
              </w:rPr>
              <w:t>Fuentes Primarias:</w:t>
            </w:r>
          </w:p>
          <w:p w14:paraId="631733FE" w14:textId="77777777" w:rsidR="00984846" w:rsidRDefault="00984846" w:rsidP="00CF42F0">
            <w:pPr>
              <w:spacing w:line="240" w:lineRule="auto"/>
              <w:rPr>
                <w:lang w:val="es-CR"/>
              </w:rPr>
            </w:pPr>
            <w:r>
              <w:rPr>
                <w:lang w:val="es-CR"/>
              </w:rPr>
              <w:t>Entrevista a las personas designadas por el administrador del proyecto y que pertenecen al área de ingeniería.</w:t>
            </w:r>
          </w:p>
          <w:p w14:paraId="0C328186" w14:textId="77777777" w:rsidR="00CF42F0" w:rsidRDefault="00CF42F0" w:rsidP="00CF42F0">
            <w:pPr>
              <w:spacing w:line="240" w:lineRule="auto"/>
              <w:rPr>
                <w:lang w:val="es-CR"/>
              </w:rPr>
            </w:pPr>
          </w:p>
          <w:p w14:paraId="089FBAE3" w14:textId="77777777" w:rsidR="00CF42F0" w:rsidRDefault="00CF42F0" w:rsidP="00CF42F0">
            <w:pPr>
              <w:spacing w:line="240" w:lineRule="auto"/>
              <w:rPr>
                <w:lang w:val="es-CR"/>
              </w:rPr>
            </w:pPr>
            <w:r>
              <w:rPr>
                <w:lang w:val="es-CR"/>
              </w:rPr>
              <w:t>Fuentes secundarias:</w:t>
            </w:r>
          </w:p>
          <w:p w14:paraId="72D15BB2" w14:textId="77777777" w:rsidR="00CF42F0" w:rsidRDefault="00CF42F0" w:rsidP="00CF42F0">
            <w:pPr>
              <w:spacing w:line="240" w:lineRule="auto"/>
              <w:rPr>
                <w:lang w:val="es-CR"/>
              </w:rPr>
            </w:pPr>
          </w:p>
          <w:p w14:paraId="64B7B592" w14:textId="77777777" w:rsidR="00CF42F0" w:rsidRDefault="00CF42F0" w:rsidP="00CF42F0">
            <w:pPr>
              <w:spacing w:line="240" w:lineRule="auto"/>
              <w:rPr>
                <w:lang w:val="es-CR"/>
              </w:rPr>
            </w:pPr>
            <w:r>
              <w:rPr>
                <w:lang w:val="es-CR"/>
              </w:rPr>
              <w:t>Documentación disponible para un correcto diseño del sistema, incluidos blogs, revistas, mejores prácticas.</w:t>
            </w:r>
          </w:p>
          <w:p w14:paraId="76BD9041" w14:textId="77777777" w:rsidR="005329A6" w:rsidRDefault="005329A6" w:rsidP="00CF42F0">
            <w:pPr>
              <w:spacing w:line="240" w:lineRule="auto"/>
              <w:rPr>
                <w:lang w:val="es-CR"/>
              </w:rPr>
            </w:pPr>
          </w:p>
          <w:p w14:paraId="6154153B" w14:textId="77777777" w:rsidR="005329A6" w:rsidRPr="00F52106" w:rsidRDefault="005329A6" w:rsidP="00CF42F0">
            <w:pPr>
              <w:spacing w:line="240" w:lineRule="auto"/>
              <w:rPr>
                <w:lang w:val="es-CR"/>
              </w:rPr>
            </w:pPr>
            <w:r>
              <w:rPr>
                <w:lang w:val="es-CR"/>
              </w:rPr>
              <w:t>Cursos virtuales de la empresa Security Innovation enfocados en seguridad del software.</w:t>
            </w:r>
          </w:p>
        </w:tc>
      </w:tr>
      <w:tr w:rsidR="00F52106" w:rsidRPr="00F52106" w14:paraId="3538EC0F" w14:textId="77777777" w:rsidTr="00F52106">
        <w:tc>
          <w:tcPr>
            <w:tcW w:w="2660" w:type="dxa"/>
            <w:vAlign w:val="center"/>
          </w:tcPr>
          <w:p w14:paraId="583665E3" w14:textId="77777777" w:rsidR="00F52106" w:rsidRPr="00F52106" w:rsidRDefault="00F52106" w:rsidP="00F52106">
            <w:pPr>
              <w:pStyle w:val="CodigoEtica"/>
              <w:rPr>
                <w:sz w:val="22"/>
                <w:szCs w:val="22"/>
                <w:lang w:val="es-ES"/>
              </w:rPr>
            </w:pPr>
            <w:r w:rsidRPr="00F52106">
              <w:rPr>
                <w:sz w:val="22"/>
                <w:szCs w:val="22"/>
                <w:lang w:val="es-ES"/>
              </w:rPr>
              <w:lastRenderedPageBreak/>
              <w:t>Desarrollar el prototipo funcional de la extensión de seguridad para el ambiente de desarrollo Visual Studio .NET que permita realizar pruebas estáticas de seguridad de aplicaciones.</w:t>
            </w:r>
          </w:p>
          <w:p w14:paraId="39EFA0B0" w14:textId="77777777" w:rsidR="00F52106" w:rsidRPr="00427918" w:rsidRDefault="00F52106" w:rsidP="00F52106">
            <w:pPr>
              <w:pStyle w:val="CodigoEtica"/>
              <w:rPr>
                <w:sz w:val="22"/>
                <w:szCs w:val="22"/>
                <w:lang w:val="es-ES"/>
              </w:rPr>
            </w:pPr>
          </w:p>
        </w:tc>
        <w:tc>
          <w:tcPr>
            <w:tcW w:w="2410" w:type="dxa"/>
            <w:vAlign w:val="center"/>
          </w:tcPr>
          <w:p w14:paraId="38F45701" w14:textId="77777777" w:rsidR="007C785A" w:rsidRDefault="007C785A" w:rsidP="00CF42F0">
            <w:pPr>
              <w:spacing w:line="240" w:lineRule="auto"/>
              <w:rPr>
                <w:lang w:val="es-CR"/>
              </w:rPr>
            </w:pPr>
            <w:r>
              <w:rPr>
                <w:lang w:val="es-CR"/>
              </w:rPr>
              <w:t>Visual Studio .NET 2013 y C# 4.5</w:t>
            </w:r>
          </w:p>
          <w:p w14:paraId="10BA9DC1"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6242A72A" w14:textId="77777777" w:rsidR="00F52106" w:rsidRDefault="00CF42F0" w:rsidP="007C785A">
            <w:pPr>
              <w:spacing w:line="240" w:lineRule="auto"/>
              <w:rPr>
                <w:lang w:val="es-CR"/>
              </w:rPr>
            </w:pPr>
            <w:r>
              <w:rPr>
                <w:lang w:val="es-CR"/>
              </w:rPr>
              <w:t>Fuentes primarias:</w:t>
            </w:r>
          </w:p>
          <w:p w14:paraId="3213DCFC" w14:textId="77777777" w:rsidR="00CF42F0" w:rsidRDefault="00CF42F0" w:rsidP="007C785A">
            <w:pPr>
              <w:spacing w:line="240" w:lineRule="auto"/>
              <w:rPr>
                <w:lang w:val="es-CR"/>
              </w:rPr>
            </w:pPr>
            <w:r>
              <w:rPr>
                <w:lang w:val="es-CR"/>
              </w:rPr>
              <w:t>Documentación de Microsoft acerca del proyecto Roslyn.</w:t>
            </w:r>
          </w:p>
          <w:p w14:paraId="3F118A83" w14:textId="77777777" w:rsidR="00CF42F0" w:rsidRDefault="007C785A" w:rsidP="007C785A">
            <w:pPr>
              <w:spacing w:line="240" w:lineRule="auto"/>
              <w:rPr>
                <w:lang w:val="es-CR"/>
              </w:rPr>
            </w:pPr>
            <w:r>
              <w:rPr>
                <w:lang w:val="es-CR"/>
              </w:rPr>
              <w:t>Referencia del lenguaje de Programación C#.</w:t>
            </w:r>
          </w:p>
          <w:p w14:paraId="1EFB8AB3" w14:textId="77777777" w:rsidR="007C785A" w:rsidRDefault="007C785A" w:rsidP="007C785A">
            <w:pPr>
              <w:spacing w:line="240" w:lineRule="auto"/>
              <w:rPr>
                <w:lang w:val="es-CR"/>
              </w:rPr>
            </w:pPr>
            <w:r>
              <w:rPr>
                <w:lang w:val="es-CR"/>
              </w:rPr>
              <w:t>Fuentes secundarias:</w:t>
            </w:r>
          </w:p>
          <w:p w14:paraId="3304B6F7" w14:textId="77777777"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56EBF593" w14:textId="77777777" w:rsidR="00CF42F0" w:rsidRPr="00F52106" w:rsidRDefault="00CF42F0" w:rsidP="007C785A">
            <w:pPr>
              <w:ind w:left="360"/>
              <w:jc w:val="left"/>
              <w:rPr>
                <w:lang w:val="es-CR"/>
              </w:rPr>
            </w:pPr>
          </w:p>
        </w:tc>
      </w:tr>
      <w:tr w:rsidR="00F52106" w:rsidRPr="00F52106" w14:paraId="3B715B6B" w14:textId="77777777" w:rsidTr="00F52106">
        <w:tc>
          <w:tcPr>
            <w:tcW w:w="2660" w:type="dxa"/>
            <w:vAlign w:val="center"/>
          </w:tcPr>
          <w:p w14:paraId="63C4C540" w14:textId="77777777" w:rsidR="00F52106" w:rsidRPr="00427918" w:rsidRDefault="00F52106" w:rsidP="00F52106">
            <w:pPr>
              <w:pStyle w:val="CodigoEtica"/>
              <w:rPr>
                <w:sz w:val="22"/>
                <w:szCs w:val="22"/>
                <w:lang w:val="es-ES"/>
              </w:rPr>
            </w:pPr>
            <w:r w:rsidRPr="00427918">
              <w:rPr>
                <w:sz w:val="22"/>
                <w:szCs w:val="22"/>
                <w:lang w:val="es-ES"/>
              </w:rPr>
              <w:t>Implementar las reglas de diagnóstico para detectar vulnerabilidades en el código fuente utilizando estándares en la industria.</w:t>
            </w:r>
          </w:p>
          <w:p w14:paraId="0ED0253C" w14:textId="77777777" w:rsidR="00F52106" w:rsidRPr="00427918" w:rsidRDefault="00F52106" w:rsidP="00F52106">
            <w:pPr>
              <w:pStyle w:val="CodigoEtica"/>
              <w:rPr>
                <w:sz w:val="22"/>
                <w:szCs w:val="22"/>
                <w:lang w:val="es-ES"/>
              </w:rPr>
            </w:pPr>
          </w:p>
        </w:tc>
        <w:tc>
          <w:tcPr>
            <w:tcW w:w="2410" w:type="dxa"/>
            <w:vAlign w:val="center"/>
          </w:tcPr>
          <w:p w14:paraId="6231215F"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11DA2AA8" w14:textId="77777777" w:rsidR="00F52106" w:rsidRDefault="007C785A" w:rsidP="005329A6">
            <w:pPr>
              <w:spacing w:line="240" w:lineRule="auto"/>
              <w:rPr>
                <w:lang w:val="es-CR"/>
              </w:rPr>
            </w:pPr>
            <w:r>
              <w:rPr>
                <w:lang w:val="es-CR"/>
              </w:rPr>
              <w:t>Fuentes Primarias:</w:t>
            </w:r>
          </w:p>
          <w:p w14:paraId="79A32D25" w14:textId="77777777" w:rsidR="007C785A" w:rsidRDefault="007C785A" w:rsidP="005329A6">
            <w:pPr>
              <w:spacing w:line="240" w:lineRule="auto"/>
              <w:rPr>
                <w:lang w:val="es-CR"/>
              </w:rPr>
            </w:pPr>
            <w:r>
              <w:rPr>
                <w:lang w:val="es-CR"/>
              </w:rPr>
              <w:t>Estándares internacionales entre los que figuran OWASP Top 10, MITRE CWE.</w:t>
            </w:r>
          </w:p>
          <w:p w14:paraId="0407D48A"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537A9F79" w14:textId="77777777" w:rsidTr="00F52106">
        <w:tc>
          <w:tcPr>
            <w:tcW w:w="2660" w:type="dxa"/>
            <w:vAlign w:val="center"/>
          </w:tcPr>
          <w:p w14:paraId="06CCF4F0" w14:textId="77777777" w:rsidR="00F52106" w:rsidRPr="008A7921" w:rsidRDefault="00F52106" w:rsidP="00F52106">
            <w:pPr>
              <w:pStyle w:val="CodigoEtica"/>
              <w:rPr>
                <w:sz w:val="22"/>
                <w:szCs w:val="22"/>
                <w:lang w:val="es-ES"/>
              </w:rPr>
            </w:pPr>
            <w:r w:rsidRPr="008A7921">
              <w:rPr>
                <w:sz w:val="22"/>
                <w:szCs w:val="22"/>
                <w:lang w:val="es-ES"/>
              </w:rPr>
              <w:t>Desarrollar pruebas funcionales, pruebas de integración y pruebas unitarias del prototipo.</w:t>
            </w:r>
          </w:p>
          <w:p w14:paraId="7FDD3F39" w14:textId="77777777" w:rsidR="00F52106" w:rsidRPr="00F52106" w:rsidRDefault="00F52106" w:rsidP="00F52106">
            <w:pPr>
              <w:rPr>
                <w:lang w:val="es-CR"/>
              </w:rPr>
            </w:pPr>
          </w:p>
        </w:tc>
        <w:tc>
          <w:tcPr>
            <w:tcW w:w="2410" w:type="dxa"/>
            <w:vAlign w:val="center"/>
          </w:tcPr>
          <w:p w14:paraId="65CF7C12"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63D79CDF" w14:textId="77777777" w:rsidR="00F52106" w:rsidRDefault="007C785A" w:rsidP="005329A6">
            <w:pPr>
              <w:spacing w:line="240" w:lineRule="auto"/>
              <w:rPr>
                <w:lang w:val="es-CR"/>
              </w:rPr>
            </w:pPr>
            <w:r>
              <w:rPr>
                <w:lang w:val="es-CR"/>
              </w:rPr>
              <w:t>Fuentes Primarias:</w:t>
            </w:r>
          </w:p>
          <w:p w14:paraId="61AA0B26" w14:textId="77777777" w:rsidR="007C785A" w:rsidRPr="00F52106" w:rsidRDefault="007C785A" w:rsidP="005329A6">
            <w:pPr>
              <w:spacing w:line="240" w:lineRule="auto"/>
              <w:rPr>
                <w:lang w:val="es-CR"/>
              </w:rPr>
            </w:pPr>
            <w:r>
              <w:rPr>
                <w:lang w:val="es-CR"/>
              </w:rPr>
              <w:t>Libros de ingeniería de software.</w:t>
            </w:r>
          </w:p>
        </w:tc>
      </w:tr>
    </w:tbl>
    <w:p w14:paraId="2244C9AA" w14:textId="77777777" w:rsidR="00B11B4A" w:rsidRDefault="003279F6" w:rsidP="007C785A">
      <w:pPr>
        <w:pStyle w:val="Ttulo3"/>
        <w:jc w:val="center"/>
      </w:pPr>
      <w:r>
        <w:t>Fuente : Propia</w:t>
      </w:r>
    </w:p>
    <w:p w14:paraId="43F93707" w14:textId="77777777" w:rsidR="00926EDB" w:rsidRDefault="00926EDB" w:rsidP="00926EDB">
      <w:pPr>
        <w:spacing w:line="360" w:lineRule="auto"/>
      </w:pPr>
    </w:p>
    <w:p w14:paraId="4AC0F131" w14:textId="77777777" w:rsidR="007C785A" w:rsidRDefault="007C785A" w:rsidP="00926EDB">
      <w:pPr>
        <w:spacing w:line="360" w:lineRule="auto"/>
      </w:pPr>
    </w:p>
    <w:p w14:paraId="66F1C2FC" w14:textId="77777777" w:rsidR="007C785A" w:rsidRDefault="007C785A" w:rsidP="00926EDB">
      <w:pPr>
        <w:spacing w:line="360" w:lineRule="auto"/>
      </w:pPr>
    </w:p>
    <w:p w14:paraId="63D223BF" w14:textId="77777777" w:rsidR="007C785A" w:rsidRDefault="007C785A" w:rsidP="00926EDB">
      <w:pPr>
        <w:spacing w:line="360" w:lineRule="auto"/>
      </w:pPr>
    </w:p>
    <w:p w14:paraId="0FB24D4D" w14:textId="77777777" w:rsidR="007C785A" w:rsidRDefault="007C785A" w:rsidP="00926EDB">
      <w:pPr>
        <w:spacing w:line="360" w:lineRule="auto"/>
      </w:pPr>
    </w:p>
    <w:p w14:paraId="464C4090" w14:textId="77777777" w:rsidR="00A566D2" w:rsidRDefault="00A566D2" w:rsidP="00A566D2">
      <w:pPr>
        <w:pStyle w:val="Ttulo2"/>
        <w:rPr>
          <w:lang w:val="es-ES"/>
        </w:rPr>
      </w:pPr>
      <w:r>
        <w:lastRenderedPageBreak/>
        <w:t>3.7.</w:t>
      </w:r>
      <w:r w:rsidR="000E4CCC">
        <w:t>5</w:t>
      </w:r>
      <w:r>
        <w:t xml:space="preserve"> </w:t>
      </w:r>
      <w:r w:rsidRPr="00A566D2">
        <w:rPr>
          <w:lang w:val="es-ES"/>
        </w:rPr>
        <w:t xml:space="preserve">Relación entre objetivos, entregables y las herramientas </w:t>
      </w:r>
    </w:p>
    <w:p w14:paraId="7655B9FD" w14:textId="77777777" w:rsidR="00440933" w:rsidRPr="00440933" w:rsidRDefault="00440933" w:rsidP="00440933">
      <w:r>
        <w:tab/>
        <w:t>A continuación se presenta un cuadro de la relación entre los entregables y los instrumentos utilizados.</w:t>
      </w:r>
    </w:p>
    <w:p w14:paraId="51CD0B68" w14:textId="77777777" w:rsidR="00440933" w:rsidRDefault="00440933" w:rsidP="00440933">
      <w:pPr>
        <w:pStyle w:val="Ttulo3"/>
        <w:jc w:val="center"/>
      </w:pPr>
      <w:r>
        <w:t xml:space="preserve">Tabla </w:t>
      </w:r>
      <w:r w:rsidR="00C50AB2">
        <w:fldChar w:fldCharType="begin"/>
      </w:r>
      <w:r>
        <w:instrText xml:space="preserve"> SEQ Tabla \* ARABIC </w:instrText>
      </w:r>
      <w:r w:rsidR="00C50AB2">
        <w:fldChar w:fldCharType="separate"/>
      </w:r>
      <w:r w:rsidR="00105ECC">
        <w:rPr>
          <w:noProof/>
        </w:rPr>
        <w:t>3</w:t>
      </w:r>
      <w:r w:rsidR="00C50AB2">
        <w:fldChar w:fldCharType="end"/>
      </w:r>
      <w:r>
        <w:t xml:space="preserve"> Relación entre objetos, entregables y herramientas</w:t>
      </w:r>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4B321E67" w14:textId="77777777" w:rsidTr="003279F6">
        <w:trPr>
          <w:tblHeader/>
          <w:jc w:val="center"/>
        </w:trPr>
        <w:tc>
          <w:tcPr>
            <w:tcW w:w="2058" w:type="dxa"/>
            <w:shd w:val="clear" w:color="auto" w:fill="D9D9D9" w:themeFill="background1" w:themeFillShade="D9"/>
            <w:vAlign w:val="center"/>
          </w:tcPr>
          <w:p w14:paraId="423B6F38"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7D269A65"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4CFE19D7"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7F60D202" w14:textId="77777777" w:rsidTr="003279F6">
        <w:trPr>
          <w:jc w:val="center"/>
        </w:trPr>
        <w:tc>
          <w:tcPr>
            <w:tcW w:w="2058" w:type="dxa"/>
            <w:vAlign w:val="center"/>
          </w:tcPr>
          <w:p w14:paraId="5CC53254" w14:textId="77777777" w:rsidR="003A4883" w:rsidRPr="00F52106" w:rsidRDefault="003A4883" w:rsidP="003A4883">
            <w:pPr>
              <w:spacing w:line="240" w:lineRule="auto"/>
              <w:jc w:val="left"/>
              <w:rPr>
                <w:bCs/>
              </w:rPr>
            </w:pPr>
            <w:r w:rsidRPr="00F52106">
              <w:rPr>
                <w:bCs/>
              </w:rPr>
              <w:t>Realizar el levantamiento de requerimientos de cada una de las vulnerabilidades a identificar mediante el uso de estándares en la industria.</w:t>
            </w:r>
          </w:p>
          <w:p w14:paraId="1428A359" w14:textId="77777777" w:rsidR="003A4883" w:rsidRPr="00702312" w:rsidRDefault="003A4883" w:rsidP="003A4883">
            <w:pPr>
              <w:spacing w:line="360" w:lineRule="auto"/>
              <w:rPr>
                <w:rFonts w:cs="Arial"/>
                <w:sz w:val="20"/>
                <w:szCs w:val="20"/>
              </w:rPr>
            </w:pPr>
          </w:p>
        </w:tc>
        <w:tc>
          <w:tcPr>
            <w:tcW w:w="3590" w:type="dxa"/>
            <w:vAlign w:val="center"/>
          </w:tcPr>
          <w:p w14:paraId="760F5735" w14:textId="77777777" w:rsidR="003A4883" w:rsidRPr="0091499F" w:rsidRDefault="007C785A" w:rsidP="0091499F">
            <w:pPr>
              <w:spacing w:line="240" w:lineRule="auto"/>
              <w:jc w:val="left"/>
              <w:rPr>
                <w:bCs/>
              </w:rPr>
            </w:pPr>
            <w:r w:rsidRPr="0091499F">
              <w:rPr>
                <w:bCs/>
              </w:rPr>
              <w:t>Diagramas de casos de uso.</w:t>
            </w:r>
          </w:p>
          <w:p w14:paraId="45919034" w14:textId="77777777" w:rsidR="007C785A" w:rsidRPr="0091499F" w:rsidRDefault="007C785A" w:rsidP="0091499F">
            <w:pPr>
              <w:spacing w:line="240" w:lineRule="auto"/>
              <w:jc w:val="left"/>
              <w:rPr>
                <w:bCs/>
              </w:rPr>
            </w:pPr>
            <w:r w:rsidRPr="0091499F">
              <w:rPr>
                <w:bCs/>
              </w:rPr>
              <w:t>Estudios de factibilidad (técnica, económica y operativa).</w:t>
            </w:r>
          </w:p>
          <w:p w14:paraId="7C55EFC8" w14:textId="77777777" w:rsidR="007C785A" w:rsidRPr="00702312" w:rsidRDefault="007C785A" w:rsidP="003A4883">
            <w:pPr>
              <w:spacing w:line="360" w:lineRule="auto"/>
              <w:rPr>
                <w:rFonts w:cs="Arial"/>
                <w:sz w:val="20"/>
                <w:szCs w:val="20"/>
              </w:rPr>
            </w:pPr>
          </w:p>
        </w:tc>
        <w:tc>
          <w:tcPr>
            <w:tcW w:w="2953" w:type="dxa"/>
            <w:vAlign w:val="center"/>
          </w:tcPr>
          <w:p w14:paraId="07DCC425" w14:textId="77777777" w:rsidR="003A4883" w:rsidRPr="0091499F" w:rsidRDefault="008C7325" w:rsidP="0091499F">
            <w:pPr>
              <w:spacing w:line="240" w:lineRule="auto"/>
              <w:jc w:val="left"/>
              <w:rPr>
                <w:bCs/>
              </w:rPr>
            </w:pPr>
            <w:r w:rsidRPr="0091499F">
              <w:rPr>
                <w:bCs/>
              </w:rPr>
              <w:t>Microsoft Office para Mac</w:t>
            </w:r>
          </w:p>
          <w:p w14:paraId="3B5D75EA" w14:textId="77777777" w:rsidR="008C7325" w:rsidRPr="0091499F" w:rsidRDefault="008C7325" w:rsidP="0091499F">
            <w:pPr>
              <w:spacing w:line="240" w:lineRule="auto"/>
              <w:jc w:val="left"/>
              <w:rPr>
                <w:bCs/>
              </w:rPr>
            </w:pPr>
            <w:r w:rsidRPr="0091499F">
              <w:rPr>
                <w:bCs/>
              </w:rPr>
              <w:t>Visual Paradigm</w:t>
            </w:r>
          </w:p>
          <w:p w14:paraId="0B816DE0"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429A6678" w14:textId="77777777" w:rsidTr="003279F6">
        <w:trPr>
          <w:jc w:val="center"/>
        </w:trPr>
        <w:tc>
          <w:tcPr>
            <w:tcW w:w="2058" w:type="dxa"/>
            <w:vAlign w:val="center"/>
          </w:tcPr>
          <w:p w14:paraId="40659A4D" w14:textId="77777777"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14:paraId="14DD5451" w14:textId="77777777" w:rsidR="003A4883" w:rsidRPr="0091499F" w:rsidRDefault="008C7325" w:rsidP="0091499F">
            <w:pPr>
              <w:spacing w:line="240" w:lineRule="auto"/>
              <w:jc w:val="left"/>
              <w:rPr>
                <w:bCs/>
              </w:rPr>
            </w:pPr>
            <w:r w:rsidRPr="0091499F">
              <w:rPr>
                <w:bCs/>
              </w:rPr>
              <w:t>Diagramas UML</w:t>
            </w:r>
          </w:p>
          <w:p w14:paraId="09F860D3" w14:textId="77777777" w:rsidR="008C7325" w:rsidRPr="0091499F" w:rsidRDefault="008C7325" w:rsidP="0091499F">
            <w:pPr>
              <w:spacing w:line="240" w:lineRule="auto"/>
              <w:jc w:val="left"/>
              <w:rPr>
                <w:bCs/>
              </w:rPr>
            </w:pPr>
            <w:r w:rsidRPr="0091499F">
              <w:rPr>
                <w:bCs/>
              </w:rPr>
              <w:t>Diseño de flujos de trabajo</w:t>
            </w:r>
          </w:p>
          <w:p w14:paraId="18A73760"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6204249B" w14:textId="77777777" w:rsidR="003A4883" w:rsidRPr="0091499F" w:rsidRDefault="008C7325" w:rsidP="0091499F">
            <w:pPr>
              <w:spacing w:line="240" w:lineRule="auto"/>
              <w:jc w:val="left"/>
              <w:rPr>
                <w:bCs/>
              </w:rPr>
            </w:pPr>
            <w:r w:rsidRPr="0091499F">
              <w:rPr>
                <w:bCs/>
              </w:rPr>
              <w:t>Visual Paradigm</w:t>
            </w:r>
          </w:p>
          <w:p w14:paraId="53FD3A21" w14:textId="77777777" w:rsidR="008C7325" w:rsidRPr="0091499F" w:rsidRDefault="008C7325" w:rsidP="0091499F">
            <w:pPr>
              <w:spacing w:line="240" w:lineRule="auto"/>
              <w:jc w:val="left"/>
              <w:rPr>
                <w:bCs/>
              </w:rPr>
            </w:pPr>
            <w:r w:rsidRPr="0091499F">
              <w:rPr>
                <w:bCs/>
              </w:rPr>
              <w:t>Plataforma de compilación Roslyn.</w:t>
            </w:r>
          </w:p>
          <w:p w14:paraId="34ABEC70"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6A89F4A2" w14:textId="77777777" w:rsidTr="003279F6">
        <w:trPr>
          <w:jc w:val="center"/>
        </w:trPr>
        <w:tc>
          <w:tcPr>
            <w:tcW w:w="2058" w:type="dxa"/>
            <w:vAlign w:val="center"/>
          </w:tcPr>
          <w:p w14:paraId="3859E502" w14:textId="77777777" w:rsidR="003279F6" w:rsidRPr="003279F6" w:rsidRDefault="003279F6" w:rsidP="003279F6">
            <w:pPr>
              <w:spacing w:line="240" w:lineRule="auto"/>
              <w:jc w:val="left"/>
              <w:rPr>
                <w:bCs/>
                <w:lang w:val="es-ES"/>
              </w:rPr>
            </w:pPr>
            <w:r w:rsidRPr="003279F6">
              <w:rPr>
                <w:bCs/>
                <w:lang w:val="es-ES"/>
              </w:rPr>
              <w:t xml:space="preserve">Desarrollar el prototipo funcional de la extensión de seguridad para el ambiente de desarrollo Visual Studio .NET que permita realizar pruebas </w:t>
            </w:r>
            <w:r w:rsidRPr="003279F6">
              <w:rPr>
                <w:bCs/>
                <w:lang w:val="es-ES"/>
              </w:rPr>
              <w:lastRenderedPageBreak/>
              <w:t>estáticas de seguridad de aplicaciones.</w:t>
            </w:r>
          </w:p>
          <w:p w14:paraId="6BB34847" w14:textId="77777777" w:rsidR="003A4883" w:rsidRDefault="003A4883" w:rsidP="003A4883">
            <w:pPr>
              <w:spacing w:line="240" w:lineRule="auto"/>
              <w:jc w:val="left"/>
              <w:rPr>
                <w:rFonts w:cs="Arial"/>
                <w:sz w:val="20"/>
                <w:szCs w:val="20"/>
              </w:rPr>
            </w:pPr>
          </w:p>
        </w:tc>
        <w:tc>
          <w:tcPr>
            <w:tcW w:w="3590" w:type="dxa"/>
            <w:vAlign w:val="center"/>
          </w:tcPr>
          <w:p w14:paraId="57E8C1BB" w14:textId="77777777" w:rsidR="003A4883" w:rsidRPr="0091499F" w:rsidRDefault="008C7325" w:rsidP="0091499F">
            <w:pPr>
              <w:spacing w:line="240" w:lineRule="auto"/>
              <w:jc w:val="left"/>
              <w:rPr>
                <w:bCs/>
              </w:rPr>
            </w:pPr>
            <w:r w:rsidRPr="0091499F">
              <w:rPr>
                <w:bCs/>
              </w:rPr>
              <w:lastRenderedPageBreak/>
              <w:t>Prototipo funcional de la extensión para Visual Studio que permita realizar pruebas estáticas de código fuente.</w:t>
            </w:r>
          </w:p>
        </w:tc>
        <w:tc>
          <w:tcPr>
            <w:tcW w:w="2953" w:type="dxa"/>
            <w:vAlign w:val="center"/>
          </w:tcPr>
          <w:p w14:paraId="175CF92E" w14:textId="77777777" w:rsidR="003A4883" w:rsidRPr="0091499F" w:rsidRDefault="00E57E4A" w:rsidP="0091499F">
            <w:pPr>
              <w:spacing w:line="240" w:lineRule="auto"/>
              <w:jc w:val="left"/>
              <w:rPr>
                <w:bCs/>
              </w:rPr>
            </w:pPr>
            <w:r w:rsidRPr="0091499F">
              <w:rPr>
                <w:bCs/>
              </w:rPr>
              <w:t>Visual Studio .NET 2013</w:t>
            </w:r>
          </w:p>
          <w:p w14:paraId="64D00FCF" w14:textId="77777777" w:rsidR="00E57E4A" w:rsidRPr="0091499F" w:rsidRDefault="00E57E4A" w:rsidP="0091499F">
            <w:pPr>
              <w:spacing w:line="240" w:lineRule="auto"/>
              <w:jc w:val="left"/>
              <w:rPr>
                <w:bCs/>
              </w:rPr>
            </w:pPr>
            <w:r w:rsidRPr="0091499F">
              <w:rPr>
                <w:bCs/>
              </w:rPr>
              <w:t>Lenguaje de Programación C#</w:t>
            </w:r>
          </w:p>
          <w:p w14:paraId="1CFB5796" w14:textId="77777777" w:rsidR="00E57E4A" w:rsidRPr="0091499F" w:rsidRDefault="00E57E4A" w:rsidP="0091499F">
            <w:pPr>
              <w:spacing w:line="240" w:lineRule="auto"/>
              <w:jc w:val="left"/>
              <w:rPr>
                <w:bCs/>
              </w:rPr>
            </w:pPr>
            <w:r w:rsidRPr="0091499F">
              <w:rPr>
                <w:bCs/>
              </w:rPr>
              <w:t>Plataforma de compilación Roslyn.</w:t>
            </w:r>
          </w:p>
          <w:p w14:paraId="715BD1BB"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440C7CA9" w14:textId="77777777" w:rsidTr="003279F6">
        <w:trPr>
          <w:jc w:val="center"/>
        </w:trPr>
        <w:tc>
          <w:tcPr>
            <w:tcW w:w="2058" w:type="dxa"/>
            <w:vAlign w:val="center"/>
          </w:tcPr>
          <w:p w14:paraId="497AD4E0" w14:textId="77777777" w:rsidR="003279F6" w:rsidRPr="003279F6" w:rsidRDefault="003279F6" w:rsidP="003279F6">
            <w:pPr>
              <w:spacing w:line="240" w:lineRule="auto"/>
              <w:jc w:val="left"/>
              <w:rPr>
                <w:bCs/>
                <w:lang w:val="es-ES"/>
              </w:rPr>
            </w:pPr>
            <w:r w:rsidRPr="003279F6">
              <w:rPr>
                <w:bCs/>
                <w:lang w:val="es-ES"/>
              </w:rPr>
              <w:lastRenderedPageBreak/>
              <w:t>Implementar las reglas de diagnóstico para detectar vulnerabilidades en el código fuente utilizando estándares en la industria.</w:t>
            </w:r>
          </w:p>
          <w:p w14:paraId="0845700B" w14:textId="77777777" w:rsidR="003A4883" w:rsidRPr="00702312" w:rsidRDefault="003A4883" w:rsidP="003A4883">
            <w:pPr>
              <w:spacing w:line="240" w:lineRule="auto"/>
              <w:jc w:val="left"/>
              <w:rPr>
                <w:rFonts w:cs="Arial"/>
                <w:sz w:val="20"/>
                <w:szCs w:val="20"/>
              </w:rPr>
            </w:pPr>
          </w:p>
        </w:tc>
        <w:tc>
          <w:tcPr>
            <w:tcW w:w="3590" w:type="dxa"/>
            <w:vAlign w:val="center"/>
          </w:tcPr>
          <w:p w14:paraId="6AE8013A" w14:textId="77777777" w:rsidR="003A4883" w:rsidRPr="00FE54FD" w:rsidRDefault="00E57E4A" w:rsidP="00FE54FD">
            <w:pPr>
              <w:spacing w:line="240" w:lineRule="auto"/>
              <w:jc w:val="left"/>
              <w:rPr>
                <w:bCs/>
                <w:lang w:val="es-ES"/>
              </w:rPr>
            </w:pPr>
            <w:r w:rsidRPr="00FE54FD">
              <w:rPr>
                <w:bCs/>
                <w:lang w:val="es-ES"/>
              </w:rPr>
              <w:t>Reglas de diagnóstico para detectar patrones de código fuente vulnerable, basado en estándares internacionales.</w:t>
            </w:r>
          </w:p>
        </w:tc>
        <w:tc>
          <w:tcPr>
            <w:tcW w:w="2953" w:type="dxa"/>
            <w:vAlign w:val="center"/>
          </w:tcPr>
          <w:p w14:paraId="618406DA"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2107D1E8" w14:textId="77777777" w:rsidR="00E57E4A" w:rsidRPr="00FE54FD" w:rsidRDefault="00E57E4A" w:rsidP="00FE54FD">
            <w:pPr>
              <w:spacing w:line="240" w:lineRule="auto"/>
              <w:jc w:val="left"/>
              <w:rPr>
                <w:bCs/>
                <w:lang w:val="es-ES"/>
              </w:rPr>
            </w:pPr>
            <w:r w:rsidRPr="00FE54FD">
              <w:rPr>
                <w:bCs/>
                <w:lang w:val="es-ES"/>
              </w:rPr>
              <w:t>Mensajes de información intuitivos dentro del ambiente de desarrollo de Visual Studio .NET.</w:t>
            </w:r>
          </w:p>
        </w:tc>
      </w:tr>
      <w:tr w:rsidR="003A4883" w:rsidRPr="00702312" w14:paraId="3D94C9CA" w14:textId="77777777" w:rsidTr="003279F6">
        <w:trPr>
          <w:jc w:val="center"/>
        </w:trPr>
        <w:tc>
          <w:tcPr>
            <w:tcW w:w="2058" w:type="dxa"/>
            <w:vAlign w:val="center"/>
          </w:tcPr>
          <w:p w14:paraId="2E172EE5" w14:textId="77777777" w:rsidR="003279F6" w:rsidRPr="008A7921" w:rsidRDefault="003279F6" w:rsidP="003279F6">
            <w:pPr>
              <w:pStyle w:val="CodigoEtica"/>
              <w:rPr>
                <w:sz w:val="22"/>
                <w:szCs w:val="22"/>
                <w:lang w:val="es-ES"/>
              </w:rPr>
            </w:pPr>
            <w:r w:rsidRPr="008A7921">
              <w:rPr>
                <w:sz w:val="22"/>
                <w:szCs w:val="22"/>
                <w:lang w:val="es-ES"/>
              </w:rPr>
              <w:t>Desarrollar pruebas funcionales, pruebas de integración y pruebas unitarias del prototipo.</w:t>
            </w:r>
          </w:p>
          <w:p w14:paraId="4A6ED651" w14:textId="77777777" w:rsidR="003A4883" w:rsidRPr="00702312" w:rsidRDefault="003A4883" w:rsidP="003A4883">
            <w:pPr>
              <w:spacing w:line="240" w:lineRule="auto"/>
              <w:jc w:val="left"/>
              <w:rPr>
                <w:rFonts w:cs="Arial"/>
                <w:sz w:val="20"/>
                <w:szCs w:val="20"/>
              </w:rPr>
            </w:pPr>
          </w:p>
        </w:tc>
        <w:tc>
          <w:tcPr>
            <w:tcW w:w="3590" w:type="dxa"/>
            <w:vAlign w:val="center"/>
          </w:tcPr>
          <w:p w14:paraId="1920B413"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16A8FDCB"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6C1D13C2"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328BF077"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100E2BF1" w14:textId="77777777" w:rsidR="003279F6" w:rsidRDefault="003279F6" w:rsidP="00FE54FD">
      <w:pPr>
        <w:pStyle w:val="Ttulo3"/>
        <w:jc w:val="center"/>
      </w:pPr>
      <w:r>
        <w:t>Fuente : Propia</w:t>
      </w:r>
    </w:p>
    <w:p w14:paraId="0AB88310" w14:textId="77777777" w:rsidR="00926EDB" w:rsidRDefault="00926EDB" w:rsidP="00926EDB">
      <w:pPr>
        <w:spacing w:line="360" w:lineRule="auto"/>
      </w:pPr>
    </w:p>
    <w:p w14:paraId="6388AD5D" w14:textId="77777777" w:rsidR="00926EDB" w:rsidRDefault="00926EDB" w:rsidP="00926EDB">
      <w:pPr>
        <w:spacing w:line="360" w:lineRule="auto"/>
      </w:pPr>
    </w:p>
    <w:p w14:paraId="0D6FBD9A" w14:textId="77777777" w:rsidR="00926EDB" w:rsidRDefault="00926EDB" w:rsidP="00926EDB">
      <w:pPr>
        <w:spacing w:line="360" w:lineRule="auto"/>
      </w:pPr>
    </w:p>
    <w:p w14:paraId="12C9773E" w14:textId="77777777" w:rsidR="00926EDB" w:rsidRPr="0093260D" w:rsidRDefault="00926EDB" w:rsidP="00926EDB">
      <w:pPr>
        <w:spacing w:line="360" w:lineRule="auto"/>
      </w:pPr>
    </w:p>
    <w:p w14:paraId="55F04523" w14:textId="77777777" w:rsidR="00040C40" w:rsidRPr="00C116E6" w:rsidRDefault="00040C40" w:rsidP="002E0248">
      <w:pPr>
        <w:spacing w:line="360" w:lineRule="auto"/>
      </w:pPr>
    </w:p>
    <w:p w14:paraId="7D9931B8" w14:textId="77777777" w:rsidR="00FD2B1B" w:rsidRDefault="00FD2B1B" w:rsidP="00016EA6"/>
    <w:p w14:paraId="79155028" w14:textId="77777777" w:rsidR="00FD2B1B" w:rsidRDefault="00FD2B1B" w:rsidP="00016EA6"/>
    <w:p w14:paraId="41B11986" w14:textId="77777777" w:rsidR="00FD2B1B" w:rsidRDefault="00FD2B1B" w:rsidP="00016EA6"/>
    <w:p w14:paraId="422D016C" w14:textId="77777777" w:rsidR="00FD2B1B" w:rsidRDefault="00FD2B1B" w:rsidP="00016EA6"/>
    <w:p w14:paraId="539C5A9C" w14:textId="77777777" w:rsidR="00FD2B1B" w:rsidRPr="00016EA6" w:rsidRDefault="00FD2B1B" w:rsidP="00016EA6"/>
    <w:p w14:paraId="304CEC5D" w14:textId="77777777" w:rsidR="004E5EDB" w:rsidRDefault="004E5EDB" w:rsidP="009874A9">
      <w:pPr>
        <w:pStyle w:val="Ttulo1"/>
      </w:pPr>
      <w:bookmarkStart w:id="184" w:name="_Toc274493574"/>
      <w:bookmarkStart w:id="185" w:name="_Toc274574857"/>
    </w:p>
    <w:p w14:paraId="12146F86" w14:textId="77777777" w:rsidR="004E5EDB" w:rsidRDefault="004E5EDB" w:rsidP="009874A9">
      <w:pPr>
        <w:pStyle w:val="Ttulo1"/>
      </w:pPr>
    </w:p>
    <w:p w14:paraId="350722F3" w14:textId="77777777" w:rsidR="004E5EDB" w:rsidRDefault="004E5EDB" w:rsidP="009874A9">
      <w:pPr>
        <w:pStyle w:val="Ttulo1"/>
      </w:pPr>
    </w:p>
    <w:p w14:paraId="6DD491C0" w14:textId="77777777" w:rsidR="004E5EDB" w:rsidRDefault="004E5EDB" w:rsidP="009874A9">
      <w:pPr>
        <w:pStyle w:val="Ttulo1"/>
      </w:pPr>
    </w:p>
    <w:p w14:paraId="0EE86BEA" w14:textId="77777777" w:rsidR="004E5EDB" w:rsidRDefault="004E5EDB" w:rsidP="009874A9">
      <w:pPr>
        <w:pStyle w:val="Ttulo1"/>
      </w:pPr>
    </w:p>
    <w:p w14:paraId="0580988C" w14:textId="77777777" w:rsidR="004E5EDB" w:rsidRDefault="004E5EDB" w:rsidP="009874A9">
      <w:pPr>
        <w:pStyle w:val="Ttulo1"/>
      </w:pPr>
    </w:p>
    <w:p w14:paraId="3168F09A" w14:textId="77777777" w:rsidR="004E5EDB" w:rsidRDefault="004E5EDB" w:rsidP="009874A9">
      <w:pPr>
        <w:pStyle w:val="Ttulo1"/>
      </w:pPr>
    </w:p>
    <w:p w14:paraId="21E31133" w14:textId="77777777" w:rsidR="004E5EDB" w:rsidRDefault="004E5EDB" w:rsidP="009874A9">
      <w:pPr>
        <w:pStyle w:val="Ttulo1"/>
      </w:pPr>
    </w:p>
    <w:p w14:paraId="1F178F6C" w14:textId="77777777" w:rsidR="004E5EDB" w:rsidRDefault="004E5EDB" w:rsidP="004E5EDB">
      <w:pPr>
        <w:pStyle w:val="Ttulo1"/>
        <w:spacing w:line="240" w:lineRule="auto"/>
        <w:jc w:val="right"/>
      </w:pPr>
      <w:r>
        <w:t>CAPÍTULO lV</w:t>
      </w:r>
    </w:p>
    <w:p w14:paraId="65E5D70F" w14:textId="77777777" w:rsidR="004E5EDB" w:rsidRPr="00016EA6" w:rsidRDefault="00476A3E" w:rsidP="004E5EDB">
      <w:pPr>
        <w:pStyle w:val="Ttulo1"/>
        <w:spacing w:line="240" w:lineRule="auto"/>
        <w:jc w:val="right"/>
      </w:pPr>
      <w:r>
        <w:t>DISE</w:t>
      </w:r>
      <w:r>
        <w:rPr>
          <w:lang w:val="es-CR"/>
        </w:rPr>
        <w:t>Ñ</w:t>
      </w:r>
      <w:r>
        <w:t>O</w:t>
      </w:r>
    </w:p>
    <w:p w14:paraId="3D783676" w14:textId="77777777" w:rsidR="004E5EDB" w:rsidRDefault="004E5EDB" w:rsidP="004E5EDB">
      <w:pPr>
        <w:pStyle w:val="Ttulo1"/>
        <w:jc w:val="right"/>
      </w:pPr>
    </w:p>
    <w:p w14:paraId="47CE28CE" w14:textId="77777777" w:rsidR="004E5EDB" w:rsidRDefault="004E5EDB" w:rsidP="004E5EDB">
      <w:pPr>
        <w:pStyle w:val="Ttulo1"/>
      </w:pPr>
      <w:r>
        <w:lastRenderedPageBreak/>
        <w:t>4.1 Análisis</w:t>
      </w:r>
    </w:p>
    <w:p w14:paraId="4B003BCE" w14:textId="77777777" w:rsidR="004E5EDB" w:rsidRDefault="004E5EDB" w:rsidP="004E5EDB">
      <w:pPr>
        <w:pStyle w:val="Ttulo2"/>
      </w:pPr>
      <w:r>
        <w:t>4.1.1 Casos de uso</w:t>
      </w:r>
    </w:p>
    <w:p w14:paraId="630326ED" w14:textId="77777777" w:rsidR="004E5EDB" w:rsidRDefault="004E5EDB" w:rsidP="004E5EDB">
      <w:r>
        <w:tab/>
        <w:t>En esta sección se detallan los casos de uso de la extensión de seguridad para Visual Studio</w:t>
      </w:r>
      <w:r w:rsidR="00143995">
        <w:t xml:space="preserve"> </w:t>
      </w:r>
      <w:r>
        <w:t>.NET y la relación entre los componentes del prototipo. Según afirman Esposito</w:t>
      </w:r>
      <w:r w:rsidR="00143995">
        <w:t xml:space="preserve"> </w:t>
      </w:r>
      <w:r>
        <w:t>&amp; Saltarello (2009) “… un caso de uso es una interacción entre el sistema y uno de sus actores. Un caso de uso muestra lo que cada actor hace.” (p. 43).</w:t>
      </w:r>
    </w:p>
    <w:p w14:paraId="0AF92AD1" w14:textId="77777777" w:rsidR="004E5EDB" w:rsidRDefault="004E5EDB" w:rsidP="004E5EDB">
      <w:pPr>
        <w:pStyle w:val="Ttulo3"/>
      </w:pPr>
      <w:r>
        <w:t>4.1.1.1 Creación de un proyecto nuevo o selección de uno existente</w:t>
      </w:r>
    </w:p>
    <w:p w14:paraId="13EC49CD" w14:textId="77777777" w:rsidR="004E5EDB" w:rsidRDefault="004E5EDB" w:rsidP="004E5EDB">
      <w:pPr>
        <w:pStyle w:val="Ttulo3"/>
        <w:spacing w:line="240" w:lineRule="auto"/>
        <w:jc w:val="center"/>
      </w:pPr>
      <w:r>
        <w:t xml:space="preserve">Ilustración </w:t>
      </w:r>
      <w:r w:rsidR="00C50AB2">
        <w:fldChar w:fldCharType="begin"/>
      </w:r>
      <w:r>
        <w:instrText xml:space="preserve"> SEQ Ilustración \* ARABIC </w:instrText>
      </w:r>
      <w:r w:rsidR="00C50AB2">
        <w:fldChar w:fldCharType="separate"/>
      </w:r>
      <w:r w:rsidR="00232B7C">
        <w:rPr>
          <w:noProof/>
        </w:rPr>
        <w:t>1</w:t>
      </w:r>
      <w:r w:rsidR="00C50AB2">
        <w:fldChar w:fldCharType="end"/>
      </w:r>
    </w:p>
    <w:p w14:paraId="6AD807F3" w14:textId="77777777" w:rsidR="004E5EDB" w:rsidRPr="0083079E" w:rsidRDefault="004E5EDB" w:rsidP="004E5EDB">
      <w:pPr>
        <w:pStyle w:val="Ttulo3"/>
        <w:spacing w:line="240" w:lineRule="auto"/>
        <w:jc w:val="center"/>
      </w:pPr>
      <w:r>
        <w:t>Caso de Uso 1- Creación o selección de un proyecto</w:t>
      </w:r>
    </w:p>
    <w:p w14:paraId="7CB5E43E" w14:textId="77777777" w:rsidR="004E5EDB" w:rsidRDefault="004E5EDB" w:rsidP="004E5EDB">
      <w:r>
        <w:rPr>
          <w:noProof/>
          <w:lang w:val="es-ES" w:eastAsia="es-ES"/>
        </w:rPr>
        <w:drawing>
          <wp:inline distT="0" distB="0" distL="0" distR="0" wp14:anchorId="59FF62A9" wp14:editId="3578E176">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69021F2C" w14:textId="77777777" w:rsidR="004E5EDB" w:rsidRDefault="004E5EDB" w:rsidP="004E5EDB">
      <w:pPr>
        <w:pStyle w:val="Ttulo3"/>
        <w:jc w:val="center"/>
      </w:pPr>
      <w:r>
        <w:t>Fuente : Propia</w:t>
      </w:r>
    </w:p>
    <w:p w14:paraId="1172D68B" w14:textId="77777777" w:rsidR="004E5EDB" w:rsidRPr="002E6165" w:rsidRDefault="004E5EDB" w:rsidP="004E5EDB">
      <w:pPr>
        <w:pStyle w:val="Ttulo3"/>
        <w:jc w:val="center"/>
        <w:rPr>
          <w:b/>
        </w:rPr>
      </w:pPr>
      <w:r w:rsidRPr="002E6165">
        <w:rPr>
          <w:b/>
        </w:rPr>
        <w:t xml:space="preserve">Tabla </w:t>
      </w:r>
      <w:r w:rsidR="00C50AB2" w:rsidRPr="002E6165">
        <w:rPr>
          <w:b/>
        </w:rPr>
        <w:fldChar w:fldCharType="begin"/>
      </w:r>
      <w:r w:rsidRPr="002E6165">
        <w:rPr>
          <w:b/>
        </w:rPr>
        <w:instrText xml:space="preserve"> SEQ Tabla \* ARABIC </w:instrText>
      </w:r>
      <w:r w:rsidR="00C50AB2" w:rsidRPr="002E6165">
        <w:rPr>
          <w:b/>
        </w:rPr>
        <w:fldChar w:fldCharType="separate"/>
      </w:r>
      <w:r>
        <w:rPr>
          <w:b/>
          <w:noProof/>
        </w:rPr>
        <w:t>4</w:t>
      </w:r>
      <w:r w:rsidR="00C50AB2" w:rsidRPr="002E6165">
        <w:rPr>
          <w:b/>
        </w:rPr>
        <w:fldChar w:fldCharType="end"/>
      </w:r>
      <w:r w:rsidRPr="002E6165">
        <w:rPr>
          <w:b/>
        </w:rPr>
        <w:t xml:space="preserve"> Creación o selección de un proyecto existente.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4E5EDB" w14:paraId="04BD970C" w14:textId="77777777" w:rsidTr="00B04C2E">
        <w:trPr>
          <w:cantSplit/>
        </w:trPr>
        <w:tc>
          <w:tcPr>
            <w:tcW w:w="2859" w:type="dxa"/>
          </w:tcPr>
          <w:p w14:paraId="7D9D5A20" w14:textId="77777777" w:rsidR="004E5EDB" w:rsidRDefault="004E5EDB" w:rsidP="00B04C2E">
            <w:pPr>
              <w:rPr>
                <w:rFonts w:cs="Arial"/>
                <w:b/>
                <w:bCs/>
                <w:sz w:val="22"/>
              </w:rPr>
            </w:pPr>
            <w:r>
              <w:rPr>
                <w:rFonts w:cs="Arial"/>
                <w:b/>
                <w:bCs/>
                <w:sz w:val="22"/>
              </w:rPr>
              <w:lastRenderedPageBreak/>
              <w:t>CU:01</w:t>
            </w:r>
          </w:p>
        </w:tc>
        <w:tc>
          <w:tcPr>
            <w:tcW w:w="5666" w:type="dxa"/>
            <w:gridSpan w:val="2"/>
          </w:tcPr>
          <w:p w14:paraId="18977058" w14:textId="77777777" w:rsidR="004E5EDB" w:rsidRDefault="004E5EDB" w:rsidP="00B04C2E">
            <w:pPr>
              <w:rPr>
                <w:rFonts w:cs="Arial"/>
                <w:sz w:val="22"/>
              </w:rPr>
            </w:pPr>
            <w:r>
              <w:rPr>
                <w:rFonts w:cs="Arial"/>
                <w:sz w:val="22"/>
              </w:rPr>
              <w:t>Inicio de un proyecto nuevo o existente en Visual Studio</w:t>
            </w:r>
          </w:p>
        </w:tc>
      </w:tr>
      <w:tr w:rsidR="004E5EDB" w14:paraId="065736A3" w14:textId="77777777" w:rsidTr="00B04C2E">
        <w:trPr>
          <w:cantSplit/>
        </w:trPr>
        <w:tc>
          <w:tcPr>
            <w:tcW w:w="2859" w:type="dxa"/>
          </w:tcPr>
          <w:p w14:paraId="785847E0" w14:textId="77777777" w:rsidR="004E5EDB" w:rsidRDefault="004E5EDB" w:rsidP="00B04C2E">
            <w:pPr>
              <w:rPr>
                <w:rFonts w:cs="Arial"/>
                <w:b/>
                <w:bCs/>
                <w:sz w:val="22"/>
              </w:rPr>
            </w:pPr>
            <w:r>
              <w:rPr>
                <w:rFonts w:cs="Arial"/>
                <w:b/>
                <w:bCs/>
                <w:sz w:val="22"/>
              </w:rPr>
              <w:t>Versión</w:t>
            </w:r>
          </w:p>
        </w:tc>
        <w:tc>
          <w:tcPr>
            <w:tcW w:w="5666" w:type="dxa"/>
            <w:gridSpan w:val="2"/>
          </w:tcPr>
          <w:p w14:paraId="6DCA5622" w14:textId="77777777" w:rsidR="004E5EDB" w:rsidRDefault="004E5EDB" w:rsidP="00B04C2E">
            <w:pPr>
              <w:rPr>
                <w:rFonts w:cs="Arial"/>
                <w:sz w:val="22"/>
              </w:rPr>
            </w:pPr>
            <w:r>
              <w:rPr>
                <w:rFonts w:cs="Arial"/>
                <w:sz w:val="22"/>
              </w:rPr>
              <w:t>Versión 1.  Viernes 24 de Octubre de 2014</w:t>
            </w:r>
          </w:p>
        </w:tc>
      </w:tr>
      <w:tr w:rsidR="004E5EDB" w14:paraId="21D3CFE3" w14:textId="77777777" w:rsidTr="00B04C2E">
        <w:trPr>
          <w:cantSplit/>
        </w:trPr>
        <w:tc>
          <w:tcPr>
            <w:tcW w:w="2859" w:type="dxa"/>
          </w:tcPr>
          <w:p w14:paraId="5AD7CE6D" w14:textId="77777777" w:rsidR="004E5EDB" w:rsidRDefault="004E5EDB" w:rsidP="00B04C2E">
            <w:pPr>
              <w:rPr>
                <w:rFonts w:cs="Arial"/>
                <w:b/>
                <w:bCs/>
                <w:sz w:val="22"/>
              </w:rPr>
            </w:pPr>
            <w:r>
              <w:rPr>
                <w:rFonts w:cs="Arial"/>
                <w:b/>
                <w:bCs/>
                <w:sz w:val="22"/>
              </w:rPr>
              <w:t>Autores</w:t>
            </w:r>
          </w:p>
        </w:tc>
        <w:tc>
          <w:tcPr>
            <w:tcW w:w="5666" w:type="dxa"/>
            <w:gridSpan w:val="2"/>
          </w:tcPr>
          <w:p w14:paraId="241702D1" w14:textId="77777777" w:rsidR="004E5EDB" w:rsidRDefault="004E5EDB" w:rsidP="00B04C2E">
            <w:pPr>
              <w:rPr>
                <w:rFonts w:cs="Arial"/>
                <w:sz w:val="22"/>
              </w:rPr>
            </w:pPr>
            <w:r>
              <w:rPr>
                <w:rFonts w:cs="Arial"/>
                <w:sz w:val="22"/>
              </w:rPr>
              <w:t>Michael Hidalgo Fallas</w:t>
            </w:r>
          </w:p>
        </w:tc>
      </w:tr>
      <w:tr w:rsidR="004E5EDB" w14:paraId="58525D38" w14:textId="77777777" w:rsidTr="00B04C2E">
        <w:trPr>
          <w:cantSplit/>
        </w:trPr>
        <w:tc>
          <w:tcPr>
            <w:tcW w:w="2859" w:type="dxa"/>
          </w:tcPr>
          <w:p w14:paraId="55DB07A3" w14:textId="77777777" w:rsidR="004E5EDB" w:rsidRDefault="004E5EDB" w:rsidP="00B04C2E">
            <w:pPr>
              <w:rPr>
                <w:rFonts w:cs="Arial"/>
                <w:b/>
                <w:bCs/>
                <w:sz w:val="22"/>
              </w:rPr>
            </w:pPr>
            <w:r>
              <w:rPr>
                <w:rFonts w:cs="Arial"/>
                <w:b/>
                <w:bCs/>
                <w:sz w:val="22"/>
              </w:rPr>
              <w:t>Fuentes</w:t>
            </w:r>
          </w:p>
        </w:tc>
        <w:tc>
          <w:tcPr>
            <w:tcW w:w="5666" w:type="dxa"/>
            <w:gridSpan w:val="2"/>
          </w:tcPr>
          <w:p w14:paraId="4EC0DFB1" w14:textId="77777777" w:rsidR="004E5EDB" w:rsidRDefault="004E5EDB" w:rsidP="00B04C2E">
            <w:pPr>
              <w:rPr>
                <w:rFonts w:cs="Arial"/>
                <w:sz w:val="22"/>
              </w:rPr>
            </w:pPr>
          </w:p>
        </w:tc>
      </w:tr>
      <w:tr w:rsidR="004E5EDB" w14:paraId="4F5C8B6F" w14:textId="77777777" w:rsidTr="00B04C2E">
        <w:trPr>
          <w:cantSplit/>
        </w:trPr>
        <w:tc>
          <w:tcPr>
            <w:tcW w:w="2859" w:type="dxa"/>
          </w:tcPr>
          <w:p w14:paraId="6ACF17F7" w14:textId="77777777" w:rsidR="004E5EDB" w:rsidRDefault="004E5EDB" w:rsidP="00B04C2E">
            <w:pPr>
              <w:rPr>
                <w:rFonts w:cs="Arial"/>
                <w:b/>
                <w:bCs/>
                <w:sz w:val="22"/>
              </w:rPr>
            </w:pPr>
            <w:r>
              <w:rPr>
                <w:rFonts w:cs="Arial"/>
                <w:b/>
                <w:bCs/>
                <w:sz w:val="22"/>
              </w:rPr>
              <w:t>Objetivos asociados</w:t>
            </w:r>
          </w:p>
        </w:tc>
        <w:tc>
          <w:tcPr>
            <w:tcW w:w="5666" w:type="dxa"/>
            <w:gridSpan w:val="2"/>
          </w:tcPr>
          <w:p w14:paraId="25D74AC7" w14:textId="77777777" w:rsidR="004E5EDB" w:rsidRDefault="004E5EDB" w:rsidP="00B04C2E">
            <w:pPr>
              <w:rPr>
                <w:rFonts w:cs="Arial"/>
                <w:sz w:val="22"/>
              </w:rPr>
            </w:pPr>
          </w:p>
        </w:tc>
      </w:tr>
      <w:tr w:rsidR="004E5EDB" w14:paraId="79514AF6" w14:textId="77777777" w:rsidTr="00B04C2E">
        <w:trPr>
          <w:cantSplit/>
        </w:trPr>
        <w:tc>
          <w:tcPr>
            <w:tcW w:w="2859" w:type="dxa"/>
          </w:tcPr>
          <w:p w14:paraId="2C5E04AE" w14:textId="77777777" w:rsidR="004E5EDB" w:rsidRDefault="004E5EDB" w:rsidP="00B04C2E">
            <w:pPr>
              <w:rPr>
                <w:rFonts w:cs="Arial"/>
                <w:b/>
                <w:bCs/>
                <w:sz w:val="22"/>
              </w:rPr>
            </w:pPr>
            <w:r>
              <w:rPr>
                <w:rFonts w:cs="Arial"/>
                <w:b/>
                <w:bCs/>
                <w:sz w:val="22"/>
              </w:rPr>
              <w:t>Descripción</w:t>
            </w:r>
          </w:p>
        </w:tc>
        <w:tc>
          <w:tcPr>
            <w:tcW w:w="5666" w:type="dxa"/>
            <w:gridSpan w:val="2"/>
          </w:tcPr>
          <w:p w14:paraId="2DE65B82" w14:textId="77777777" w:rsidR="004E5EDB" w:rsidRDefault="004E5EDB" w:rsidP="00B04C2E">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 existente o crear un nuevo proyecto.</w:t>
            </w:r>
          </w:p>
        </w:tc>
      </w:tr>
      <w:tr w:rsidR="004E5EDB" w14:paraId="401A63E0" w14:textId="77777777" w:rsidTr="00B04C2E">
        <w:trPr>
          <w:cantSplit/>
        </w:trPr>
        <w:tc>
          <w:tcPr>
            <w:tcW w:w="2859" w:type="dxa"/>
          </w:tcPr>
          <w:p w14:paraId="3EB5BD2C" w14:textId="77777777" w:rsidR="004E5EDB" w:rsidRDefault="004E5EDB" w:rsidP="00B04C2E">
            <w:pPr>
              <w:rPr>
                <w:rFonts w:cs="Arial"/>
                <w:b/>
                <w:bCs/>
                <w:sz w:val="22"/>
              </w:rPr>
            </w:pPr>
            <w:r>
              <w:rPr>
                <w:rFonts w:cs="Arial"/>
                <w:b/>
                <w:bCs/>
                <w:sz w:val="22"/>
              </w:rPr>
              <w:t>Precondición</w:t>
            </w:r>
          </w:p>
        </w:tc>
        <w:tc>
          <w:tcPr>
            <w:tcW w:w="5666" w:type="dxa"/>
            <w:gridSpan w:val="2"/>
          </w:tcPr>
          <w:p w14:paraId="5D2719EC" w14:textId="77777777" w:rsidR="004E5EDB" w:rsidRDefault="004E5EDB" w:rsidP="00B04C2E">
            <w:pPr>
              <w:spacing w:line="360" w:lineRule="auto"/>
              <w:rPr>
                <w:rFonts w:cs="Arial"/>
                <w:sz w:val="22"/>
              </w:rPr>
            </w:pPr>
            <w:r>
              <w:rPr>
                <w:rFonts w:cs="Arial"/>
                <w:sz w:val="22"/>
              </w:rPr>
              <w:t>El usuario deberá tener instalado una versión de Visual Studio .NET 2013 o superior en su ambiente.</w:t>
            </w:r>
          </w:p>
        </w:tc>
      </w:tr>
      <w:tr w:rsidR="004E5EDB" w14:paraId="591614FF" w14:textId="77777777" w:rsidTr="00B04C2E">
        <w:trPr>
          <w:cantSplit/>
        </w:trPr>
        <w:tc>
          <w:tcPr>
            <w:tcW w:w="2859" w:type="dxa"/>
            <w:vMerge w:val="restart"/>
          </w:tcPr>
          <w:p w14:paraId="4F766CDA" w14:textId="77777777" w:rsidR="004E5EDB" w:rsidRDefault="004E5EDB" w:rsidP="00B04C2E">
            <w:pPr>
              <w:rPr>
                <w:rFonts w:cs="Arial"/>
                <w:b/>
                <w:bCs/>
                <w:sz w:val="22"/>
              </w:rPr>
            </w:pPr>
            <w:r>
              <w:rPr>
                <w:rFonts w:cs="Arial"/>
                <w:b/>
                <w:bCs/>
                <w:sz w:val="22"/>
              </w:rPr>
              <w:t>Secuencia</w:t>
            </w:r>
          </w:p>
          <w:p w14:paraId="0D3AD74B" w14:textId="77777777" w:rsidR="004E5EDB" w:rsidRDefault="004E5EDB" w:rsidP="00B04C2E">
            <w:pPr>
              <w:rPr>
                <w:rFonts w:cs="Arial"/>
                <w:b/>
                <w:bCs/>
                <w:sz w:val="22"/>
              </w:rPr>
            </w:pPr>
            <w:r>
              <w:rPr>
                <w:rFonts w:cs="Arial"/>
                <w:b/>
                <w:bCs/>
                <w:sz w:val="22"/>
              </w:rPr>
              <w:t>Normal</w:t>
            </w:r>
          </w:p>
        </w:tc>
        <w:tc>
          <w:tcPr>
            <w:tcW w:w="786" w:type="dxa"/>
          </w:tcPr>
          <w:p w14:paraId="25620189" w14:textId="77777777" w:rsidR="004E5EDB" w:rsidRDefault="004E5EDB" w:rsidP="00B04C2E">
            <w:pPr>
              <w:rPr>
                <w:rFonts w:cs="Arial"/>
                <w:b/>
                <w:bCs/>
                <w:sz w:val="22"/>
              </w:rPr>
            </w:pPr>
            <w:r>
              <w:rPr>
                <w:rFonts w:cs="Arial"/>
                <w:b/>
                <w:bCs/>
                <w:sz w:val="22"/>
              </w:rPr>
              <w:t>Paso</w:t>
            </w:r>
          </w:p>
        </w:tc>
        <w:tc>
          <w:tcPr>
            <w:tcW w:w="4880" w:type="dxa"/>
          </w:tcPr>
          <w:p w14:paraId="3BE19B78" w14:textId="77777777" w:rsidR="004E5EDB" w:rsidRDefault="004E5EDB" w:rsidP="00B04C2E">
            <w:pPr>
              <w:rPr>
                <w:rFonts w:cs="Arial"/>
                <w:b/>
                <w:bCs/>
                <w:sz w:val="22"/>
              </w:rPr>
            </w:pPr>
            <w:r>
              <w:rPr>
                <w:rFonts w:cs="Arial"/>
                <w:b/>
                <w:bCs/>
                <w:sz w:val="22"/>
              </w:rPr>
              <w:t>Acción</w:t>
            </w:r>
          </w:p>
        </w:tc>
      </w:tr>
      <w:tr w:rsidR="004E5EDB" w14:paraId="1C03684F" w14:textId="77777777" w:rsidTr="00B04C2E">
        <w:trPr>
          <w:cantSplit/>
        </w:trPr>
        <w:tc>
          <w:tcPr>
            <w:tcW w:w="2859" w:type="dxa"/>
            <w:vMerge/>
          </w:tcPr>
          <w:p w14:paraId="3F3062A3" w14:textId="77777777" w:rsidR="004E5EDB" w:rsidRDefault="004E5EDB" w:rsidP="00B04C2E">
            <w:pPr>
              <w:rPr>
                <w:rFonts w:cs="Arial"/>
                <w:b/>
                <w:bCs/>
                <w:sz w:val="22"/>
              </w:rPr>
            </w:pPr>
          </w:p>
        </w:tc>
        <w:tc>
          <w:tcPr>
            <w:tcW w:w="786" w:type="dxa"/>
          </w:tcPr>
          <w:p w14:paraId="3E44E58D" w14:textId="77777777" w:rsidR="004E5EDB" w:rsidRDefault="004E5EDB" w:rsidP="00B04C2E">
            <w:pPr>
              <w:spacing w:line="360" w:lineRule="auto"/>
              <w:jc w:val="center"/>
              <w:rPr>
                <w:rFonts w:cs="Arial"/>
                <w:sz w:val="22"/>
              </w:rPr>
            </w:pPr>
            <w:r>
              <w:rPr>
                <w:rFonts w:cs="Arial"/>
                <w:sz w:val="22"/>
              </w:rPr>
              <w:t>1</w:t>
            </w:r>
          </w:p>
        </w:tc>
        <w:tc>
          <w:tcPr>
            <w:tcW w:w="4880" w:type="dxa"/>
          </w:tcPr>
          <w:p w14:paraId="74271FFF" w14:textId="77777777" w:rsidR="004E5EDB" w:rsidRDefault="004E5EDB" w:rsidP="00B04C2E">
            <w:pPr>
              <w:spacing w:line="360" w:lineRule="auto"/>
              <w:rPr>
                <w:rFonts w:cs="Arial"/>
                <w:sz w:val="22"/>
              </w:rPr>
            </w:pPr>
            <w:r>
              <w:rPr>
                <w:rFonts w:cs="Arial"/>
                <w:sz w:val="22"/>
              </w:rPr>
              <w:t>El desarrollador inicia una instancia de Visual Studio .NET</w:t>
            </w:r>
          </w:p>
        </w:tc>
      </w:tr>
      <w:tr w:rsidR="004E5EDB" w14:paraId="27D7BC16" w14:textId="77777777" w:rsidTr="00B04C2E">
        <w:trPr>
          <w:cantSplit/>
        </w:trPr>
        <w:tc>
          <w:tcPr>
            <w:tcW w:w="2859" w:type="dxa"/>
            <w:vMerge/>
          </w:tcPr>
          <w:p w14:paraId="49C55D1D" w14:textId="77777777" w:rsidR="004E5EDB" w:rsidRDefault="004E5EDB" w:rsidP="00B04C2E">
            <w:pPr>
              <w:rPr>
                <w:rFonts w:cs="Arial"/>
                <w:b/>
                <w:bCs/>
                <w:sz w:val="22"/>
              </w:rPr>
            </w:pPr>
          </w:p>
        </w:tc>
        <w:tc>
          <w:tcPr>
            <w:tcW w:w="786" w:type="dxa"/>
          </w:tcPr>
          <w:p w14:paraId="33920724" w14:textId="77777777" w:rsidR="004E5EDB" w:rsidRDefault="004E5EDB" w:rsidP="00B04C2E">
            <w:pPr>
              <w:jc w:val="center"/>
              <w:rPr>
                <w:rFonts w:cs="Arial"/>
                <w:sz w:val="22"/>
              </w:rPr>
            </w:pPr>
            <w:r>
              <w:rPr>
                <w:rFonts w:cs="Arial"/>
                <w:sz w:val="22"/>
              </w:rPr>
              <w:t>2</w:t>
            </w:r>
          </w:p>
        </w:tc>
        <w:tc>
          <w:tcPr>
            <w:tcW w:w="4880" w:type="dxa"/>
          </w:tcPr>
          <w:p w14:paraId="0428AF3F" w14:textId="77777777" w:rsidR="004E5EDB" w:rsidRDefault="004E5EDB" w:rsidP="00B04C2E">
            <w:pPr>
              <w:spacing w:line="360" w:lineRule="auto"/>
              <w:rPr>
                <w:rFonts w:cs="Arial"/>
                <w:sz w:val="22"/>
              </w:rPr>
            </w:pPr>
            <w:r>
              <w:rPr>
                <w:rFonts w:cs="Arial"/>
                <w:sz w:val="22"/>
              </w:rPr>
              <w:t>Visual Studio muestra la pantalla principal donde el desarrollador puede seleccionar un proyecto.</w:t>
            </w:r>
          </w:p>
        </w:tc>
      </w:tr>
      <w:tr w:rsidR="004E5EDB" w14:paraId="65EC6CDE" w14:textId="77777777" w:rsidTr="00B04C2E">
        <w:trPr>
          <w:cantSplit/>
        </w:trPr>
        <w:tc>
          <w:tcPr>
            <w:tcW w:w="2859" w:type="dxa"/>
            <w:vMerge/>
          </w:tcPr>
          <w:p w14:paraId="1A575450" w14:textId="77777777" w:rsidR="004E5EDB" w:rsidRDefault="004E5EDB" w:rsidP="00B04C2E">
            <w:pPr>
              <w:rPr>
                <w:rFonts w:cs="Arial"/>
                <w:b/>
                <w:bCs/>
                <w:sz w:val="22"/>
              </w:rPr>
            </w:pPr>
          </w:p>
        </w:tc>
        <w:tc>
          <w:tcPr>
            <w:tcW w:w="786" w:type="dxa"/>
          </w:tcPr>
          <w:p w14:paraId="234A3D02" w14:textId="77777777" w:rsidR="004E5EDB" w:rsidRDefault="004E5EDB" w:rsidP="00B04C2E">
            <w:pPr>
              <w:jc w:val="center"/>
              <w:rPr>
                <w:rFonts w:cs="Arial"/>
                <w:sz w:val="22"/>
              </w:rPr>
            </w:pPr>
            <w:r>
              <w:rPr>
                <w:rFonts w:cs="Arial"/>
                <w:sz w:val="22"/>
              </w:rPr>
              <w:t>3</w:t>
            </w:r>
          </w:p>
        </w:tc>
        <w:tc>
          <w:tcPr>
            <w:tcW w:w="4880" w:type="dxa"/>
          </w:tcPr>
          <w:p w14:paraId="72133530" w14:textId="77777777" w:rsidR="004E5EDB" w:rsidRDefault="004E5EDB" w:rsidP="00B04C2E">
            <w:pPr>
              <w:spacing w:line="360" w:lineRule="auto"/>
              <w:rPr>
                <w:rFonts w:cs="Arial"/>
                <w:sz w:val="22"/>
              </w:rPr>
            </w:pPr>
            <w:r>
              <w:rPr>
                <w:rFonts w:cs="Arial"/>
                <w:sz w:val="22"/>
              </w:rPr>
              <w:t>El desarrollador selecciona un proyecto Web (desarrollado en C#) existente o crea un proyecto nuevo.</w:t>
            </w:r>
          </w:p>
        </w:tc>
      </w:tr>
      <w:tr w:rsidR="004E5EDB" w14:paraId="0735BBA9" w14:textId="77777777" w:rsidTr="00B04C2E">
        <w:trPr>
          <w:cantSplit/>
        </w:trPr>
        <w:tc>
          <w:tcPr>
            <w:tcW w:w="2859" w:type="dxa"/>
            <w:vMerge/>
          </w:tcPr>
          <w:p w14:paraId="3A19795C" w14:textId="77777777" w:rsidR="004E5EDB" w:rsidRDefault="004E5EDB" w:rsidP="00B04C2E">
            <w:pPr>
              <w:rPr>
                <w:rFonts w:cs="Arial"/>
                <w:b/>
                <w:bCs/>
                <w:sz w:val="22"/>
              </w:rPr>
            </w:pPr>
          </w:p>
        </w:tc>
        <w:tc>
          <w:tcPr>
            <w:tcW w:w="786" w:type="dxa"/>
          </w:tcPr>
          <w:p w14:paraId="7E5189CC" w14:textId="77777777" w:rsidR="004E5EDB" w:rsidRDefault="004E5EDB" w:rsidP="00B04C2E">
            <w:pPr>
              <w:jc w:val="center"/>
              <w:rPr>
                <w:rFonts w:cs="Arial"/>
                <w:sz w:val="22"/>
              </w:rPr>
            </w:pPr>
            <w:r>
              <w:rPr>
                <w:rFonts w:cs="Arial"/>
                <w:sz w:val="22"/>
              </w:rPr>
              <w:t>4</w:t>
            </w:r>
          </w:p>
        </w:tc>
        <w:tc>
          <w:tcPr>
            <w:tcW w:w="4880" w:type="dxa"/>
          </w:tcPr>
          <w:p w14:paraId="19204CF9" w14:textId="77777777" w:rsidR="004E5EDB" w:rsidRDefault="004E5EDB" w:rsidP="00B04C2E">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4E5EDB" w14:paraId="72B8FC63" w14:textId="77777777" w:rsidTr="00B04C2E">
        <w:trPr>
          <w:cantSplit/>
        </w:trPr>
        <w:tc>
          <w:tcPr>
            <w:tcW w:w="2859" w:type="dxa"/>
          </w:tcPr>
          <w:p w14:paraId="336CF5A6" w14:textId="77777777" w:rsidR="004E5EDB" w:rsidRDefault="004E5EDB" w:rsidP="00B04C2E">
            <w:pPr>
              <w:rPr>
                <w:rFonts w:cs="Arial"/>
                <w:b/>
                <w:bCs/>
                <w:sz w:val="22"/>
              </w:rPr>
            </w:pPr>
            <w:r>
              <w:rPr>
                <w:rFonts w:cs="Arial"/>
                <w:b/>
                <w:bCs/>
                <w:sz w:val="22"/>
              </w:rPr>
              <w:t>Postcondición</w:t>
            </w:r>
          </w:p>
        </w:tc>
        <w:tc>
          <w:tcPr>
            <w:tcW w:w="5666" w:type="dxa"/>
            <w:gridSpan w:val="2"/>
          </w:tcPr>
          <w:p w14:paraId="76189E12" w14:textId="77777777" w:rsidR="004E5EDB" w:rsidRDefault="004E5EDB" w:rsidP="00B04C2E">
            <w:pPr>
              <w:rPr>
                <w:rFonts w:cs="Arial"/>
                <w:sz w:val="22"/>
              </w:rPr>
            </w:pPr>
            <w:r>
              <w:rPr>
                <w:rFonts w:cs="Arial"/>
                <w:sz w:val="22"/>
              </w:rPr>
              <w:t>Análisis de código fuente es ejecutado.</w:t>
            </w:r>
          </w:p>
          <w:p w14:paraId="2974FE4B" w14:textId="77777777" w:rsidR="004E5EDB" w:rsidRDefault="004E5EDB" w:rsidP="00B04C2E">
            <w:pPr>
              <w:rPr>
                <w:rFonts w:cs="Arial"/>
                <w:sz w:val="22"/>
              </w:rPr>
            </w:pPr>
          </w:p>
          <w:p w14:paraId="084C5080" w14:textId="77777777" w:rsidR="004E5EDB" w:rsidRDefault="004E5EDB" w:rsidP="00B04C2E">
            <w:pPr>
              <w:rPr>
                <w:rFonts w:cs="Arial"/>
                <w:sz w:val="22"/>
              </w:rPr>
            </w:pPr>
          </w:p>
        </w:tc>
      </w:tr>
      <w:tr w:rsidR="004E5EDB" w14:paraId="6688CBFA" w14:textId="77777777" w:rsidTr="00B04C2E">
        <w:trPr>
          <w:cantSplit/>
        </w:trPr>
        <w:tc>
          <w:tcPr>
            <w:tcW w:w="2859" w:type="dxa"/>
            <w:vMerge w:val="restart"/>
          </w:tcPr>
          <w:p w14:paraId="3DB76384" w14:textId="77777777" w:rsidR="004E5EDB" w:rsidRDefault="004E5EDB" w:rsidP="00B04C2E">
            <w:r w:rsidRPr="009557A7">
              <w:rPr>
                <w:rFonts w:cs="Arial"/>
                <w:b/>
                <w:bCs/>
                <w:sz w:val="22"/>
              </w:rPr>
              <w:lastRenderedPageBreak/>
              <w:t>Excepciones</w:t>
            </w:r>
          </w:p>
        </w:tc>
        <w:tc>
          <w:tcPr>
            <w:tcW w:w="786" w:type="dxa"/>
          </w:tcPr>
          <w:p w14:paraId="3F719B0A" w14:textId="77777777" w:rsidR="004E5EDB" w:rsidRDefault="004E5EDB" w:rsidP="00B04C2E">
            <w:pPr>
              <w:jc w:val="center"/>
              <w:rPr>
                <w:rFonts w:cs="Arial"/>
                <w:b/>
                <w:bCs/>
                <w:sz w:val="22"/>
              </w:rPr>
            </w:pPr>
            <w:r>
              <w:rPr>
                <w:rFonts w:cs="Arial"/>
                <w:b/>
                <w:bCs/>
                <w:sz w:val="22"/>
              </w:rPr>
              <w:t>Paso</w:t>
            </w:r>
          </w:p>
        </w:tc>
        <w:tc>
          <w:tcPr>
            <w:tcW w:w="4880" w:type="dxa"/>
          </w:tcPr>
          <w:p w14:paraId="0455B18B" w14:textId="77777777" w:rsidR="004E5EDB" w:rsidRDefault="004E5EDB" w:rsidP="00B04C2E">
            <w:pPr>
              <w:rPr>
                <w:rFonts w:cs="Arial"/>
                <w:b/>
                <w:bCs/>
                <w:sz w:val="22"/>
              </w:rPr>
            </w:pPr>
            <w:r>
              <w:rPr>
                <w:rFonts w:cs="Arial"/>
                <w:b/>
                <w:bCs/>
                <w:sz w:val="22"/>
              </w:rPr>
              <w:t>Acción</w:t>
            </w:r>
          </w:p>
        </w:tc>
      </w:tr>
      <w:tr w:rsidR="00143995" w14:paraId="50BE9EC0" w14:textId="77777777" w:rsidTr="00B04C2E">
        <w:trPr>
          <w:cantSplit/>
        </w:trPr>
        <w:tc>
          <w:tcPr>
            <w:tcW w:w="2859" w:type="dxa"/>
            <w:vMerge/>
          </w:tcPr>
          <w:p w14:paraId="290635A6" w14:textId="77777777" w:rsidR="00143995" w:rsidRDefault="00143995" w:rsidP="00B04C2E">
            <w:pPr>
              <w:rPr>
                <w:rFonts w:cs="Arial"/>
                <w:b/>
                <w:bCs/>
                <w:sz w:val="22"/>
              </w:rPr>
            </w:pPr>
          </w:p>
        </w:tc>
        <w:tc>
          <w:tcPr>
            <w:tcW w:w="786" w:type="dxa"/>
          </w:tcPr>
          <w:p w14:paraId="6E44F67F" w14:textId="77777777" w:rsidR="00143995" w:rsidRDefault="00143995" w:rsidP="00B04C2E">
            <w:pPr>
              <w:jc w:val="center"/>
              <w:rPr>
                <w:rFonts w:cs="Arial"/>
                <w:sz w:val="22"/>
              </w:rPr>
            </w:pPr>
            <w:r>
              <w:rPr>
                <w:rFonts w:cs="Arial"/>
                <w:sz w:val="22"/>
              </w:rPr>
              <w:t>1</w:t>
            </w:r>
          </w:p>
        </w:tc>
        <w:tc>
          <w:tcPr>
            <w:tcW w:w="4880" w:type="dxa"/>
          </w:tcPr>
          <w:p w14:paraId="66B15421" w14:textId="77777777" w:rsidR="00143995" w:rsidRDefault="00143995" w:rsidP="00143995">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3BF568B4" w14:textId="77777777" w:rsidR="00143995" w:rsidRDefault="00143995" w:rsidP="00B04C2E">
            <w:pPr>
              <w:spacing w:line="360" w:lineRule="auto"/>
              <w:rPr>
                <w:rFonts w:cs="Arial"/>
                <w:sz w:val="22"/>
              </w:rPr>
            </w:pPr>
          </w:p>
        </w:tc>
      </w:tr>
      <w:tr w:rsidR="004E5EDB" w14:paraId="5FB1473A" w14:textId="77777777" w:rsidTr="00B04C2E">
        <w:trPr>
          <w:cantSplit/>
        </w:trPr>
        <w:tc>
          <w:tcPr>
            <w:tcW w:w="2859" w:type="dxa"/>
            <w:vMerge/>
          </w:tcPr>
          <w:p w14:paraId="3BDD1207" w14:textId="77777777" w:rsidR="004E5EDB" w:rsidRDefault="004E5EDB" w:rsidP="00B04C2E">
            <w:pPr>
              <w:rPr>
                <w:rFonts w:cs="Arial"/>
                <w:b/>
                <w:bCs/>
                <w:sz w:val="22"/>
              </w:rPr>
            </w:pPr>
          </w:p>
        </w:tc>
        <w:tc>
          <w:tcPr>
            <w:tcW w:w="786" w:type="dxa"/>
          </w:tcPr>
          <w:p w14:paraId="2B096E10" w14:textId="77777777" w:rsidR="004E5EDB" w:rsidRDefault="00143995" w:rsidP="00B04C2E">
            <w:pPr>
              <w:jc w:val="center"/>
              <w:rPr>
                <w:rFonts w:cs="Arial"/>
                <w:sz w:val="22"/>
              </w:rPr>
            </w:pPr>
            <w:r>
              <w:rPr>
                <w:rFonts w:cs="Arial"/>
                <w:sz w:val="22"/>
              </w:rPr>
              <w:t>2</w:t>
            </w:r>
          </w:p>
        </w:tc>
        <w:tc>
          <w:tcPr>
            <w:tcW w:w="4880" w:type="dxa"/>
          </w:tcPr>
          <w:p w14:paraId="23D01549" w14:textId="77777777" w:rsidR="004E5EDB" w:rsidRDefault="004E5EDB" w:rsidP="00B04C2E">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00CD5136" w14:textId="77777777" w:rsidR="004E5EDB" w:rsidRDefault="004E5EDB" w:rsidP="00143995">
            <w:pPr>
              <w:spacing w:line="360" w:lineRule="auto"/>
              <w:rPr>
                <w:rFonts w:cs="Arial"/>
                <w:sz w:val="22"/>
              </w:rPr>
            </w:pPr>
          </w:p>
        </w:tc>
      </w:tr>
      <w:tr w:rsidR="004E5EDB" w14:paraId="7F93FC19" w14:textId="77777777" w:rsidTr="00B04C2E">
        <w:tc>
          <w:tcPr>
            <w:tcW w:w="2859" w:type="dxa"/>
          </w:tcPr>
          <w:p w14:paraId="2F066845" w14:textId="77777777" w:rsidR="004E5EDB" w:rsidRDefault="004E5EDB" w:rsidP="00B04C2E">
            <w:pPr>
              <w:rPr>
                <w:rFonts w:cs="Arial"/>
                <w:b/>
                <w:bCs/>
                <w:sz w:val="22"/>
              </w:rPr>
            </w:pPr>
            <w:r>
              <w:rPr>
                <w:rFonts w:cs="Arial"/>
                <w:b/>
                <w:bCs/>
                <w:sz w:val="22"/>
              </w:rPr>
              <w:t>Rendimiento</w:t>
            </w:r>
          </w:p>
        </w:tc>
        <w:tc>
          <w:tcPr>
            <w:tcW w:w="786" w:type="dxa"/>
          </w:tcPr>
          <w:p w14:paraId="23DAE919" w14:textId="77777777" w:rsidR="004E5EDB" w:rsidRDefault="004E5EDB" w:rsidP="00B04C2E">
            <w:pPr>
              <w:rPr>
                <w:rFonts w:cs="Arial"/>
                <w:b/>
                <w:bCs/>
                <w:sz w:val="22"/>
              </w:rPr>
            </w:pPr>
            <w:r>
              <w:rPr>
                <w:rFonts w:cs="Arial"/>
                <w:b/>
                <w:bCs/>
                <w:sz w:val="22"/>
              </w:rPr>
              <w:t>Paso</w:t>
            </w:r>
          </w:p>
        </w:tc>
        <w:tc>
          <w:tcPr>
            <w:tcW w:w="4880" w:type="dxa"/>
          </w:tcPr>
          <w:p w14:paraId="202D293E" w14:textId="77777777" w:rsidR="004E5EDB" w:rsidRDefault="004E5EDB" w:rsidP="00B04C2E">
            <w:pPr>
              <w:rPr>
                <w:rFonts w:cs="Arial"/>
                <w:b/>
                <w:bCs/>
                <w:sz w:val="22"/>
              </w:rPr>
            </w:pPr>
            <w:r>
              <w:rPr>
                <w:rFonts w:cs="Arial"/>
                <w:b/>
                <w:bCs/>
                <w:sz w:val="22"/>
              </w:rPr>
              <w:t>Cota de tiempo</w:t>
            </w:r>
          </w:p>
        </w:tc>
      </w:tr>
      <w:tr w:rsidR="004E5EDB" w14:paraId="4328C013" w14:textId="77777777" w:rsidTr="00B04C2E">
        <w:tc>
          <w:tcPr>
            <w:tcW w:w="2859" w:type="dxa"/>
          </w:tcPr>
          <w:p w14:paraId="6B3B3D58" w14:textId="77777777" w:rsidR="004E5EDB" w:rsidRDefault="004E5EDB" w:rsidP="00B04C2E">
            <w:pPr>
              <w:rPr>
                <w:rFonts w:cs="Arial"/>
                <w:b/>
                <w:bCs/>
                <w:sz w:val="22"/>
              </w:rPr>
            </w:pPr>
          </w:p>
        </w:tc>
        <w:tc>
          <w:tcPr>
            <w:tcW w:w="786" w:type="dxa"/>
          </w:tcPr>
          <w:p w14:paraId="5AAD5952" w14:textId="77777777" w:rsidR="004E5EDB" w:rsidRDefault="004E5EDB" w:rsidP="00B04C2E">
            <w:pPr>
              <w:jc w:val="center"/>
              <w:rPr>
                <w:rFonts w:cs="Arial"/>
                <w:sz w:val="22"/>
              </w:rPr>
            </w:pPr>
            <w:r>
              <w:rPr>
                <w:rFonts w:cs="Arial"/>
                <w:sz w:val="22"/>
              </w:rPr>
              <w:t>1</w:t>
            </w:r>
          </w:p>
        </w:tc>
        <w:tc>
          <w:tcPr>
            <w:tcW w:w="4880" w:type="dxa"/>
          </w:tcPr>
          <w:p w14:paraId="47487E79" w14:textId="77777777" w:rsidR="004E5EDB" w:rsidRDefault="004E5EDB" w:rsidP="00B04C2E">
            <w:pPr>
              <w:spacing w:line="360" w:lineRule="auto"/>
              <w:rPr>
                <w:rFonts w:cs="Arial"/>
                <w:sz w:val="22"/>
              </w:rPr>
            </w:pPr>
            <w:r>
              <w:rPr>
                <w:rFonts w:cs="Arial"/>
                <w:sz w:val="22"/>
              </w:rPr>
              <w:t>De 1 a 3 minutos dependiendo de las características de software y hardware de la computadora del desarrollador.</w:t>
            </w:r>
          </w:p>
        </w:tc>
      </w:tr>
      <w:tr w:rsidR="004E5EDB" w14:paraId="7CA92FEB" w14:textId="77777777" w:rsidTr="00B04C2E">
        <w:trPr>
          <w:cantSplit/>
        </w:trPr>
        <w:tc>
          <w:tcPr>
            <w:tcW w:w="2859" w:type="dxa"/>
          </w:tcPr>
          <w:p w14:paraId="0D5D63C2" w14:textId="77777777" w:rsidR="004E5EDB" w:rsidRDefault="004E5EDB" w:rsidP="00B04C2E">
            <w:pPr>
              <w:rPr>
                <w:rFonts w:cs="Arial"/>
                <w:b/>
                <w:bCs/>
                <w:sz w:val="22"/>
              </w:rPr>
            </w:pPr>
            <w:r>
              <w:rPr>
                <w:rFonts w:cs="Arial"/>
                <w:b/>
                <w:bCs/>
                <w:sz w:val="22"/>
              </w:rPr>
              <w:t>Frecuencia esperada</w:t>
            </w:r>
          </w:p>
        </w:tc>
        <w:tc>
          <w:tcPr>
            <w:tcW w:w="5666" w:type="dxa"/>
            <w:gridSpan w:val="2"/>
          </w:tcPr>
          <w:p w14:paraId="52C8CE8F" w14:textId="77777777" w:rsidR="004E5EDB" w:rsidRDefault="004E5EDB" w:rsidP="00B04C2E">
            <w:pPr>
              <w:rPr>
                <w:rFonts w:cs="Arial"/>
                <w:sz w:val="22"/>
              </w:rPr>
            </w:pPr>
            <w:r>
              <w:rPr>
                <w:rFonts w:cs="Arial"/>
                <w:sz w:val="22"/>
              </w:rPr>
              <w:t>&lt;nº de veces&gt; veces / &lt;unidad de tiempo&gt;</w:t>
            </w:r>
          </w:p>
        </w:tc>
      </w:tr>
      <w:tr w:rsidR="004E5EDB" w14:paraId="0862719F" w14:textId="77777777" w:rsidTr="00B04C2E">
        <w:trPr>
          <w:cantSplit/>
        </w:trPr>
        <w:tc>
          <w:tcPr>
            <w:tcW w:w="2859" w:type="dxa"/>
          </w:tcPr>
          <w:p w14:paraId="01A040C3" w14:textId="77777777" w:rsidR="004E5EDB" w:rsidRDefault="004E5EDB" w:rsidP="00B04C2E">
            <w:pPr>
              <w:rPr>
                <w:rFonts w:cs="Arial"/>
                <w:b/>
                <w:bCs/>
                <w:sz w:val="22"/>
              </w:rPr>
            </w:pPr>
            <w:r>
              <w:rPr>
                <w:rFonts w:cs="Arial"/>
                <w:b/>
                <w:bCs/>
                <w:sz w:val="22"/>
              </w:rPr>
              <w:t>Importancia</w:t>
            </w:r>
          </w:p>
        </w:tc>
        <w:tc>
          <w:tcPr>
            <w:tcW w:w="5666" w:type="dxa"/>
            <w:gridSpan w:val="2"/>
          </w:tcPr>
          <w:p w14:paraId="7BE12C03" w14:textId="77777777" w:rsidR="004E5EDB" w:rsidRDefault="004E5EDB" w:rsidP="00B04C2E">
            <w:pPr>
              <w:rPr>
                <w:rFonts w:cs="Arial"/>
                <w:sz w:val="22"/>
              </w:rPr>
            </w:pPr>
            <w:r>
              <w:rPr>
                <w:rFonts w:cs="Arial"/>
                <w:sz w:val="22"/>
              </w:rPr>
              <w:t>Importante</w:t>
            </w:r>
          </w:p>
        </w:tc>
      </w:tr>
      <w:tr w:rsidR="004E5EDB" w14:paraId="62766983" w14:textId="77777777" w:rsidTr="00B04C2E">
        <w:trPr>
          <w:cantSplit/>
        </w:trPr>
        <w:tc>
          <w:tcPr>
            <w:tcW w:w="2859" w:type="dxa"/>
          </w:tcPr>
          <w:p w14:paraId="43AD8973" w14:textId="77777777" w:rsidR="004E5EDB" w:rsidRDefault="004E5EDB" w:rsidP="00B04C2E">
            <w:pPr>
              <w:rPr>
                <w:rFonts w:cs="Arial"/>
                <w:b/>
                <w:bCs/>
                <w:sz w:val="22"/>
              </w:rPr>
            </w:pPr>
            <w:r>
              <w:rPr>
                <w:rFonts w:cs="Arial"/>
                <w:b/>
                <w:bCs/>
                <w:sz w:val="22"/>
              </w:rPr>
              <w:t>Urgencia</w:t>
            </w:r>
          </w:p>
        </w:tc>
        <w:tc>
          <w:tcPr>
            <w:tcW w:w="5666" w:type="dxa"/>
            <w:gridSpan w:val="2"/>
          </w:tcPr>
          <w:p w14:paraId="737ECC74" w14:textId="77777777" w:rsidR="004E5EDB" w:rsidRDefault="004E5EDB" w:rsidP="00B04C2E">
            <w:pPr>
              <w:rPr>
                <w:rFonts w:cs="Arial"/>
                <w:sz w:val="22"/>
              </w:rPr>
            </w:pPr>
            <w:r>
              <w:rPr>
                <w:rFonts w:cs="Arial"/>
                <w:sz w:val="22"/>
              </w:rPr>
              <w:t>Inmnediatamente.</w:t>
            </w:r>
          </w:p>
        </w:tc>
      </w:tr>
      <w:tr w:rsidR="004E5EDB" w14:paraId="7121C4D6" w14:textId="77777777" w:rsidTr="00B04C2E">
        <w:trPr>
          <w:cantSplit/>
        </w:trPr>
        <w:tc>
          <w:tcPr>
            <w:tcW w:w="2859" w:type="dxa"/>
          </w:tcPr>
          <w:p w14:paraId="73BAABAA" w14:textId="77777777" w:rsidR="004E5EDB" w:rsidRDefault="004E5EDB" w:rsidP="00B04C2E">
            <w:pPr>
              <w:rPr>
                <w:rFonts w:cs="Arial"/>
                <w:b/>
                <w:bCs/>
                <w:sz w:val="22"/>
              </w:rPr>
            </w:pPr>
            <w:r>
              <w:rPr>
                <w:rFonts w:cs="Arial"/>
                <w:b/>
                <w:bCs/>
                <w:sz w:val="22"/>
              </w:rPr>
              <w:t>Comentarios</w:t>
            </w:r>
          </w:p>
        </w:tc>
        <w:tc>
          <w:tcPr>
            <w:tcW w:w="5666" w:type="dxa"/>
            <w:gridSpan w:val="2"/>
          </w:tcPr>
          <w:p w14:paraId="5B589A3C" w14:textId="77777777" w:rsidR="004E5EDB" w:rsidRDefault="004E5EDB" w:rsidP="00B04C2E">
            <w:pPr>
              <w:rPr>
                <w:rFonts w:cs="Arial"/>
                <w:sz w:val="22"/>
              </w:rPr>
            </w:pPr>
          </w:p>
        </w:tc>
      </w:tr>
    </w:tbl>
    <w:p w14:paraId="37894C2A" w14:textId="77777777" w:rsidR="004E5EDB" w:rsidRPr="0004268D" w:rsidRDefault="004E5EDB" w:rsidP="004E5EDB">
      <w:pPr>
        <w:pStyle w:val="Ttulo3"/>
        <w:jc w:val="center"/>
      </w:pPr>
      <w:r>
        <w:t>Fuente: Propia</w:t>
      </w:r>
    </w:p>
    <w:p w14:paraId="293BBC01" w14:textId="77777777" w:rsidR="004E5EDB" w:rsidRDefault="004E5EDB" w:rsidP="004E5EDB">
      <w:pPr>
        <w:pStyle w:val="Ttulo3"/>
      </w:pPr>
      <w:r>
        <w:t>4.1.1.2 Compilación como servicio</w:t>
      </w:r>
    </w:p>
    <w:p w14:paraId="73A8368C" w14:textId="77777777" w:rsidR="004E5EDB" w:rsidRDefault="004E5EDB" w:rsidP="004E5EDB">
      <w:r>
        <w:tab/>
        <w:t xml:space="preserve">Este caso de uso muestra el proceso de compilación del código fuente por medio de la plataforma Roslyn, donde se tiene mayor control sobre el proceso de compilación. El enfoque que proporciona la plataforma de compilación Roslyn se le denomina de forma genérica bajo el nombre de compilación como servicio, y tiene como función primordial habilitar al </w:t>
      </w:r>
      <w:r>
        <w:lastRenderedPageBreak/>
        <w:t>desarrollador a poder extender de cierta forma el proceso de compilación, esto por medio de la implementación de reglas específicas o incluso cambios en el código fuente (denominado refactoring).</w:t>
      </w:r>
    </w:p>
    <w:p w14:paraId="17417DF1" w14:textId="77777777" w:rsidR="004E5EDB" w:rsidRDefault="004E5EDB" w:rsidP="004E5EDB">
      <w:pPr>
        <w:pStyle w:val="Ttulo3"/>
        <w:spacing w:line="240" w:lineRule="auto"/>
        <w:jc w:val="center"/>
      </w:pPr>
      <w:r>
        <w:t xml:space="preserve">Ilustración </w:t>
      </w:r>
      <w:r w:rsidR="00C50AB2">
        <w:fldChar w:fldCharType="begin"/>
      </w:r>
      <w:r>
        <w:instrText xml:space="preserve"> SEQ Ilustración \* ARABIC </w:instrText>
      </w:r>
      <w:r w:rsidR="00C50AB2">
        <w:fldChar w:fldCharType="separate"/>
      </w:r>
      <w:r w:rsidR="00232B7C">
        <w:rPr>
          <w:noProof/>
        </w:rPr>
        <w:t>2</w:t>
      </w:r>
      <w:r w:rsidR="00C50AB2">
        <w:fldChar w:fldCharType="end"/>
      </w:r>
    </w:p>
    <w:p w14:paraId="46893B60" w14:textId="77777777" w:rsidR="004E5EDB" w:rsidRDefault="004E5EDB" w:rsidP="004E5EDB">
      <w:pPr>
        <w:pStyle w:val="Ttulo3"/>
        <w:spacing w:line="240" w:lineRule="auto"/>
        <w:jc w:val="center"/>
      </w:pPr>
      <w:r>
        <w:t>Caso de Uso 2 : Compilación como servicio</w:t>
      </w:r>
    </w:p>
    <w:p w14:paraId="19B7ADE4" w14:textId="77777777" w:rsidR="004E5EDB" w:rsidRDefault="004E5EDB" w:rsidP="004E5EDB">
      <w:r>
        <w:rPr>
          <w:noProof/>
          <w:lang w:val="es-ES" w:eastAsia="es-ES"/>
        </w:rPr>
        <w:drawing>
          <wp:inline distT="0" distB="0" distL="0" distR="0" wp14:anchorId="796E38AA" wp14:editId="1480D8EE">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45">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3696B967" w14:textId="77777777" w:rsidR="004E5EDB" w:rsidRPr="00E057A0" w:rsidRDefault="004E5EDB" w:rsidP="004E5EDB">
      <w:pPr>
        <w:pStyle w:val="Ttulo3"/>
        <w:jc w:val="center"/>
      </w:pPr>
      <w:r>
        <w:t>Fuente : Propia</w:t>
      </w:r>
    </w:p>
    <w:p w14:paraId="4F537963" w14:textId="77777777" w:rsidR="004E5EDB" w:rsidRPr="00D730EF" w:rsidRDefault="004E5EDB" w:rsidP="004E5EDB">
      <w:pPr>
        <w:pStyle w:val="Ttulo3"/>
        <w:jc w:val="center"/>
      </w:pPr>
      <w:r w:rsidRPr="00D730EF">
        <w:rPr>
          <w:b/>
        </w:rPr>
        <w:t xml:space="preserve">Tabla </w:t>
      </w:r>
      <w:r w:rsidR="00C50AB2" w:rsidRPr="00D730EF">
        <w:rPr>
          <w:b/>
        </w:rPr>
        <w:fldChar w:fldCharType="begin"/>
      </w:r>
      <w:r w:rsidRPr="00D730EF">
        <w:rPr>
          <w:b/>
        </w:rPr>
        <w:instrText xml:space="preserve"> SEQ Tabla \* ARABIC </w:instrText>
      </w:r>
      <w:r w:rsidR="00C50AB2" w:rsidRPr="00D730EF">
        <w:rPr>
          <w:b/>
        </w:rPr>
        <w:fldChar w:fldCharType="separate"/>
      </w:r>
      <w:r>
        <w:rPr>
          <w:b/>
          <w:noProof/>
        </w:rPr>
        <w:t>5</w:t>
      </w:r>
      <w:r w:rsidR="00C50AB2" w:rsidRPr="00D730EF">
        <w:rPr>
          <w:b/>
        </w:rPr>
        <w:fldChar w:fldCharType="end"/>
      </w:r>
      <w:r w:rsidRPr="00D730EF">
        <w:rPr>
          <w:b/>
        </w:rPr>
        <w:t xml:space="preserve"> Compilación del código fuente como servicio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4E5EDB" w14:paraId="6F77E5B5" w14:textId="77777777" w:rsidTr="00B04C2E">
        <w:trPr>
          <w:cantSplit/>
        </w:trPr>
        <w:tc>
          <w:tcPr>
            <w:tcW w:w="2858" w:type="dxa"/>
          </w:tcPr>
          <w:p w14:paraId="5064A40E" w14:textId="77777777" w:rsidR="004E5EDB" w:rsidRDefault="004E5EDB" w:rsidP="00B04C2E">
            <w:pPr>
              <w:rPr>
                <w:rFonts w:cs="Arial"/>
                <w:b/>
                <w:bCs/>
                <w:sz w:val="22"/>
              </w:rPr>
            </w:pPr>
            <w:r>
              <w:rPr>
                <w:rFonts w:cs="Arial"/>
                <w:b/>
                <w:bCs/>
                <w:sz w:val="22"/>
              </w:rPr>
              <w:lastRenderedPageBreak/>
              <w:t>CU :02</w:t>
            </w:r>
          </w:p>
        </w:tc>
        <w:tc>
          <w:tcPr>
            <w:tcW w:w="5667" w:type="dxa"/>
            <w:gridSpan w:val="2"/>
          </w:tcPr>
          <w:p w14:paraId="3FF685CD" w14:textId="77777777" w:rsidR="004E5EDB" w:rsidRDefault="004E5EDB" w:rsidP="00B04C2E">
            <w:pPr>
              <w:rPr>
                <w:rFonts w:cs="Arial"/>
                <w:sz w:val="22"/>
              </w:rPr>
            </w:pPr>
            <w:r>
              <w:rPr>
                <w:rFonts w:cs="Arial"/>
                <w:sz w:val="22"/>
              </w:rPr>
              <w:t>Compilación del código fuente como servicio</w:t>
            </w:r>
          </w:p>
        </w:tc>
      </w:tr>
      <w:tr w:rsidR="004E5EDB" w14:paraId="319AF265" w14:textId="77777777" w:rsidTr="00B04C2E">
        <w:trPr>
          <w:cantSplit/>
        </w:trPr>
        <w:tc>
          <w:tcPr>
            <w:tcW w:w="2858" w:type="dxa"/>
          </w:tcPr>
          <w:p w14:paraId="65B44198" w14:textId="77777777" w:rsidR="004E5EDB" w:rsidRDefault="004E5EDB" w:rsidP="00B04C2E">
            <w:pPr>
              <w:rPr>
                <w:rFonts w:cs="Arial"/>
                <w:b/>
                <w:bCs/>
                <w:sz w:val="22"/>
              </w:rPr>
            </w:pPr>
            <w:r>
              <w:rPr>
                <w:rFonts w:cs="Arial"/>
                <w:b/>
                <w:bCs/>
                <w:sz w:val="22"/>
              </w:rPr>
              <w:t>Versión</w:t>
            </w:r>
          </w:p>
        </w:tc>
        <w:tc>
          <w:tcPr>
            <w:tcW w:w="5667" w:type="dxa"/>
            <w:gridSpan w:val="2"/>
          </w:tcPr>
          <w:p w14:paraId="4F455356" w14:textId="77777777" w:rsidR="004E5EDB" w:rsidRDefault="004E5EDB" w:rsidP="00B04C2E">
            <w:pPr>
              <w:rPr>
                <w:rFonts w:cs="Arial"/>
                <w:sz w:val="22"/>
              </w:rPr>
            </w:pPr>
            <w:r>
              <w:rPr>
                <w:rFonts w:cs="Arial"/>
                <w:sz w:val="22"/>
              </w:rPr>
              <w:t>Versión 1.  Viernes 24 de Octubre de 2014</w:t>
            </w:r>
          </w:p>
        </w:tc>
      </w:tr>
      <w:tr w:rsidR="004E5EDB" w14:paraId="3FA2EEBD" w14:textId="77777777" w:rsidTr="00B04C2E">
        <w:trPr>
          <w:cantSplit/>
        </w:trPr>
        <w:tc>
          <w:tcPr>
            <w:tcW w:w="2858" w:type="dxa"/>
          </w:tcPr>
          <w:p w14:paraId="2051D29A" w14:textId="77777777" w:rsidR="004E5EDB" w:rsidRDefault="004E5EDB" w:rsidP="00B04C2E">
            <w:pPr>
              <w:rPr>
                <w:rFonts w:cs="Arial"/>
                <w:b/>
                <w:bCs/>
                <w:sz w:val="22"/>
              </w:rPr>
            </w:pPr>
            <w:r>
              <w:rPr>
                <w:rFonts w:cs="Arial"/>
                <w:b/>
                <w:bCs/>
                <w:sz w:val="22"/>
              </w:rPr>
              <w:t>Autores</w:t>
            </w:r>
          </w:p>
        </w:tc>
        <w:tc>
          <w:tcPr>
            <w:tcW w:w="5667" w:type="dxa"/>
            <w:gridSpan w:val="2"/>
          </w:tcPr>
          <w:p w14:paraId="7E09237A" w14:textId="77777777" w:rsidR="004E5EDB" w:rsidRDefault="004E5EDB" w:rsidP="00B04C2E">
            <w:pPr>
              <w:rPr>
                <w:rFonts w:cs="Arial"/>
                <w:sz w:val="22"/>
              </w:rPr>
            </w:pPr>
            <w:r>
              <w:rPr>
                <w:rFonts w:cs="Arial"/>
                <w:sz w:val="22"/>
              </w:rPr>
              <w:t>Michael Hidalgo Fallas</w:t>
            </w:r>
          </w:p>
        </w:tc>
      </w:tr>
      <w:tr w:rsidR="004E5EDB" w14:paraId="5AEF25B0" w14:textId="77777777" w:rsidTr="00B04C2E">
        <w:trPr>
          <w:cantSplit/>
        </w:trPr>
        <w:tc>
          <w:tcPr>
            <w:tcW w:w="2858" w:type="dxa"/>
          </w:tcPr>
          <w:p w14:paraId="68ADA665" w14:textId="77777777" w:rsidR="004E5EDB" w:rsidRDefault="004E5EDB" w:rsidP="00B04C2E">
            <w:pPr>
              <w:rPr>
                <w:rFonts w:cs="Arial"/>
                <w:b/>
                <w:bCs/>
                <w:sz w:val="22"/>
              </w:rPr>
            </w:pPr>
            <w:r>
              <w:rPr>
                <w:rFonts w:cs="Arial"/>
                <w:b/>
                <w:bCs/>
                <w:sz w:val="22"/>
              </w:rPr>
              <w:t>Fuentes</w:t>
            </w:r>
          </w:p>
        </w:tc>
        <w:tc>
          <w:tcPr>
            <w:tcW w:w="5667" w:type="dxa"/>
            <w:gridSpan w:val="2"/>
          </w:tcPr>
          <w:p w14:paraId="68D55372" w14:textId="77777777" w:rsidR="004E5EDB" w:rsidRDefault="004E5EDB" w:rsidP="00B04C2E">
            <w:pPr>
              <w:rPr>
                <w:rFonts w:cs="Arial"/>
                <w:sz w:val="22"/>
              </w:rPr>
            </w:pPr>
          </w:p>
        </w:tc>
      </w:tr>
      <w:tr w:rsidR="004E5EDB" w14:paraId="7136FCA3" w14:textId="77777777" w:rsidTr="00B04C2E">
        <w:trPr>
          <w:cantSplit/>
        </w:trPr>
        <w:tc>
          <w:tcPr>
            <w:tcW w:w="2858" w:type="dxa"/>
          </w:tcPr>
          <w:p w14:paraId="2385B2A5" w14:textId="77777777" w:rsidR="004E5EDB" w:rsidRDefault="004E5EDB" w:rsidP="00B04C2E">
            <w:pPr>
              <w:rPr>
                <w:rFonts w:cs="Arial"/>
                <w:b/>
                <w:bCs/>
                <w:sz w:val="22"/>
              </w:rPr>
            </w:pPr>
            <w:r>
              <w:rPr>
                <w:rFonts w:cs="Arial"/>
                <w:b/>
                <w:bCs/>
                <w:sz w:val="22"/>
              </w:rPr>
              <w:t>Objetivos asociados</w:t>
            </w:r>
          </w:p>
        </w:tc>
        <w:tc>
          <w:tcPr>
            <w:tcW w:w="5667" w:type="dxa"/>
            <w:gridSpan w:val="2"/>
          </w:tcPr>
          <w:p w14:paraId="5B233862" w14:textId="77777777" w:rsidR="004E5EDB" w:rsidRDefault="004E5EDB" w:rsidP="00B04C2E">
            <w:pPr>
              <w:rPr>
                <w:rFonts w:cs="Arial"/>
                <w:sz w:val="22"/>
              </w:rPr>
            </w:pPr>
          </w:p>
        </w:tc>
      </w:tr>
      <w:tr w:rsidR="004E5EDB" w14:paraId="35BB8448" w14:textId="77777777" w:rsidTr="00B04C2E">
        <w:trPr>
          <w:cantSplit/>
        </w:trPr>
        <w:tc>
          <w:tcPr>
            <w:tcW w:w="2858" w:type="dxa"/>
          </w:tcPr>
          <w:p w14:paraId="6586EEC6" w14:textId="77777777" w:rsidR="004E5EDB" w:rsidRDefault="004E5EDB" w:rsidP="00B04C2E">
            <w:pPr>
              <w:rPr>
                <w:rFonts w:cs="Arial"/>
                <w:b/>
                <w:bCs/>
                <w:sz w:val="22"/>
              </w:rPr>
            </w:pPr>
            <w:r>
              <w:rPr>
                <w:rFonts w:cs="Arial"/>
                <w:b/>
                <w:bCs/>
                <w:sz w:val="22"/>
              </w:rPr>
              <w:t>Descripción</w:t>
            </w:r>
          </w:p>
        </w:tc>
        <w:tc>
          <w:tcPr>
            <w:tcW w:w="5667" w:type="dxa"/>
            <w:gridSpan w:val="2"/>
          </w:tcPr>
          <w:p w14:paraId="048321FC" w14:textId="77777777" w:rsidR="004E5EDB" w:rsidRDefault="004E5EDB" w:rsidP="00B04C2E">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4E5EDB" w14:paraId="0A1D2BDF" w14:textId="77777777" w:rsidTr="00B04C2E">
        <w:trPr>
          <w:cantSplit/>
        </w:trPr>
        <w:tc>
          <w:tcPr>
            <w:tcW w:w="2858" w:type="dxa"/>
          </w:tcPr>
          <w:p w14:paraId="75CE9FC9" w14:textId="77777777" w:rsidR="004E5EDB" w:rsidRDefault="004E5EDB" w:rsidP="00B04C2E">
            <w:pPr>
              <w:rPr>
                <w:rFonts w:cs="Arial"/>
                <w:b/>
                <w:bCs/>
                <w:sz w:val="22"/>
              </w:rPr>
            </w:pPr>
            <w:r>
              <w:rPr>
                <w:rFonts w:cs="Arial"/>
                <w:b/>
                <w:bCs/>
                <w:sz w:val="22"/>
              </w:rPr>
              <w:t>Precondición</w:t>
            </w:r>
          </w:p>
        </w:tc>
        <w:tc>
          <w:tcPr>
            <w:tcW w:w="5667" w:type="dxa"/>
            <w:gridSpan w:val="2"/>
          </w:tcPr>
          <w:p w14:paraId="12D4D5DD" w14:textId="77777777" w:rsidR="004E5EDB" w:rsidRDefault="004E5EDB" w:rsidP="00B04C2E">
            <w:pPr>
              <w:rPr>
                <w:rFonts w:cs="Arial"/>
                <w:sz w:val="22"/>
              </w:rPr>
            </w:pPr>
            <w:r>
              <w:rPr>
                <w:rFonts w:cs="Arial"/>
                <w:sz w:val="22"/>
              </w:rPr>
              <w:t>UC:01</w:t>
            </w:r>
          </w:p>
        </w:tc>
      </w:tr>
      <w:tr w:rsidR="004E5EDB" w14:paraId="2A751C24" w14:textId="77777777" w:rsidTr="00B04C2E">
        <w:trPr>
          <w:cantSplit/>
        </w:trPr>
        <w:tc>
          <w:tcPr>
            <w:tcW w:w="2858" w:type="dxa"/>
            <w:vMerge w:val="restart"/>
          </w:tcPr>
          <w:p w14:paraId="1C28C06A" w14:textId="77777777" w:rsidR="004E5EDB" w:rsidRDefault="004E5EDB" w:rsidP="00B04C2E">
            <w:pPr>
              <w:rPr>
                <w:rFonts w:cs="Arial"/>
                <w:b/>
                <w:bCs/>
                <w:sz w:val="22"/>
              </w:rPr>
            </w:pPr>
            <w:r>
              <w:rPr>
                <w:rFonts w:cs="Arial"/>
                <w:b/>
                <w:bCs/>
                <w:sz w:val="22"/>
              </w:rPr>
              <w:t>Secuencia</w:t>
            </w:r>
          </w:p>
          <w:p w14:paraId="626A5109" w14:textId="77777777" w:rsidR="004E5EDB" w:rsidRDefault="004E5EDB" w:rsidP="00B04C2E">
            <w:pPr>
              <w:rPr>
                <w:rFonts w:cs="Arial"/>
                <w:b/>
                <w:bCs/>
                <w:sz w:val="22"/>
              </w:rPr>
            </w:pPr>
            <w:r>
              <w:rPr>
                <w:rFonts w:cs="Arial"/>
                <w:b/>
                <w:bCs/>
                <w:sz w:val="22"/>
              </w:rPr>
              <w:t>Normal</w:t>
            </w:r>
          </w:p>
        </w:tc>
        <w:tc>
          <w:tcPr>
            <w:tcW w:w="785" w:type="dxa"/>
          </w:tcPr>
          <w:p w14:paraId="23B3BEC2" w14:textId="77777777" w:rsidR="004E5EDB" w:rsidRDefault="004E5EDB" w:rsidP="00B04C2E">
            <w:pPr>
              <w:rPr>
                <w:rFonts w:cs="Arial"/>
                <w:b/>
                <w:bCs/>
                <w:sz w:val="22"/>
              </w:rPr>
            </w:pPr>
            <w:r>
              <w:rPr>
                <w:rFonts w:cs="Arial"/>
                <w:b/>
                <w:bCs/>
                <w:sz w:val="22"/>
              </w:rPr>
              <w:t>Paso</w:t>
            </w:r>
          </w:p>
        </w:tc>
        <w:tc>
          <w:tcPr>
            <w:tcW w:w="4882" w:type="dxa"/>
          </w:tcPr>
          <w:p w14:paraId="41A9CEF3" w14:textId="77777777" w:rsidR="004E5EDB" w:rsidRDefault="004E5EDB" w:rsidP="00B04C2E">
            <w:pPr>
              <w:rPr>
                <w:rFonts w:cs="Arial"/>
                <w:b/>
                <w:bCs/>
                <w:sz w:val="22"/>
              </w:rPr>
            </w:pPr>
            <w:r>
              <w:rPr>
                <w:rFonts w:cs="Arial"/>
                <w:b/>
                <w:bCs/>
                <w:sz w:val="22"/>
              </w:rPr>
              <w:t>Acción</w:t>
            </w:r>
          </w:p>
        </w:tc>
      </w:tr>
      <w:tr w:rsidR="004E5EDB" w14:paraId="3D276A27" w14:textId="77777777" w:rsidTr="00B04C2E">
        <w:trPr>
          <w:cantSplit/>
        </w:trPr>
        <w:tc>
          <w:tcPr>
            <w:tcW w:w="2858" w:type="dxa"/>
            <w:vMerge/>
          </w:tcPr>
          <w:p w14:paraId="69C55F14" w14:textId="77777777" w:rsidR="004E5EDB" w:rsidRDefault="004E5EDB" w:rsidP="00B04C2E">
            <w:pPr>
              <w:rPr>
                <w:rFonts w:cs="Arial"/>
                <w:b/>
                <w:bCs/>
                <w:sz w:val="22"/>
              </w:rPr>
            </w:pPr>
          </w:p>
        </w:tc>
        <w:tc>
          <w:tcPr>
            <w:tcW w:w="785" w:type="dxa"/>
          </w:tcPr>
          <w:p w14:paraId="53DD5F7A" w14:textId="77777777" w:rsidR="004E5EDB" w:rsidRDefault="004E5EDB" w:rsidP="00B04C2E">
            <w:pPr>
              <w:jc w:val="center"/>
              <w:rPr>
                <w:rFonts w:cs="Arial"/>
                <w:sz w:val="22"/>
              </w:rPr>
            </w:pPr>
            <w:r>
              <w:rPr>
                <w:rFonts w:cs="Arial"/>
                <w:sz w:val="22"/>
              </w:rPr>
              <w:t>1</w:t>
            </w:r>
          </w:p>
        </w:tc>
        <w:tc>
          <w:tcPr>
            <w:tcW w:w="4882" w:type="dxa"/>
          </w:tcPr>
          <w:p w14:paraId="6EA4A3A9" w14:textId="77777777" w:rsidR="004E5EDB" w:rsidRDefault="004E5EDB" w:rsidP="00B04C2E">
            <w:pPr>
              <w:spacing w:line="360" w:lineRule="auto"/>
              <w:rPr>
                <w:rFonts w:cs="Arial"/>
                <w:sz w:val="22"/>
              </w:rPr>
            </w:pPr>
            <w:r>
              <w:rPr>
                <w:rFonts w:cs="Arial"/>
                <w:sz w:val="22"/>
              </w:rPr>
              <w:t>El desarrollador de software inicia un proyecto Web basado en el lenguaje de programación C#.</w:t>
            </w:r>
          </w:p>
        </w:tc>
      </w:tr>
      <w:tr w:rsidR="004E5EDB" w14:paraId="3E8C5E50" w14:textId="77777777" w:rsidTr="00B04C2E">
        <w:trPr>
          <w:cantSplit/>
        </w:trPr>
        <w:tc>
          <w:tcPr>
            <w:tcW w:w="2858" w:type="dxa"/>
            <w:vMerge/>
          </w:tcPr>
          <w:p w14:paraId="2C203967" w14:textId="77777777" w:rsidR="004E5EDB" w:rsidRDefault="004E5EDB" w:rsidP="00B04C2E">
            <w:pPr>
              <w:rPr>
                <w:rFonts w:cs="Arial"/>
                <w:b/>
                <w:bCs/>
                <w:sz w:val="22"/>
              </w:rPr>
            </w:pPr>
          </w:p>
        </w:tc>
        <w:tc>
          <w:tcPr>
            <w:tcW w:w="785" w:type="dxa"/>
          </w:tcPr>
          <w:p w14:paraId="6B46F916" w14:textId="77777777" w:rsidR="004E5EDB" w:rsidRDefault="004E5EDB" w:rsidP="00B04C2E">
            <w:pPr>
              <w:jc w:val="center"/>
              <w:rPr>
                <w:rFonts w:cs="Arial"/>
                <w:sz w:val="22"/>
              </w:rPr>
            </w:pPr>
            <w:r>
              <w:rPr>
                <w:rFonts w:cs="Arial"/>
                <w:sz w:val="22"/>
              </w:rPr>
              <w:t>2</w:t>
            </w:r>
          </w:p>
        </w:tc>
        <w:tc>
          <w:tcPr>
            <w:tcW w:w="4882" w:type="dxa"/>
          </w:tcPr>
          <w:p w14:paraId="1CCEA493" w14:textId="77777777" w:rsidR="004E5EDB" w:rsidRDefault="004E5EDB" w:rsidP="00B04C2E">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4E5EDB" w14:paraId="5EAA8967" w14:textId="77777777" w:rsidTr="00B04C2E">
        <w:trPr>
          <w:cantSplit/>
        </w:trPr>
        <w:tc>
          <w:tcPr>
            <w:tcW w:w="2858" w:type="dxa"/>
            <w:vMerge/>
          </w:tcPr>
          <w:p w14:paraId="2A0B04C5" w14:textId="77777777" w:rsidR="004E5EDB" w:rsidRDefault="004E5EDB" w:rsidP="00B04C2E">
            <w:pPr>
              <w:rPr>
                <w:rFonts w:cs="Arial"/>
                <w:b/>
                <w:bCs/>
                <w:sz w:val="22"/>
              </w:rPr>
            </w:pPr>
          </w:p>
        </w:tc>
        <w:tc>
          <w:tcPr>
            <w:tcW w:w="785" w:type="dxa"/>
          </w:tcPr>
          <w:p w14:paraId="03C2CE04" w14:textId="77777777" w:rsidR="004E5EDB" w:rsidRDefault="004E5EDB" w:rsidP="00B04C2E">
            <w:pPr>
              <w:jc w:val="center"/>
              <w:rPr>
                <w:rFonts w:cs="Arial"/>
                <w:sz w:val="22"/>
              </w:rPr>
            </w:pPr>
            <w:r>
              <w:rPr>
                <w:rFonts w:cs="Arial"/>
                <w:sz w:val="22"/>
              </w:rPr>
              <w:t>3</w:t>
            </w:r>
          </w:p>
        </w:tc>
        <w:tc>
          <w:tcPr>
            <w:tcW w:w="4882" w:type="dxa"/>
          </w:tcPr>
          <w:p w14:paraId="636617C3" w14:textId="77777777" w:rsidR="004E5EDB" w:rsidRDefault="004E5EDB" w:rsidP="00B04C2E">
            <w:pPr>
              <w:spacing w:line="360" w:lineRule="auto"/>
              <w:rPr>
                <w:rFonts w:cs="Arial"/>
                <w:sz w:val="22"/>
              </w:rPr>
            </w:pPr>
            <w:r>
              <w:rPr>
                <w:rFonts w:cs="Arial"/>
                <w:sz w:val="22"/>
              </w:rPr>
              <w:t>El desarrollador escribe el código fuente necesario para resolver una necesidad de negocio</w:t>
            </w:r>
          </w:p>
        </w:tc>
      </w:tr>
      <w:tr w:rsidR="004E5EDB" w14:paraId="6CD02247" w14:textId="77777777" w:rsidTr="00B04C2E">
        <w:trPr>
          <w:cantSplit/>
        </w:trPr>
        <w:tc>
          <w:tcPr>
            <w:tcW w:w="2858" w:type="dxa"/>
            <w:vMerge/>
          </w:tcPr>
          <w:p w14:paraId="4F660E08" w14:textId="77777777" w:rsidR="004E5EDB" w:rsidRDefault="004E5EDB" w:rsidP="00B04C2E">
            <w:pPr>
              <w:rPr>
                <w:rFonts w:cs="Arial"/>
                <w:b/>
                <w:bCs/>
                <w:sz w:val="22"/>
              </w:rPr>
            </w:pPr>
          </w:p>
        </w:tc>
        <w:tc>
          <w:tcPr>
            <w:tcW w:w="785" w:type="dxa"/>
          </w:tcPr>
          <w:p w14:paraId="19352C0A" w14:textId="77777777" w:rsidR="004E5EDB" w:rsidRDefault="004E5EDB" w:rsidP="00B04C2E">
            <w:pPr>
              <w:jc w:val="center"/>
              <w:rPr>
                <w:rFonts w:cs="Arial"/>
                <w:sz w:val="22"/>
              </w:rPr>
            </w:pPr>
            <w:r>
              <w:rPr>
                <w:rFonts w:cs="Arial"/>
                <w:sz w:val="22"/>
              </w:rPr>
              <w:t>4</w:t>
            </w:r>
          </w:p>
        </w:tc>
        <w:tc>
          <w:tcPr>
            <w:tcW w:w="4882" w:type="dxa"/>
          </w:tcPr>
          <w:p w14:paraId="27E73B06" w14:textId="77777777" w:rsidR="004E5EDB" w:rsidRDefault="004E5EDB" w:rsidP="00B04C2E">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4E5EDB" w14:paraId="2D86B034" w14:textId="77777777" w:rsidTr="00B04C2E">
        <w:trPr>
          <w:cantSplit/>
        </w:trPr>
        <w:tc>
          <w:tcPr>
            <w:tcW w:w="2858" w:type="dxa"/>
            <w:vMerge/>
          </w:tcPr>
          <w:p w14:paraId="07BFFA7A" w14:textId="77777777" w:rsidR="004E5EDB" w:rsidRDefault="004E5EDB" w:rsidP="00B04C2E">
            <w:pPr>
              <w:rPr>
                <w:rFonts w:cs="Arial"/>
                <w:b/>
                <w:bCs/>
                <w:sz w:val="22"/>
              </w:rPr>
            </w:pPr>
          </w:p>
        </w:tc>
        <w:tc>
          <w:tcPr>
            <w:tcW w:w="785" w:type="dxa"/>
          </w:tcPr>
          <w:p w14:paraId="6AF8D762" w14:textId="77777777" w:rsidR="004E5EDB" w:rsidRDefault="004E5EDB" w:rsidP="00B04C2E">
            <w:pPr>
              <w:jc w:val="center"/>
              <w:rPr>
                <w:rFonts w:cs="Arial"/>
                <w:sz w:val="22"/>
              </w:rPr>
            </w:pPr>
            <w:r>
              <w:rPr>
                <w:rFonts w:cs="Arial"/>
                <w:sz w:val="22"/>
              </w:rPr>
              <w:t>5</w:t>
            </w:r>
          </w:p>
        </w:tc>
        <w:tc>
          <w:tcPr>
            <w:tcW w:w="4882" w:type="dxa"/>
          </w:tcPr>
          <w:p w14:paraId="676BCC3A" w14:textId="77777777" w:rsidR="004E5EDB" w:rsidRDefault="004E5EDB" w:rsidP="00B04C2E">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4E5EDB" w14:paraId="57F2A3AD" w14:textId="77777777" w:rsidTr="00B04C2E">
        <w:trPr>
          <w:cantSplit/>
        </w:trPr>
        <w:tc>
          <w:tcPr>
            <w:tcW w:w="2858" w:type="dxa"/>
            <w:vMerge/>
          </w:tcPr>
          <w:p w14:paraId="23227A48" w14:textId="77777777" w:rsidR="004E5EDB" w:rsidRDefault="004E5EDB" w:rsidP="00B04C2E">
            <w:pPr>
              <w:rPr>
                <w:rFonts w:cs="Arial"/>
                <w:b/>
                <w:bCs/>
                <w:sz w:val="22"/>
              </w:rPr>
            </w:pPr>
          </w:p>
        </w:tc>
        <w:tc>
          <w:tcPr>
            <w:tcW w:w="785" w:type="dxa"/>
          </w:tcPr>
          <w:p w14:paraId="7CB9E941" w14:textId="77777777" w:rsidR="004E5EDB" w:rsidRDefault="004E5EDB" w:rsidP="00B04C2E">
            <w:pPr>
              <w:jc w:val="center"/>
              <w:rPr>
                <w:rFonts w:cs="Arial"/>
                <w:sz w:val="22"/>
              </w:rPr>
            </w:pPr>
            <w:r>
              <w:rPr>
                <w:rFonts w:cs="Arial"/>
                <w:sz w:val="22"/>
              </w:rPr>
              <w:t>6</w:t>
            </w:r>
          </w:p>
        </w:tc>
        <w:tc>
          <w:tcPr>
            <w:tcW w:w="4882" w:type="dxa"/>
          </w:tcPr>
          <w:p w14:paraId="03365F4C" w14:textId="77777777" w:rsidR="004E5EDB" w:rsidRDefault="004E5EDB" w:rsidP="00143995">
            <w:pPr>
              <w:spacing w:line="360" w:lineRule="auto"/>
              <w:rPr>
                <w:rFonts w:cs="Arial"/>
                <w:sz w:val="22"/>
              </w:rPr>
            </w:pPr>
            <w:r>
              <w:rPr>
                <w:rFonts w:cs="Arial"/>
                <w:sz w:val="22"/>
              </w:rPr>
              <w:t>El plugin de Visual Studio realiza el refactoring del código fuente con el propósito de resolver el problema de seguridad encontrado en el código fuente.</w:t>
            </w:r>
          </w:p>
        </w:tc>
      </w:tr>
      <w:tr w:rsidR="004E5EDB" w14:paraId="48080048" w14:textId="77777777" w:rsidTr="00B04C2E">
        <w:trPr>
          <w:cantSplit/>
        </w:trPr>
        <w:tc>
          <w:tcPr>
            <w:tcW w:w="2858" w:type="dxa"/>
          </w:tcPr>
          <w:p w14:paraId="127DFF1E" w14:textId="77777777" w:rsidR="004E5EDB" w:rsidRDefault="004E5EDB" w:rsidP="00B04C2E">
            <w:pPr>
              <w:rPr>
                <w:rFonts w:cs="Arial"/>
                <w:b/>
                <w:bCs/>
                <w:sz w:val="22"/>
              </w:rPr>
            </w:pPr>
            <w:r>
              <w:rPr>
                <w:rFonts w:cs="Arial"/>
                <w:b/>
                <w:bCs/>
                <w:sz w:val="22"/>
              </w:rPr>
              <w:t>Postcondición</w:t>
            </w:r>
          </w:p>
        </w:tc>
        <w:tc>
          <w:tcPr>
            <w:tcW w:w="5667" w:type="dxa"/>
            <w:gridSpan w:val="2"/>
          </w:tcPr>
          <w:p w14:paraId="06B0CF29" w14:textId="77777777" w:rsidR="004E5EDB" w:rsidRDefault="004E5EDB" w:rsidP="00B04C2E">
            <w:pPr>
              <w:rPr>
                <w:rFonts w:cs="Arial"/>
                <w:sz w:val="22"/>
              </w:rPr>
            </w:pPr>
          </w:p>
        </w:tc>
      </w:tr>
      <w:tr w:rsidR="004E5EDB" w14:paraId="59DF2D84" w14:textId="77777777" w:rsidTr="00B04C2E">
        <w:trPr>
          <w:cantSplit/>
        </w:trPr>
        <w:tc>
          <w:tcPr>
            <w:tcW w:w="2858" w:type="dxa"/>
            <w:vMerge w:val="restart"/>
          </w:tcPr>
          <w:p w14:paraId="75FFA052" w14:textId="77777777" w:rsidR="004E5EDB" w:rsidRDefault="004E5EDB" w:rsidP="00B04C2E">
            <w:pPr>
              <w:pStyle w:val="Ttulo1"/>
            </w:pPr>
            <w:r w:rsidRPr="004B3ADE">
              <w:rPr>
                <w:sz w:val="22"/>
              </w:rPr>
              <w:t>Excepciones</w:t>
            </w:r>
          </w:p>
        </w:tc>
        <w:tc>
          <w:tcPr>
            <w:tcW w:w="785" w:type="dxa"/>
          </w:tcPr>
          <w:p w14:paraId="6AB665A5" w14:textId="77777777" w:rsidR="004E5EDB" w:rsidRDefault="004E5EDB" w:rsidP="00B04C2E">
            <w:pPr>
              <w:jc w:val="center"/>
              <w:rPr>
                <w:rFonts w:cs="Arial"/>
                <w:b/>
                <w:bCs/>
                <w:sz w:val="22"/>
              </w:rPr>
            </w:pPr>
            <w:r>
              <w:rPr>
                <w:rFonts w:cs="Arial"/>
                <w:b/>
                <w:bCs/>
                <w:sz w:val="22"/>
              </w:rPr>
              <w:t>Paso</w:t>
            </w:r>
          </w:p>
        </w:tc>
        <w:tc>
          <w:tcPr>
            <w:tcW w:w="4882" w:type="dxa"/>
          </w:tcPr>
          <w:p w14:paraId="72664E85" w14:textId="77777777" w:rsidR="004E5EDB" w:rsidRDefault="004E5EDB" w:rsidP="00B04C2E">
            <w:pPr>
              <w:rPr>
                <w:rFonts w:cs="Arial"/>
                <w:b/>
                <w:bCs/>
                <w:sz w:val="22"/>
              </w:rPr>
            </w:pPr>
            <w:r>
              <w:rPr>
                <w:rFonts w:cs="Arial"/>
                <w:b/>
                <w:bCs/>
                <w:sz w:val="22"/>
              </w:rPr>
              <w:t>Acción</w:t>
            </w:r>
          </w:p>
        </w:tc>
      </w:tr>
      <w:tr w:rsidR="004E5EDB" w14:paraId="2C6A7C00" w14:textId="77777777" w:rsidTr="00B04C2E">
        <w:trPr>
          <w:cantSplit/>
        </w:trPr>
        <w:tc>
          <w:tcPr>
            <w:tcW w:w="2858" w:type="dxa"/>
            <w:vMerge/>
          </w:tcPr>
          <w:p w14:paraId="61E1FBB1" w14:textId="77777777" w:rsidR="004E5EDB" w:rsidRDefault="004E5EDB" w:rsidP="00B04C2E">
            <w:pPr>
              <w:rPr>
                <w:rFonts w:cs="Arial"/>
                <w:b/>
                <w:bCs/>
                <w:sz w:val="22"/>
              </w:rPr>
            </w:pPr>
          </w:p>
        </w:tc>
        <w:tc>
          <w:tcPr>
            <w:tcW w:w="785" w:type="dxa"/>
          </w:tcPr>
          <w:p w14:paraId="35818DDE" w14:textId="77777777" w:rsidR="004E5EDB" w:rsidRDefault="004E5EDB" w:rsidP="00B04C2E">
            <w:pPr>
              <w:jc w:val="center"/>
              <w:rPr>
                <w:rFonts w:cs="Arial"/>
                <w:sz w:val="22"/>
              </w:rPr>
            </w:pPr>
            <w:r>
              <w:rPr>
                <w:rFonts w:cs="Arial"/>
                <w:sz w:val="22"/>
              </w:rPr>
              <w:t>1</w:t>
            </w:r>
          </w:p>
        </w:tc>
        <w:tc>
          <w:tcPr>
            <w:tcW w:w="4882" w:type="dxa"/>
          </w:tcPr>
          <w:p w14:paraId="462C4BF3" w14:textId="77777777" w:rsidR="004E5EDB" w:rsidRDefault="004E5EDB" w:rsidP="00B04C2E">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4E5EDB" w14:paraId="0B1A8024" w14:textId="77777777" w:rsidTr="00B04C2E">
        <w:trPr>
          <w:cantSplit/>
        </w:trPr>
        <w:tc>
          <w:tcPr>
            <w:tcW w:w="2858" w:type="dxa"/>
            <w:vMerge/>
          </w:tcPr>
          <w:p w14:paraId="0C23D3DC" w14:textId="77777777" w:rsidR="004E5EDB" w:rsidRDefault="004E5EDB" w:rsidP="00B04C2E">
            <w:pPr>
              <w:rPr>
                <w:rFonts w:cs="Arial"/>
                <w:b/>
                <w:bCs/>
                <w:sz w:val="22"/>
              </w:rPr>
            </w:pPr>
          </w:p>
        </w:tc>
        <w:tc>
          <w:tcPr>
            <w:tcW w:w="785" w:type="dxa"/>
          </w:tcPr>
          <w:p w14:paraId="558359D1" w14:textId="77777777" w:rsidR="004E5EDB" w:rsidRDefault="004E5EDB" w:rsidP="00B04C2E">
            <w:pPr>
              <w:jc w:val="center"/>
              <w:rPr>
                <w:rFonts w:cs="Arial"/>
                <w:sz w:val="22"/>
              </w:rPr>
            </w:pPr>
            <w:r>
              <w:rPr>
                <w:rFonts w:cs="Arial"/>
                <w:sz w:val="22"/>
              </w:rPr>
              <w:t>2</w:t>
            </w:r>
          </w:p>
        </w:tc>
        <w:tc>
          <w:tcPr>
            <w:tcW w:w="4882" w:type="dxa"/>
          </w:tcPr>
          <w:p w14:paraId="2B1977ED" w14:textId="77777777" w:rsidR="004E5EDB" w:rsidRDefault="004E5EDB" w:rsidP="00B04C2E">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4E5EDB" w14:paraId="689D437F" w14:textId="77777777" w:rsidTr="00B04C2E">
        <w:tc>
          <w:tcPr>
            <w:tcW w:w="2858" w:type="dxa"/>
          </w:tcPr>
          <w:p w14:paraId="12B28BAB" w14:textId="77777777" w:rsidR="004E5EDB" w:rsidRDefault="004E5EDB" w:rsidP="00B04C2E">
            <w:pPr>
              <w:rPr>
                <w:rFonts w:cs="Arial"/>
                <w:b/>
                <w:bCs/>
                <w:sz w:val="22"/>
              </w:rPr>
            </w:pPr>
            <w:r>
              <w:rPr>
                <w:rFonts w:cs="Arial"/>
                <w:b/>
                <w:bCs/>
                <w:sz w:val="22"/>
              </w:rPr>
              <w:t>Rendimiento</w:t>
            </w:r>
          </w:p>
        </w:tc>
        <w:tc>
          <w:tcPr>
            <w:tcW w:w="785" w:type="dxa"/>
          </w:tcPr>
          <w:p w14:paraId="66A4E780" w14:textId="77777777" w:rsidR="004E5EDB" w:rsidRDefault="004E5EDB" w:rsidP="00B04C2E">
            <w:pPr>
              <w:rPr>
                <w:rFonts w:cs="Arial"/>
                <w:b/>
                <w:bCs/>
                <w:sz w:val="22"/>
              </w:rPr>
            </w:pPr>
            <w:r>
              <w:rPr>
                <w:rFonts w:cs="Arial"/>
                <w:b/>
                <w:bCs/>
                <w:sz w:val="22"/>
              </w:rPr>
              <w:t>Paso</w:t>
            </w:r>
          </w:p>
        </w:tc>
        <w:tc>
          <w:tcPr>
            <w:tcW w:w="4882" w:type="dxa"/>
          </w:tcPr>
          <w:p w14:paraId="5F52052C" w14:textId="77777777" w:rsidR="004E5EDB" w:rsidRDefault="004E5EDB" w:rsidP="00B04C2E">
            <w:pPr>
              <w:rPr>
                <w:rFonts w:cs="Arial"/>
                <w:b/>
                <w:bCs/>
                <w:sz w:val="22"/>
              </w:rPr>
            </w:pPr>
            <w:r>
              <w:rPr>
                <w:rFonts w:cs="Arial"/>
                <w:b/>
                <w:bCs/>
                <w:sz w:val="22"/>
              </w:rPr>
              <w:t>Cota de tiempo</w:t>
            </w:r>
          </w:p>
        </w:tc>
      </w:tr>
      <w:tr w:rsidR="004E5EDB" w14:paraId="1628141A" w14:textId="77777777" w:rsidTr="00B04C2E">
        <w:tc>
          <w:tcPr>
            <w:tcW w:w="2858" w:type="dxa"/>
          </w:tcPr>
          <w:p w14:paraId="74334928" w14:textId="77777777" w:rsidR="004E5EDB" w:rsidRDefault="004E5EDB" w:rsidP="00B04C2E">
            <w:pPr>
              <w:rPr>
                <w:rFonts w:cs="Arial"/>
                <w:b/>
                <w:bCs/>
                <w:sz w:val="22"/>
              </w:rPr>
            </w:pPr>
          </w:p>
        </w:tc>
        <w:tc>
          <w:tcPr>
            <w:tcW w:w="785" w:type="dxa"/>
          </w:tcPr>
          <w:p w14:paraId="6E8A848E" w14:textId="77777777" w:rsidR="004E5EDB" w:rsidRDefault="004E5EDB" w:rsidP="00B04C2E">
            <w:pPr>
              <w:jc w:val="center"/>
              <w:rPr>
                <w:rFonts w:cs="Arial"/>
                <w:sz w:val="22"/>
              </w:rPr>
            </w:pPr>
            <w:r>
              <w:rPr>
                <w:rFonts w:cs="Arial"/>
                <w:sz w:val="22"/>
              </w:rPr>
              <w:t>1</w:t>
            </w:r>
          </w:p>
        </w:tc>
        <w:tc>
          <w:tcPr>
            <w:tcW w:w="4882" w:type="dxa"/>
          </w:tcPr>
          <w:p w14:paraId="530C33B2" w14:textId="77777777" w:rsidR="004E5EDB" w:rsidRDefault="004E5EDB" w:rsidP="00B04C2E">
            <w:pPr>
              <w:rPr>
                <w:rFonts w:cs="Arial"/>
                <w:sz w:val="22"/>
              </w:rPr>
            </w:pPr>
            <w:r>
              <w:rPr>
                <w:rFonts w:cs="Arial"/>
                <w:sz w:val="22"/>
              </w:rPr>
              <w:t>3 segundos</w:t>
            </w:r>
          </w:p>
        </w:tc>
      </w:tr>
      <w:tr w:rsidR="004E5EDB" w14:paraId="5F10D8F6" w14:textId="77777777" w:rsidTr="00B04C2E">
        <w:trPr>
          <w:cantSplit/>
        </w:trPr>
        <w:tc>
          <w:tcPr>
            <w:tcW w:w="2858" w:type="dxa"/>
          </w:tcPr>
          <w:p w14:paraId="1A97D428" w14:textId="77777777" w:rsidR="004E5EDB" w:rsidRDefault="004E5EDB" w:rsidP="00B04C2E">
            <w:pPr>
              <w:rPr>
                <w:rFonts w:cs="Arial"/>
                <w:b/>
                <w:bCs/>
                <w:sz w:val="22"/>
              </w:rPr>
            </w:pPr>
            <w:r>
              <w:rPr>
                <w:rFonts w:cs="Arial"/>
                <w:b/>
                <w:bCs/>
                <w:sz w:val="22"/>
              </w:rPr>
              <w:lastRenderedPageBreak/>
              <w:t>Frecuencia esperada</w:t>
            </w:r>
          </w:p>
        </w:tc>
        <w:tc>
          <w:tcPr>
            <w:tcW w:w="5667" w:type="dxa"/>
            <w:gridSpan w:val="2"/>
          </w:tcPr>
          <w:p w14:paraId="4DB2CA89" w14:textId="77777777" w:rsidR="004E5EDB" w:rsidRDefault="004E5EDB" w:rsidP="00B04C2E">
            <w:pPr>
              <w:rPr>
                <w:rFonts w:cs="Arial"/>
                <w:sz w:val="22"/>
              </w:rPr>
            </w:pPr>
            <w:r>
              <w:rPr>
                <w:rFonts w:cs="Arial"/>
                <w:sz w:val="22"/>
              </w:rPr>
              <w:t>Múltiples ocasiones.</w:t>
            </w:r>
          </w:p>
        </w:tc>
      </w:tr>
      <w:tr w:rsidR="004E5EDB" w14:paraId="7FDC376F" w14:textId="77777777" w:rsidTr="00B04C2E">
        <w:trPr>
          <w:cantSplit/>
        </w:trPr>
        <w:tc>
          <w:tcPr>
            <w:tcW w:w="2858" w:type="dxa"/>
          </w:tcPr>
          <w:p w14:paraId="2460447D" w14:textId="77777777" w:rsidR="004E5EDB" w:rsidRDefault="004E5EDB" w:rsidP="00B04C2E">
            <w:pPr>
              <w:rPr>
                <w:rFonts w:cs="Arial"/>
                <w:b/>
                <w:bCs/>
                <w:sz w:val="22"/>
              </w:rPr>
            </w:pPr>
            <w:r>
              <w:rPr>
                <w:rFonts w:cs="Arial"/>
                <w:b/>
                <w:bCs/>
                <w:sz w:val="22"/>
              </w:rPr>
              <w:t>Importancia</w:t>
            </w:r>
          </w:p>
        </w:tc>
        <w:tc>
          <w:tcPr>
            <w:tcW w:w="5667" w:type="dxa"/>
            <w:gridSpan w:val="2"/>
          </w:tcPr>
          <w:p w14:paraId="1C303133" w14:textId="77777777" w:rsidR="004E5EDB" w:rsidRDefault="004E5EDB" w:rsidP="00B04C2E">
            <w:pPr>
              <w:rPr>
                <w:rFonts w:cs="Arial"/>
                <w:sz w:val="22"/>
              </w:rPr>
            </w:pPr>
            <w:r>
              <w:rPr>
                <w:rFonts w:cs="Arial"/>
                <w:sz w:val="22"/>
              </w:rPr>
              <w:t>Importante.</w:t>
            </w:r>
          </w:p>
        </w:tc>
      </w:tr>
      <w:tr w:rsidR="004E5EDB" w14:paraId="098ACE81" w14:textId="77777777" w:rsidTr="00B04C2E">
        <w:trPr>
          <w:cantSplit/>
        </w:trPr>
        <w:tc>
          <w:tcPr>
            <w:tcW w:w="2858" w:type="dxa"/>
          </w:tcPr>
          <w:p w14:paraId="3E478939" w14:textId="77777777" w:rsidR="004E5EDB" w:rsidRDefault="004E5EDB" w:rsidP="00B04C2E">
            <w:pPr>
              <w:rPr>
                <w:rFonts w:cs="Arial"/>
                <w:b/>
                <w:bCs/>
                <w:sz w:val="22"/>
              </w:rPr>
            </w:pPr>
            <w:r>
              <w:rPr>
                <w:rFonts w:cs="Arial"/>
                <w:b/>
                <w:bCs/>
                <w:sz w:val="22"/>
              </w:rPr>
              <w:t>Urgencia</w:t>
            </w:r>
          </w:p>
        </w:tc>
        <w:tc>
          <w:tcPr>
            <w:tcW w:w="5667" w:type="dxa"/>
            <w:gridSpan w:val="2"/>
          </w:tcPr>
          <w:p w14:paraId="596818C3" w14:textId="77777777" w:rsidR="004E5EDB" w:rsidRDefault="004E5EDB" w:rsidP="00B04C2E">
            <w:pPr>
              <w:rPr>
                <w:rFonts w:cs="Arial"/>
                <w:sz w:val="22"/>
              </w:rPr>
            </w:pPr>
            <w:r>
              <w:rPr>
                <w:rFonts w:cs="Arial"/>
                <w:sz w:val="22"/>
              </w:rPr>
              <w:t>Inmediatamente</w:t>
            </w:r>
          </w:p>
        </w:tc>
      </w:tr>
      <w:tr w:rsidR="004E5EDB" w14:paraId="51D91B57" w14:textId="77777777" w:rsidTr="00B04C2E">
        <w:trPr>
          <w:cantSplit/>
        </w:trPr>
        <w:tc>
          <w:tcPr>
            <w:tcW w:w="2858" w:type="dxa"/>
          </w:tcPr>
          <w:p w14:paraId="2D20E04A" w14:textId="77777777" w:rsidR="004E5EDB" w:rsidRDefault="004E5EDB" w:rsidP="00B04C2E">
            <w:pPr>
              <w:rPr>
                <w:rFonts w:cs="Arial"/>
                <w:b/>
                <w:bCs/>
                <w:sz w:val="22"/>
              </w:rPr>
            </w:pPr>
            <w:r>
              <w:rPr>
                <w:rFonts w:cs="Arial"/>
                <w:b/>
                <w:bCs/>
                <w:sz w:val="22"/>
              </w:rPr>
              <w:t>Comentarios</w:t>
            </w:r>
          </w:p>
        </w:tc>
        <w:tc>
          <w:tcPr>
            <w:tcW w:w="5667" w:type="dxa"/>
            <w:gridSpan w:val="2"/>
          </w:tcPr>
          <w:p w14:paraId="61493DEA" w14:textId="77777777" w:rsidR="004E5EDB" w:rsidRDefault="004E5EDB" w:rsidP="00B04C2E">
            <w:pPr>
              <w:rPr>
                <w:rFonts w:cs="Arial"/>
                <w:sz w:val="22"/>
              </w:rPr>
            </w:pPr>
          </w:p>
        </w:tc>
      </w:tr>
    </w:tbl>
    <w:p w14:paraId="10FAB093" w14:textId="21A8F168" w:rsidR="004E5EDB" w:rsidRDefault="004E5EDB" w:rsidP="004E5EDB">
      <w:pPr>
        <w:pStyle w:val="Ttulo3"/>
        <w:jc w:val="center"/>
      </w:pPr>
      <w:r>
        <w:t xml:space="preserve">Fuente : </w:t>
      </w:r>
      <w:r w:rsidR="00FE01AF">
        <w:t>Propia</w:t>
      </w:r>
    </w:p>
    <w:p w14:paraId="7C54B451" w14:textId="77777777" w:rsidR="004E5EDB" w:rsidRDefault="004E5EDB" w:rsidP="004E5EDB">
      <w:r>
        <w:t>4.1.1.3 Módulo Vulnerabilidades de Inyección de SQL</w:t>
      </w:r>
    </w:p>
    <w:p w14:paraId="58967B1D" w14:textId="77777777" w:rsidR="004E5EDB" w:rsidRDefault="004E5EDB" w:rsidP="004E5EDB">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14:paraId="1FFDF2C3" w14:textId="77777777" w:rsidR="004E5EDB" w:rsidRDefault="004E5EDB" w:rsidP="004E5EDB"/>
    <w:p w14:paraId="6C56D38A" w14:textId="77777777" w:rsidR="004E5EDB" w:rsidRDefault="004E5EDB" w:rsidP="004E5EDB"/>
    <w:p w14:paraId="59FE57E2" w14:textId="77777777" w:rsidR="004E5EDB" w:rsidRDefault="004E5EDB" w:rsidP="004E5EDB"/>
    <w:p w14:paraId="0D7E5198" w14:textId="77777777" w:rsidR="004E5EDB" w:rsidRDefault="004E5EDB" w:rsidP="004E5EDB"/>
    <w:p w14:paraId="420CFB8D" w14:textId="77777777" w:rsidR="004E5EDB" w:rsidRDefault="004E5EDB" w:rsidP="004E5EDB"/>
    <w:p w14:paraId="071B2711" w14:textId="77777777" w:rsidR="004E5EDB" w:rsidRDefault="004E5EDB" w:rsidP="004E5EDB"/>
    <w:p w14:paraId="37B67EA9" w14:textId="77777777" w:rsidR="004E5EDB" w:rsidRDefault="004E5EDB" w:rsidP="004E5EDB"/>
    <w:p w14:paraId="6F25D7CF" w14:textId="77777777" w:rsidR="004E5EDB" w:rsidRDefault="004E5EDB" w:rsidP="004E5EDB"/>
    <w:p w14:paraId="19D505CE" w14:textId="77777777" w:rsidR="004E5EDB" w:rsidRDefault="004E5EDB" w:rsidP="004E5EDB"/>
    <w:p w14:paraId="1C4C6F01" w14:textId="77777777" w:rsidR="004E5EDB" w:rsidRDefault="004E5EDB" w:rsidP="004E5EDB"/>
    <w:p w14:paraId="3B4B318F" w14:textId="77777777" w:rsidR="004E5EDB" w:rsidRPr="00EA1ABB" w:rsidRDefault="004E5EDB" w:rsidP="004E5EDB">
      <w:pPr>
        <w:pStyle w:val="Ttulo3"/>
        <w:jc w:val="center"/>
        <w:rPr>
          <w:b/>
        </w:rPr>
      </w:pPr>
      <w:r w:rsidRPr="00EA1ABB">
        <w:rPr>
          <w:b/>
        </w:rPr>
        <w:t xml:space="preserve">Ilustración </w:t>
      </w:r>
      <w:r w:rsidR="00C50AB2" w:rsidRPr="00EA1ABB">
        <w:rPr>
          <w:b/>
        </w:rPr>
        <w:fldChar w:fldCharType="begin"/>
      </w:r>
      <w:r w:rsidRPr="00EA1ABB">
        <w:rPr>
          <w:b/>
        </w:rPr>
        <w:instrText xml:space="preserve"> SEQ Ilustración \* ARABIC </w:instrText>
      </w:r>
      <w:r w:rsidR="00C50AB2" w:rsidRPr="00EA1ABB">
        <w:rPr>
          <w:b/>
        </w:rPr>
        <w:fldChar w:fldCharType="separate"/>
      </w:r>
      <w:r w:rsidR="00232B7C">
        <w:rPr>
          <w:b/>
          <w:noProof/>
        </w:rPr>
        <w:t>3</w:t>
      </w:r>
      <w:r w:rsidR="00C50AB2" w:rsidRPr="00EA1ABB">
        <w:rPr>
          <w:b/>
        </w:rPr>
        <w:fldChar w:fldCharType="end"/>
      </w:r>
      <w:r w:rsidRPr="00EA1ABB">
        <w:rPr>
          <w:b/>
        </w:rPr>
        <w:t xml:space="preserve"> Módulo de vulnerabilidades de inyección de SQL</w:t>
      </w:r>
    </w:p>
    <w:p w14:paraId="4EB91DA1" w14:textId="77777777" w:rsidR="004E5EDB" w:rsidRDefault="004E5EDB" w:rsidP="004E5EDB">
      <w:r>
        <w:rPr>
          <w:noProof/>
          <w:lang w:val="es-ES" w:eastAsia="es-ES"/>
        </w:rPr>
        <w:lastRenderedPageBreak/>
        <w:drawing>
          <wp:inline distT="0" distB="0" distL="0" distR="0" wp14:anchorId="2E0EF003" wp14:editId="0E1A7CDB">
            <wp:extent cx="5324475" cy="55073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46">
                      <a:extLst>
                        <a:ext uri="{28A0092B-C50C-407E-A947-70E740481C1C}">
                          <a14:useLocalDpi xmlns:a14="http://schemas.microsoft.com/office/drawing/2010/main" val="0"/>
                        </a:ext>
                      </a:extLst>
                    </a:blip>
                    <a:stretch>
                      <a:fillRect/>
                    </a:stretch>
                  </pic:blipFill>
                  <pic:spPr>
                    <a:xfrm>
                      <a:off x="0" y="0"/>
                      <a:ext cx="5324475" cy="5507355"/>
                    </a:xfrm>
                    <a:prstGeom prst="rect">
                      <a:avLst/>
                    </a:prstGeom>
                  </pic:spPr>
                </pic:pic>
              </a:graphicData>
            </a:graphic>
          </wp:inline>
        </w:drawing>
      </w:r>
    </w:p>
    <w:p w14:paraId="2EB28BCC" w14:textId="77777777" w:rsidR="004E5EDB" w:rsidRDefault="004E5EDB" w:rsidP="004E5EDB">
      <w:pPr>
        <w:pStyle w:val="Ttulo3"/>
        <w:jc w:val="center"/>
      </w:pPr>
      <w:r>
        <w:t>Fuente :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592ED327" w14:textId="77777777" w:rsidTr="00B04C2E">
        <w:trPr>
          <w:cantSplit/>
        </w:trPr>
        <w:tc>
          <w:tcPr>
            <w:tcW w:w="2859" w:type="dxa"/>
          </w:tcPr>
          <w:p w14:paraId="12A9D094" w14:textId="77777777" w:rsidR="004E5EDB" w:rsidRDefault="004E5EDB" w:rsidP="00B04C2E">
            <w:pPr>
              <w:rPr>
                <w:rFonts w:cs="Arial"/>
                <w:b/>
                <w:bCs/>
                <w:sz w:val="22"/>
              </w:rPr>
            </w:pPr>
            <w:r>
              <w:rPr>
                <w:rFonts w:cs="Arial"/>
                <w:b/>
                <w:bCs/>
                <w:sz w:val="22"/>
              </w:rPr>
              <w:t>CU:03</w:t>
            </w:r>
          </w:p>
        </w:tc>
        <w:tc>
          <w:tcPr>
            <w:tcW w:w="5666" w:type="dxa"/>
            <w:gridSpan w:val="2"/>
          </w:tcPr>
          <w:p w14:paraId="17B36B7A" w14:textId="77777777" w:rsidR="004E5EDB" w:rsidRDefault="004E5EDB" w:rsidP="00B04C2E">
            <w:pPr>
              <w:rPr>
                <w:rFonts w:cs="Arial"/>
                <w:sz w:val="22"/>
              </w:rPr>
            </w:pPr>
            <w:r>
              <w:rPr>
                <w:rFonts w:cs="Arial"/>
                <w:sz w:val="22"/>
              </w:rPr>
              <w:t>Módulo de vulnerabilidades de inyección de SQL.</w:t>
            </w:r>
          </w:p>
        </w:tc>
      </w:tr>
      <w:tr w:rsidR="004E5EDB" w14:paraId="44C2ECFA" w14:textId="77777777" w:rsidTr="00B04C2E">
        <w:trPr>
          <w:cantSplit/>
        </w:trPr>
        <w:tc>
          <w:tcPr>
            <w:tcW w:w="2859" w:type="dxa"/>
          </w:tcPr>
          <w:p w14:paraId="746762F8" w14:textId="77777777" w:rsidR="004E5EDB" w:rsidRDefault="004E5EDB" w:rsidP="00B04C2E">
            <w:pPr>
              <w:rPr>
                <w:rFonts w:cs="Arial"/>
                <w:b/>
                <w:bCs/>
                <w:sz w:val="22"/>
              </w:rPr>
            </w:pPr>
            <w:r>
              <w:rPr>
                <w:rFonts w:cs="Arial"/>
                <w:b/>
                <w:bCs/>
                <w:sz w:val="22"/>
              </w:rPr>
              <w:t>Versión</w:t>
            </w:r>
          </w:p>
        </w:tc>
        <w:tc>
          <w:tcPr>
            <w:tcW w:w="5666" w:type="dxa"/>
            <w:gridSpan w:val="2"/>
          </w:tcPr>
          <w:p w14:paraId="3D4CC233" w14:textId="77777777" w:rsidR="004E5EDB" w:rsidRDefault="004E5EDB" w:rsidP="00B04C2E">
            <w:pPr>
              <w:rPr>
                <w:rFonts w:cs="Arial"/>
                <w:sz w:val="22"/>
              </w:rPr>
            </w:pPr>
            <w:r>
              <w:rPr>
                <w:rFonts w:cs="Arial"/>
                <w:sz w:val="22"/>
              </w:rPr>
              <w:t>Versión 1.  Viernes 24 de Octubre de 2014</w:t>
            </w:r>
          </w:p>
        </w:tc>
      </w:tr>
      <w:tr w:rsidR="004E5EDB" w14:paraId="282FE69E" w14:textId="77777777" w:rsidTr="00B04C2E">
        <w:trPr>
          <w:cantSplit/>
        </w:trPr>
        <w:tc>
          <w:tcPr>
            <w:tcW w:w="2859" w:type="dxa"/>
          </w:tcPr>
          <w:p w14:paraId="050A137B" w14:textId="77777777" w:rsidR="004E5EDB" w:rsidRDefault="004E5EDB" w:rsidP="00B04C2E">
            <w:pPr>
              <w:rPr>
                <w:rFonts w:cs="Arial"/>
                <w:b/>
                <w:bCs/>
                <w:sz w:val="22"/>
              </w:rPr>
            </w:pPr>
            <w:r>
              <w:rPr>
                <w:rFonts w:cs="Arial"/>
                <w:b/>
                <w:bCs/>
                <w:sz w:val="22"/>
              </w:rPr>
              <w:t>Autores</w:t>
            </w:r>
          </w:p>
        </w:tc>
        <w:tc>
          <w:tcPr>
            <w:tcW w:w="5666" w:type="dxa"/>
            <w:gridSpan w:val="2"/>
          </w:tcPr>
          <w:p w14:paraId="6E9A154C" w14:textId="77777777" w:rsidR="004E5EDB" w:rsidRDefault="004E5EDB" w:rsidP="00B04C2E">
            <w:pPr>
              <w:rPr>
                <w:rFonts w:cs="Arial"/>
                <w:sz w:val="22"/>
              </w:rPr>
            </w:pPr>
            <w:r>
              <w:rPr>
                <w:rFonts w:cs="Arial"/>
                <w:sz w:val="22"/>
              </w:rPr>
              <w:t>Michael Hidalgo Fallas</w:t>
            </w:r>
          </w:p>
        </w:tc>
      </w:tr>
      <w:tr w:rsidR="004E5EDB" w14:paraId="292D91F3" w14:textId="77777777" w:rsidTr="00B04C2E">
        <w:trPr>
          <w:cantSplit/>
        </w:trPr>
        <w:tc>
          <w:tcPr>
            <w:tcW w:w="2859" w:type="dxa"/>
          </w:tcPr>
          <w:p w14:paraId="50AF055A" w14:textId="77777777" w:rsidR="004E5EDB" w:rsidRDefault="004E5EDB" w:rsidP="00B04C2E">
            <w:pPr>
              <w:rPr>
                <w:rFonts w:cs="Arial"/>
                <w:b/>
                <w:bCs/>
                <w:sz w:val="22"/>
              </w:rPr>
            </w:pPr>
            <w:r>
              <w:rPr>
                <w:rFonts w:cs="Arial"/>
                <w:b/>
                <w:bCs/>
                <w:sz w:val="22"/>
              </w:rPr>
              <w:t>Fuentes</w:t>
            </w:r>
          </w:p>
        </w:tc>
        <w:tc>
          <w:tcPr>
            <w:tcW w:w="5666" w:type="dxa"/>
            <w:gridSpan w:val="2"/>
          </w:tcPr>
          <w:p w14:paraId="656D323F" w14:textId="77777777" w:rsidR="004E5EDB" w:rsidRDefault="004E5EDB" w:rsidP="00B04C2E">
            <w:pPr>
              <w:rPr>
                <w:rFonts w:cs="Arial"/>
                <w:sz w:val="22"/>
              </w:rPr>
            </w:pPr>
          </w:p>
        </w:tc>
      </w:tr>
      <w:tr w:rsidR="004E5EDB" w14:paraId="1AD20251" w14:textId="77777777" w:rsidTr="00B04C2E">
        <w:trPr>
          <w:cantSplit/>
        </w:trPr>
        <w:tc>
          <w:tcPr>
            <w:tcW w:w="2859" w:type="dxa"/>
          </w:tcPr>
          <w:p w14:paraId="5444E2CE" w14:textId="77777777" w:rsidR="004E5EDB" w:rsidRDefault="004E5EDB" w:rsidP="00B04C2E">
            <w:pPr>
              <w:rPr>
                <w:rFonts w:cs="Arial"/>
                <w:b/>
                <w:bCs/>
                <w:sz w:val="22"/>
              </w:rPr>
            </w:pPr>
            <w:r>
              <w:rPr>
                <w:rFonts w:cs="Arial"/>
                <w:b/>
                <w:bCs/>
                <w:sz w:val="22"/>
              </w:rPr>
              <w:t>Objetivos asociados</w:t>
            </w:r>
          </w:p>
        </w:tc>
        <w:tc>
          <w:tcPr>
            <w:tcW w:w="5666" w:type="dxa"/>
            <w:gridSpan w:val="2"/>
          </w:tcPr>
          <w:p w14:paraId="71BDD645" w14:textId="77777777" w:rsidR="004E5EDB" w:rsidRDefault="004E5EDB" w:rsidP="00B04C2E">
            <w:pPr>
              <w:rPr>
                <w:rFonts w:cs="Arial"/>
                <w:sz w:val="22"/>
              </w:rPr>
            </w:pPr>
          </w:p>
        </w:tc>
      </w:tr>
      <w:tr w:rsidR="004E5EDB" w14:paraId="5AE61E6E" w14:textId="77777777" w:rsidTr="00B04C2E">
        <w:trPr>
          <w:cantSplit/>
        </w:trPr>
        <w:tc>
          <w:tcPr>
            <w:tcW w:w="2859" w:type="dxa"/>
          </w:tcPr>
          <w:p w14:paraId="05AF8A9D" w14:textId="77777777" w:rsidR="004E5EDB" w:rsidRDefault="004E5EDB" w:rsidP="00B04C2E">
            <w:pPr>
              <w:rPr>
                <w:rFonts w:cs="Arial"/>
                <w:b/>
                <w:bCs/>
                <w:sz w:val="22"/>
              </w:rPr>
            </w:pPr>
            <w:r>
              <w:rPr>
                <w:rFonts w:cs="Arial"/>
                <w:b/>
                <w:bCs/>
                <w:sz w:val="22"/>
              </w:rPr>
              <w:lastRenderedPageBreak/>
              <w:t>Descripción</w:t>
            </w:r>
          </w:p>
        </w:tc>
        <w:tc>
          <w:tcPr>
            <w:tcW w:w="5666" w:type="dxa"/>
            <w:gridSpan w:val="2"/>
          </w:tcPr>
          <w:p w14:paraId="3A654A74"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4E5EDB" w14:paraId="71C2CAB7" w14:textId="77777777" w:rsidTr="00B04C2E">
        <w:trPr>
          <w:cantSplit/>
        </w:trPr>
        <w:tc>
          <w:tcPr>
            <w:tcW w:w="2859" w:type="dxa"/>
          </w:tcPr>
          <w:p w14:paraId="492A3714" w14:textId="77777777" w:rsidR="004E5EDB" w:rsidRDefault="004E5EDB" w:rsidP="00B04C2E">
            <w:pPr>
              <w:rPr>
                <w:rFonts w:cs="Arial"/>
                <w:b/>
                <w:bCs/>
                <w:sz w:val="22"/>
              </w:rPr>
            </w:pPr>
            <w:r>
              <w:rPr>
                <w:rFonts w:cs="Arial"/>
                <w:b/>
                <w:bCs/>
                <w:sz w:val="22"/>
              </w:rPr>
              <w:t>Precondición</w:t>
            </w:r>
          </w:p>
        </w:tc>
        <w:tc>
          <w:tcPr>
            <w:tcW w:w="5666" w:type="dxa"/>
            <w:gridSpan w:val="2"/>
          </w:tcPr>
          <w:p w14:paraId="738FE14A"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360DC902" w14:textId="77777777" w:rsidTr="00B04C2E">
        <w:trPr>
          <w:cantSplit/>
        </w:trPr>
        <w:tc>
          <w:tcPr>
            <w:tcW w:w="2859" w:type="dxa"/>
            <w:vMerge w:val="restart"/>
          </w:tcPr>
          <w:p w14:paraId="58E7D1FA" w14:textId="77777777" w:rsidR="004E5EDB" w:rsidRDefault="004E5EDB" w:rsidP="00B04C2E">
            <w:pPr>
              <w:rPr>
                <w:rFonts w:cs="Arial"/>
                <w:b/>
                <w:bCs/>
                <w:sz w:val="22"/>
              </w:rPr>
            </w:pPr>
            <w:r>
              <w:rPr>
                <w:rFonts w:cs="Arial"/>
                <w:b/>
                <w:bCs/>
                <w:sz w:val="22"/>
              </w:rPr>
              <w:t>Secuencia</w:t>
            </w:r>
          </w:p>
          <w:p w14:paraId="506F5BA1" w14:textId="77777777" w:rsidR="004E5EDB" w:rsidRDefault="004E5EDB" w:rsidP="00B04C2E">
            <w:pPr>
              <w:rPr>
                <w:rFonts w:cs="Arial"/>
                <w:b/>
                <w:bCs/>
                <w:sz w:val="22"/>
              </w:rPr>
            </w:pPr>
            <w:r>
              <w:rPr>
                <w:rFonts w:cs="Arial"/>
                <w:b/>
                <w:bCs/>
                <w:sz w:val="22"/>
              </w:rPr>
              <w:t>Normal</w:t>
            </w:r>
          </w:p>
        </w:tc>
        <w:tc>
          <w:tcPr>
            <w:tcW w:w="785" w:type="dxa"/>
          </w:tcPr>
          <w:p w14:paraId="5B1B1A56" w14:textId="77777777" w:rsidR="004E5EDB" w:rsidRDefault="004E5EDB" w:rsidP="00B04C2E">
            <w:pPr>
              <w:rPr>
                <w:rFonts w:cs="Arial"/>
                <w:b/>
                <w:bCs/>
                <w:sz w:val="22"/>
              </w:rPr>
            </w:pPr>
            <w:r>
              <w:rPr>
                <w:rFonts w:cs="Arial"/>
                <w:b/>
                <w:bCs/>
                <w:sz w:val="22"/>
              </w:rPr>
              <w:t>Paso</w:t>
            </w:r>
          </w:p>
        </w:tc>
        <w:tc>
          <w:tcPr>
            <w:tcW w:w="4881" w:type="dxa"/>
          </w:tcPr>
          <w:p w14:paraId="39CE2FD5" w14:textId="77777777" w:rsidR="004E5EDB" w:rsidRDefault="004E5EDB" w:rsidP="00B04C2E">
            <w:pPr>
              <w:rPr>
                <w:rFonts w:cs="Arial"/>
                <w:b/>
                <w:bCs/>
                <w:sz w:val="22"/>
              </w:rPr>
            </w:pPr>
            <w:r>
              <w:rPr>
                <w:rFonts w:cs="Arial"/>
                <w:b/>
                <w:bCs/>
                <w:sz w:val="22"/>
              </w:rPr>
              <w:t>Acción</w:t>
            </w:r>
          </w:p>
        </w:tc>
      </w:tr>
      <w:tr w:rsidR="004E5EDB" w14:paraId="75159495" w14:textId="77777777" w:rsidTr="00B04C2E">
        <w:trPr>
          <w:cantSplit/>
        </w:trPr>
        <w:tc>
          <w:tcPr>
            <w:tcW w:w="2859" w:type="dxa"/>
            <w:vMerge/>
          </w:tcPr>
          <w:p w14:paraId="49E52845" w14:textId="77777777" w:rsidR="004E5EDB" w:rsidRDefault="004E5EDB" w:rsidP="00B04C2E">
            <w:pPr>
              <w:rPr>
                <w:rFonts w:cs="Arial"/>
                <w:b/>
                <w:bCs/>
                <w:sz w:val="22"/>
              </w:rPr>
            </w:pPr>
          </w:p>
        </w:tc>
        <w:tc>
          <w:tcPr>
            <w:tcW w:w="785" w:type="dxa"/>
          </w:tcPr>
          <w:p w14:paraId="7746B109" w14:textId="77777777" w:rsidR="004E5EDB" w:rsidRDefault="004E5EDB" w:rsidP="00B04C2E">
            <w:pPr>
              <w:jc w:val="center"/>
              <w:rPr>
                <w:rFonts w:cs="Arial"/>
                <w:sz w:val="22"/>
              </w:rPr>
            </w:pPr>
            <w:r>
              <w:rPr>
                <w:rFonts w:cs="Arial"/>
                <w:sz w:val="22"/>
              </w:rPr>
              <w:t>1</w:t>
            </w:r>
          </w:p>
        </w:tc>
        <w:tc>
          <w:tcPr>
            <w:tcW w:w="4881" w:type="dxa"/>
          </w:tcPr>
          <w:p w14:paraId="6E029B88" w14:textId="77777777" w:rsidR="004E5EDB" w:rsidRDefault="004E5EDB" w:rsidP="00B04C2E">
            <w:pPr>
              <w:rPr>
                <w:rFonts w:cs="Arial"/>
                <w:sz w:val="22"/>
              </w:rPr>
            </w:pPr>
            <w:r>
              <w:rPr>
                <w:rFonts w:cs="Arial"/>
                <w:sz w:val="22"/>
              </w:rPr>
              <w:t>El desarrollador escribe el código fuente.</w:t>
            </w:r>
          </w:p>
        </w:tc>
      </w:tr>
      <w:tr w:rsidR="004E5EDB" w14:paraId="35305826" w14:textId="77777777" w:rsidTr="00B04C2E">
        <w:trPr>
          <w:cantSplit/>
        </w:trPr>
        <w:tc>
          <w:tcPr>
            <w:tcW w:w="2859" w:type="dxa"/>
            <w:vMerge/>
          </w:tcPr>
          <w:p w14:paraId="57F212C9" w14:textId="77777777" w:rsidR="004E5EDB" w:rsidRDefault="004E5EDB" w:rsidP="00B04C2E">
            <w:pPr>
              <w:rPr>
                <w:rFonts w:cs="Arial"/>
                <w:b/>
                <w:bCs/>
                <w:sz w:val="22"/>
              </w:rPr>
            </w:pPr>
          </w:p>
        </w:tc>
        <w:tc>
          <w:tcPr>
            <w:tcW w:w="785" w:type="dxa"/>
          </w:tcPr>
          <w:p w14:paraId="7CC79031" w14:textId="77777777" w:rsidR="004E5EDB" w:rsidRDefault="004E5EDB" w:rsidP="00B04C2E">
            <w:pPr>
              <w:jc w:val="center"/>
              <w:rPr>
                <w:rFonts w:cs="Arial"/>
                <w:sz w:val="22"/>
              </w:rPr>
            </w:pPr>
            <w:r>
              <w:rPr>
                <w:rFonts w:cs="Arial"/>
                <w:sz w:val="22"/>
              </w:rPr>
              <w:t>2</w:t>
            </w:r>
          </w:p>
        </w:tc>
        <w:tc>
          <w:tcPr>
            <w:tcW w:w="4881" w:type="dxa"/>
          </w:tcPr>
          <w:p w14:paraId="0EF3AC94"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565B2B39" w14:textId="77777777" w:rsidTr="00B04C2E">
        <w:trPr>
          <w:cantSplit/>
        </w:trPr>
        <w:tc>
          <w:tcPr>
            <w:tcW w:w="2859" w:type="dxa"/>
            <w:vMerge/>
          </w:tcPr>
          <w:p w14:paraId="1AB26DFE" w14:textId="77777777" w:rsidR="004E5EDB" w:rsidRDefault="004E5EDB" w:rsidP="00B04C2E">
            <w:pPr>
              <w:rPr>
                <w:rFonts w:cs="Arial"/>
                <w:b/>
                <w:bCs/>
                <w:sz w:val="22"/>
              </w:rPr>
            </w:pPr>
          </w:p>
        </w:tc>
        <w:tc>
          <w:tcPr>
            <w:tcW w:w="785" w:type="dxa"/>
          </w:tcPr>
          <w:p w14:paraId="4A3267FD" w14:textId="77777777" w:rsidR="004E5EDB" w:rsidRDefault="004E5EDB" w:rsidP="00B04C2E">
            <w:pPr>
              <w:jc w:val="center"/>
              <w:rPr>
                <w:rFonts w:cs="Arial"/>
                <w:sz w:val="22"/>
              </w:rPr>
            </w:pPr>
            <w:r>
              <w:rPr>
                <w:rFonts w:cs="Arial"/>
                <w:sz w:val="22"/>
              </w:rPr>
              <w:t>3</w:t>
            </w:r>
          </w:p>
        </w:tc>
        <w:tc>
          <w:tcPr>
            <w:tcW w:w="4881" w:type="dxa"/>
          </w:tcPr>
          <w:p w14:paraId="0ACC3007" w14:textId="77777777" w:rsidR="004E5EDB" w:rsidRDefault="004E5EDB" w:rsidP="00B04C2E">
            <w:pPr>
              <w:spacing w:line="360" w:lineRule="auto"/>
              <w:rPr>
                <w:rFonts w:cs="Arial"/>
                <w:sz w:val="22"/>
              </w:rPr>
            </w:pPr>
            <w:r>
              <w:rPr>
                <w:rFonts w:cs="Arial"/>
                <w:sz w:val="22"/>
              </w:rPr>
              <w:t>El plugin realiza un diagnóstico del código fuente buscando vulnerabilidades de inyección de SQL, identificando consultas de SQL dinámicas y datos no confiables provenientes de formularios , cabeceras HTTP, cookies.</w:t>
            </w:r>
          </w:p>
        </w:tc>
      </w:tr>
      <w:tr w:rsidR="004E5EDB" w14:paraId="2402C52B" w14:textId="77777777" w:rsidTr="00B04C2E">
        <w:trPr>
          <w:cantSplit/>
        </w:trPr>
        <w:tc>
          <w:tcPr>
            <w:tcW w:w="2859" w:type="dxa"/>
            <w:vMerge/>
          </w:tcPr>
          <w:p w14:paraId="029609C5" w14:textId="77777777" w:rsidR="004E5EDB" w:rsidRDefault="004E5EDB" w:rsidP="00B04C2E">
            <w:pPr>
              <w:rPr>
                <w:rFonts w:cs="Arial"/>
                <w:b/>
                <w:bCs/>
                <w:sz w:val="22"/>
              </w:rPr>
            </w:pPr>
          </w:p>
        </w:tc>
        <w:tc>
          <w:tcPr>
            <w:tcW w:w="785" w:type="dxa"/>
          </w:tcPr>
          <w:p w14:paraId="510178CC" w14:textId="77777777" w:rsidR="004E5EDB" w:rsidRDefault="004E5EDB" w:rsidP="00B04C2E">
            <w:pPr>
              <w:jc w:val="center"/>
              <w:rPr>
                <w:rFonts w:cs="Arial"/>
                <w:sz w:val="22"/>
              </w:rPr>
            </w:pPr>
            <w:r>
              <w:rPr>
                <w:rFonts w:cs="Arial"/>
                <w:sz w:val="22"/>
              </w:rPr>
              <w:t>4</w:t>
            </w:r>
          </w:p>
        </w:tc>
        <w:tc>
          <w:tcPr>
            <w:tcW w:w="4881" w:type="dxa"/>
          </w:tcPr>
          <w:p w14:paraId="408406B9"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w:t>
            </w:r>
          </w:p>
        </w:tc>
      </w:tr>
      <w:tr w:rsidR="004E5EDB" w14:paraId="564E02CA" w14:textId="77777777" w:rsidTr="00B04C2E">
        <w:trPr>
          <w:cantSplit/>
        </w:trPr>
        <w:tc>
          <w:tcPr>
            <w:tcW w:w="2859" w:type="dxa"/>
            <w:vMerge/>
          </w:tcPr>
          <w:p w14:paraId="1952D3EC" w14:textId="77777777" w:rsidR="004E5EDB" w:rsidRDefault="004E5EDB" w:rsidP="00B04C2E">
            <w:pPr>
              <w:rPr>
                <w:rFonts w:cs="Arial"/>
                <w:b/>
                <w:bCs/>
                <w:sz w:val="22"/>
              </w:rPr>
            </w:pPr>
          </w:p>
        </w:tc>
        <w:tc>
          <w:tcPr>
            <w:tcW w:w="785" w:type="dxa"/>
          </w:tcPr>
          <w:p w14:paraId="1998BB49" w14:textId="77777777" w:rsidR="004E5EDB" w:rsidRDefault="004E5EDB" w:rsidP="00B04C2E">
            <w:pPr>
              <w:jc w:val="center"/>
              <w:rPr>
                <w:rFonts w:cs="Arial"/>
                <w:sz w:val="22"/>
              </w:rPr>
            </w:pPr>
            <w:r>
              <w:rPr>
                <w:rFonts w:cs="Arial"/>
                <w:sz w:val="22"/>
              </w:rPr>
              <w:t>5</w:t>
            </w:r>
          </w:p>
        </w:tc>
        <w:tc>
          <w:tcPr>
            <w:tcW w:w="4881" w:type="dxa"/>
          </w:tcPr>
          <w:p w14:paraId="13559BFD"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33C9ABDA" w14:textId="77777777" w:rsidTr="00B04C2E">
        <w:trPr>
          <w:cantSplit/>
        </w:trPr>
        <w:tc>
          <w:tcPr>
            <w:tcW w:w="2859" w:type="dxa"/>
            <w:vMerge/>
          </w:tcPr>
          <w:p w14:paraId="09CDDCF9" w14:textId="77777777" w:rsidR="004E5EDB" w:rsidRDefault="004E5EDB" w:rsidP="00B04C2E">
            <w:pPr>
              <w:rPr>
                <w:rFonts w:cs="Arial"/>
                <w:b/>
                <w:bCs/>
                <w:sz w:val="22"/>
              </w:rPr>
            </w:pPr>
          </w:p>
        </w:tc>
        <w:tc>
          <w:tcPr>
            <w:tcW w:w="785" w:type="dxa"/>
          </w:tcPr>
          <w:p w14:paraId="39A2EAEA" w14:textId="77777777" w:rsidR="004E5EDB" w:rsidRDefault="004E5EDB" w:rsidP="00B04C2E">
            <w:pPr>
              <w:jc w:val="center"/>
              <w:rPr>
                <w:rFonts w:cs="Arial"/>
                <w:sz w:val="22"/>
              </w:rPr>
            </w:pPr>
            <w:r>
              <w:rPr>
                <w:rFonts w:cs="Arial"/>
                <w:sz w:val="22"/>
              </w:rPr>
              <w:t>6</w:t>
            </w:r>
          </w:p>
        </w:tc>
        <w:tc>
          <w:tcPr>
            <w:tcW w:w="4881" w:type="dxa"/>
          </w:tcPr>
          <w:p w14:paraId="3A1ADE29"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146B5C3D" w14:textId="77777777" w:rsidTr="00B04C2E">
        <w:trPr>
          <w:cantSplit/>
        </w:trPr>
        <w:tc>
          <w:tcPr>
            <w:tcW w:w="2859" w:type="dxa"/>
            <w:vMerge/>
          </w:tcPr>
          <w:p w14:paraId="5AD2A5AE" w14:textId="77777777" w:rsidR="004E5EDB" w:rsidRDefault="004E5EDB" w:rsidP="00B04C2E">
            <w:pPr>
              <w:rPr>
                <w:rFonts w:cs="Arial"/>
                <w:b/>
                <w:bCs/>
                <w:sz w:val="22"/>
              </w:rPr>
            </w:pPr>
          </w:p>
        </w:tc>
        <w:tc>
          <w:tcPr>
            <w:tcW w:w="785" w:type="dxa"/>
          </w:tcPr>
          <w:p w14:paraId="5E2AFC18" w14:textId="77777777" w:rsidR="004E5EDB" w:rsidRDefault="004E5EDB" w:rsidP="00B04C2E">
            <w:pPr>
              <w:jc w:val="center"/>
              <w:rPr>
                <w:rFonts w:cs="Arial"/>
                <w:sz w:val="22"/>
              </w:rPr>
            </w:pPr>
            <w:r>
              <w:rPr>
                <w:rFonts w:cs="Arial"/>
                <w:sz w:val="22"/>
              </w:rPr>
              <w:t>n</w:t>
            </w:r>
          </w:p>
        </w:tc>
        <w:tc>
          <w:tcPr>
            <w:tcW w:w="4881" w:type="dxa"/>
          </w:tcPr>
          <w:p w14:paraId="32161689" w14:textId="77777777" w:rsidR="004E5EDB" w:rsidRDefault="004E5EDB" w:rsidP="00B04C2E">
            <w:pPr>
              <w:rPr>
                <w:rFonts w:cs="Arial"/>
                <w:sz w:val="22"/>
              </w:rPr>
            </w:pPr>
          </w:p>
        </w:tc>
      </w:tr>
      <w:tr w:rsidR="004E5EDB" w14:paraId="2821E086" w14:textId="77777777" w:rsidTr="00B04C2E">
        <w:trPr>
          <w:cantSplit/>
        </w:trPr>
        <w:tc>
          <w:tcPr>
            <w:tcW w:w="2859" w:type="dxa"/>
          </w:tcPr>
          <w:p w14:paraId="75BE5B29" w14:textId="77777777" w:rsidR="004E5EDB" w:rsidRDefault="004E5EDB" w:rsidP="00B04C2E">
            <w:pPr>
              <w:rPr>
                <w:rFonts w:cs="Arial"/>
                <w:b/>
                <w:bCs/>
                <w:sz w:val="22"/>
              </w:rPr>
            </w:pPr>
            <w:r>
              <w:rPr>
                <w:rFonts w:cs="Arial"/>
                <w:b/>
                <w:bCs/>
                <w:sz w:val="22"/>
              </w:rPr>
              <w:lastRenderedPageBreak/>
              <w:t>Postcondición</w:t>
            </w:r>
          </w:p>
        </w:tc>
        <w:tc>
          <w:tcPr>
            <w:tcW w:w="5666" w:type="dxa"/>
            <w:gridSpan w:val="2"/>
          </w:tcPr>
          <w:p w14:paraId="22BC2D48" w14:textId="77777777" w:rsidR="004E5EDB" w:rsidRDefault="004E5EDB" w:rsidP="00B04C2E">
            <w:pPr>
              <w:rPr>
                <w:rFonts w:cs="Arial"/>
                <w:sz w:val="22"/>
              </w:rPr>
            </w:pPr>
            <w:r>
              <w:rPr>
                <w:rFonts w:cs="Arial"/>
                <w:sz w:val="22"/>
              </w:rPr>
              <w:t>Código fuente es modificado para mitigar el riesgo de que una vulnerabilidad de inyección de SQL ocurra.</w:t>
            </w:r>
          </w:p>
        </w:tc>
      </w:tr>
      <w:tr w:rsidR="004E5EDB" w14:paraId="417EC3AA" w14:textId="77777777" w:rsidTr="00B04C2E">
        <w:trPr>
          <w:cantSplit/>
        </w:trPr>
        <w:tc>
          <w:tcPr>
            <w:tcW w:w="2859" w:type="dxa"/>
            <w:vMerge w:val="restart"/>
          </w:tcPr>
          <w:p w14:paraId="36AF4574" w14:textId="77777777" w:rsidR="004E5EDB" w:rsidRDefault="004E5EDB" w:rsidP="00B04C2E">
            <w:pPr>
              <w:pStyle w:val="Ttulo1"/>
            </w:pPr>
            <w:r w:rsidRPr="004B3ADE">
              <w:rPr>
                <w:sz w:val="22"/>
              </w:rPr>
              <w:t>Excepciones</w:t>
            </w:r>
          </w:p>
        </w:tc>
        <w:tc>
          <w:tcPr>
            <w:tcW w:w="785" w:type="dxa"/>
          </w:tcPr>
          <w:p w14:paraId="7D0845A2" w14:textId="77777777" w:rsidR="004E5EDB" w:rsidRDefault="004E5EDB" w:rsidP="00B04C2E">
            <w:pPr>
              <w:jc w:val="center"/>
              <w:rPr>
                <w:rFonts w:cs="Arial"/>
                <w:b/>
                <w:bCs/>
                <w:sz w:val="22"/>
              </w:rPr>
            </w:pPr>
            <w:r>
              <w:rPr>
                <w:rFonts w:cs="Arial"/>
                <w:b/>
                <w:bCs/>
                <w:sz w:val="22"/>
              </w:rPr>
              <w:t>Paso</w:t>
            </w:r>
          </w:p>
        </w:tc>
        <w:tc>
          <w:tcPr>
            <w:tcW w:w="4881" w:type="dxa"/>
          </w:tcPr>
          <w:p w14:paraId="41645788" w14:textId="77777777" w:rsidR="004E5EDB" w:rsidRDefault="004E5EDB" w:rsidP="00B04C2E">
            <w:pPr>
              <w:rPr>
                <w:rFonts w:cs="Arial"/>
                <w:b/>
                <w:bCs/>
                <w:sz w:val="22"/>
              </w:rPr>
            </w:pPr>
            <w:r>
              <w:rPr>
                <w:rFonts w:cs="Arial"/>
                <w:b/>
                <w:bCs/>
                <w:sz w:val="22"/>
              </w:rPr>
              <w:t>Acción</w:t>
            </w:r>
          </w:p>
        </w:tc>
      </w:tr>
      <w:tr w:rsidR="004E5EDB" w14:paraId="04A3EDA0" w14:textId="77777777" w:rsidTr="00B04C2E">
        <w:trPr>
          <w:cantSplit/>
        </w:trPr>
        <w:tc>
          <w:tcPr>
            <w:tcW w:w="2859" w:type="dxa"/>
            <w:vMerge/>
          </w:tcPr>
          <w:p w14:paraId="372520A2" w14:textId="77777777" w:rsidR="004E5EDB" w:rsidRDefault="004E5EDB" w:rsidP="00B04C2E">
            <w:pPr>
              <w:rPr>
                <w:rFonts w:cs="Arial"/>
                <w:b/>
                <w:bCs/>
                <w:sz w:val="22"/>
              </w:rPr>
            </w:pPr>
          </w:p>
        </w:tc>
        <w:tc>
          <w:tcPr>
            <w:tcW w:w="785" w:type="dxa"/>
          </w:tcPr>
          <w:p w14:paraId="2661B275" w14:textId="77777777" w:rsidR="004E5EDB" w:rsidRDefault="004E5EDB" w:rsidP="00B04C2E">
            <w:pPr>
              <w:jc w:val="center"/>
              <w:rPr>
                <w:rFonts w:cs="Arial"/>
                <w:sz w:val="22"/>
              </w:rPr>
            </w:pPr>
            <w:r>
              <w:rPr>
                <w:rFonts w:cs="Arial"/>
                <w:sz w:val="22"/>
              </w:rPr>
              <w:t>1</w:t>
            </w:r>
          </w:p>
        </w:tc>
        <w:tc>
          <w:tcPr>
            <w:tcW w:w="4881" w:type="dxa"/>
          </w:tcPr>
          <w:p w14:paraId="0D07F08C"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tc>
      </w:tr>
      <w:tr w:rsidR="004E5EDB" w14:paraId="267D0C30" w14:textId="77777777" w:rsidTr="00B04C2E">
        <w:trPr>
          <w:cantSplit/>
        </w:trPr>
        <w:tc>
          <w:tcPr>
            <w:tcW w:w="2859" w:type="dxa"/>
            <w:vMerge/>
          </w:tcPr>
          <w:p w14:paraId="1FDFC089" w14:textId="77777777" w:rsidR="004E5EDB" w:rsidRDefault="004E5EDB" w:rsidP="00B04C2E">
            <w:pPr>
              <w:rPr>
                <w:rFonts w:cs="Arial"/>
                <w:b/>
                <w:bCs/>
                <w:sz w:val="22"/>
              </w:rPr>
            </w:pPr>
          </w:p>
        </w:tc>
        <w:tc>
          <w:tcPr>
            <w:tcW w:w="785" w:type="dxa"/>
          </w:tcPr>
          <w:p w14:paraId="65E9FE17" w14:textId="77777777" w:rsidR="004E5EDB" w:rsidRDefault="004E5EDB" w:rsidP="00B04C2E">
            <w:pPr>
              <w:jc w:val="center"/>
              <w:rPr>
                <w:rFonts w:cs="Arial"/>
                <w:sz w:val="22"/>
              </w:rPr>
            </w:pPr>
            <w:r>
              <w:rPr>
                <w:rFonts w:cs="Arial"/>
                <w:sz w:val="22"/>
              </w:rPr>
              <w:t>2</w:t>
            </w:r>
          </w:p>
        </w:tc>
        <w:tc>
          <w:tcPr>
            <w:tcW w:w="4881" w:type="dxa"/>
          </w:tcPr>
          <w:p w14:paraId="5CC5ACA5"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3C9F4745" w14:textId="77777777" w:rsidTr="00B04C2E">
        <w:trPr>
          <w:cantSplit/>
        </w:trPr>
        <w:tc>
          <w:tcPr>
            <w:tcW w:w="2859" w:type="dxa"/>
            <w:vMerge/>
          </w:tcPr>
          <w:p w14:paraId="2649438A" w14:textId="77777777" w:rsidR="004E5EDB" w:rsidRDefault="004E5EDB" w:rsidP="00B04C2E">
            <w:pPr>
              <w:rPr>
                <w:rFonts w:cs="Arial"/>
                <w:b/>
                <w:bCs/>
                <w:sz w:val="22"/>
              </w:rPr>
            </w:pPr>
          </w:p>
        </w:tc>
        <w:tc>
          <w:tcPr>
            <w:tcW w:w="785" w:type="dxa"/>
          </w:tcPr>
          <w:p w14:paraId="63B0BE27" w14:textId="77777777" w:rsidR="004E5EDB" w:rsidRDefault="004E5EDB" w:rsidP="00B04C2E">
            <w:pPr>
              <w:jc w:val="center"/>
              <w:rPr>
                <w:rFonts w:cs="Arial"/>
                <w:sz w:val="22"/>
              </w:rPr>
            </w:pPr>
            <w:r>
              <w:rPr>
                <w:rFonts w:cs="Arial"/>
                <w:sz w:val="22"/>
              </w:rPr>
              <w:t>3</w:t>
            </w:r>
          </w:p>
        </w:tc>
        <w:tc>
          <w:tcPr>
            <w:tcW w:w="4881" w:type="dxa"/>
          </w:tcPr>
          <w:p w14:paraId="0E7BC0C7" w14:textId="77777777" w:rsidR="004E5EDB" w:rsidRDefault="004E5EDB" w:rsidP="00B04C2E">
            <w:pPr>
              <w:rPr>
                <w:rFonts w:cs="Arial"/>
                <w:sz w:val="22"/>
              </w:rPr>
            </w:pPr>
          </w:p>
        </w:tc>
      </w:tr>
      <w:tr w:rsidR="004E5EDB" w14:paraId="4B1F5AE9" w14:textId="77777777" w:rsidTr="00B04C2E">
        <w:tc>
          <w:tcPr>
            <w:tcW w:w="2859" w:type="dxa"/>
          </w:tcPr>
          <w:p w14:paraId="457DE5A7" w14:textId="77777777" w:rsidR="004E5EDB" w:rsidRDefault="004E5EDB" w:rsidP="00B04C2E">
            <w:pPr>
              <w:rPr>
                <w:rFonts w:cs="Arial"/>
                <w:b/>
                <w:bCs/>
                <w:sz w:val="22"/>
              </w:rPr>
            </w:pPr>
            <w:r>
              <w:rPr>
                <w:rFonts w:cs="Arial"/>
                <w:b/>
                <w:bCs/>
                <w:sz w:val="22"/>
              </w:rPr>
              <w:t>Rendimiento</w:t>
            </w:r>
          </w:p>
        </w:tc>
        <w:tc>
          <w:tcPr>
            <w:tcW w:w="785" w:type="dxa"/>
          </w:tcPr>
          <w:p w14:paraId="09E00B5E" w14:textId="77777777" w:rsidR="004E5EDB" w:rsidRDefault="004E5EDB" w:rsidP="00B04C2E">
            <w:pPr>
              <w:rPr>
                <w:rFonts w:cs="Arial"/>
                <w:b/>
                <w:bCs/>
                <w:sz w:val="22"/>
              </w:rPr>
            </w:pPr>
            <w:r>
              <w:rPr>
                <w:rFonts w:cs="Arial"/>
                <w:b/>
                <w:bCs/>
                <w:sz w:val="22"/>
              </w:rPr>
              <w:t>Paso</w:t>
            </w:r>
          </w:p>
        </w:tc>
        <w:tc>
          <w:tcPr>
            <w:tcW w:w="4881" w:type="dxa"/>
          </w:tcPr>
          <w:p w14:paraId="7320C480" w14:textId="77777777" w:rsidR="004E5EDB" w:rsidRDefault="004E5EDB" w:rsidP="00B04C2E">
            <w:pPr>
              <w:rPr>
                <w:rFonts w:cs="Arial"/>
                <w:b/>
                <w:bCs/>
                <w:sz w:val="22"/>
              </w:rPr>
            </w:pPr>
            <w:r>
              <w:rPr>
                <w:rFonts w:cs="Arial"/>
                <w:b/>
                <w:bCs/>
                <w:sz w:val="22"/>
              </w:rPr>
              <w:t>Cota de tiempo</w:t>
            </w:r>
          </w:p>
        </w:tc>
      </w:tr>
      <w:tr w:rsidR="004E5EDB" w14:paraId="781F217A" w14:textId="77777777" w:rsidTr="00B04C2E">
        <w:tc>
          <w:tcPr>
            <w:tcW w:w="2859" w:type="dxa"/>
          </w:tcPr>
          <w:p w14:paraId="0CEF7297" w14:textId="77777777" w:rsidR="004E5EDB" w:rsidRDefault="004E5EDB" w:rsidP="00B04C2E">
            <w:pPr>
              <w:rPr>
                <w:rFonts w:cs="Arial"/>
                <w:b/>
                <w:bCs/>
                <w:sz w:val="22"/>
              </w:rPr>
            </w:pPr>
          </w:p>
        </w:tc>
        <w:tc>
          <w:tcPr>
            <w:tcW w:w="785" w:type="dxa"/>
          </w:tcPr>
          <w:p w14:paraId="590BCB71" w14:textId="77777777" w:rsidR="004E5EDB" w:rsidRDefault="004E5EDB" w:rsidP="00B04C2E">
            <w:pPr>
              <w:jc w:val="center"/>
              <w:rPr>
                <w:rFonts w:cs="Arial"/>
                <w:sz w:val="22"/>
              </w:rPr>
            </w:pPr>
            <w:r>
              <w:rPr>
                <w:rFonts w:cs="Arial"/>
                <w:sz w:val="22"/>
              </w:rPr>
              <w:t>1</w:t>
            </w:r>
          </w:p>
        </w:tc>
        <w:tc>
          <w:tcPr>
            <w:tcW w:w="4881" w:type="dxa"/>
          </w:tcPr>
          <w:p w14:paraId="34889DEB" w14:textId="77777777" w:rsidR="004E5EDB" w:rsidRDefault="004E5EDB" w:rsidP="00B04C2E">
            <w:pPr>
              <w:rPr>
                <w:rFonts w:cs="Arial"/>
                <w:sz w:val="22"/>
              </w:rPr>
            </w:pPr>
            <w:r>
              <w:rPr>
                <w:rFonts w:cs="Arial"/>
                <w:sz w:val="22"/>
              </w:rPr>
              <w:t>3 segundos</w:t>
            </w:r>
          </w:p>
        </w:tc>
      </w:tr>
      <w:tr w:rsidR="004E5EDB" w14:paraId="5DB23231" w14:textId="77777777" w:rsidTr="00B04C2E">
        <w:trPr>
          <w:cantSplit/>
        </w:trPr>
        <w:tc>
          <w:tcPr>
            <w:tcW w:w="2859" w:type="dxa"/>
          </w:tcPr>
          <w:p w14:paraId="5D542EBE" w14:textId="77777777" w:rsidR="004E5EDB" w:rsidRDefault="004E5EDB" w:rsidP="00B04C2E">
            <w:pPr>
              <w:rPr>
                <w:rFonts w:cs="Arial"/>
                <w:b/>
                <w:bCs/>
                <w:sz w:val="22"/>
              </w:rPr>
            </w:pPr>
            <w:r>
              <w:rPr>
                <w:rFonts w:cs="Arial"/>
                <w:b/>
                <w:bCs/>
                <w:sz w:val="22"/>
              </w:rPr>
              <w:t>Frecuencia esperada</w:t>
            </w:r>
          </w:p>
        </w:tc>
        <w:tc>
          <w:tcPr>
            <w:tcW w:w="5666" w:type="dxa"/>
            <w:gridSpan w:val="2"/>
          </w:tcPr>
          <w:p w14:paraId="01921EBF" w14:textId="77777777" w:rsidR="004E5EDB" w:rsidRDefault="004E5EDB" w:rsidP="00B04C2E">
            <w:pPr>
              <w:rPr>
                <w:rFonts w:cs="Arial"/>
                <w:sz w:val="22"/>
              </w:rPr>
            </w:pPr>
            <w:r>
              <w:rPr>
                <w:rFonts w:cs="Arial"/>
                <w:sz w:val="22"/>
              </w:rPr>
              <w:t>Frecuente. Se ejecuta durante todo el desarrollo.</w:t>
            </w:r>
          </w:p>
        </w:tc>
      </w:tr>
      <w:tr w:rsidR="004E5EDB" w14:paraId="7D6BEA14" w14:textId="77777777" w:rsidTr="00B04C2E">
        <w:trPr>
          <w:cantSplit/>
        </w:trPr>
        <w:tc>
          <w:tcPr>
            <w:tcW w:w="2859" w:type="dxa"/>
          </w:tcPr>
          <w:p w14:paraId="183C7379" w14:textId="77777777" w:rsidR="004E5EDB" w:rsidRDefault="004E5EDB" w:rsidP="00B04C2E">
            <w:pPr>
              <w:rPr>
                <w:rFonts w:cs="Arial"/>
                <w:b/>
                <w:bCs/>
                <w:sz w:val="22"/>
              </w:rPr>
            </w:pPr>
            <w:r>
              <w:rPr>
                <w:rFonts w:cs="Arial"/>
                <w:b/>
                <w:bCs/>
                <w:sz w:val="22"/>
              </w:rPr>
              <w:t>Importancia</w:t>
            </w:r>
          </w:p>
        </w:tc>
        <w:tc>
          <w:tcPr>
            <w:tcW w:w="5666" w:type="dxa"/>
            <w:gridSpan w:val="2"/>
          </w:tcPr>
          <w:p w14:paraId="62269696" w14:textId="77777777" w:rsidR="004E5EDB" w:rsidRDefault="004E5EDB" w:rsidP="00B04C2E">
            <w:pPr>
              <w:rPr>
                <w:rFonts w:cs="Arial"/>
                <w:sz w:val="22"/>
              </w:rPr>
            </w:pPr>
            <w:r>
              <w:rPr>
                <w:rFonts w:cs="Arial"/>
                <w:sz w:val="22"/>
              </w:rPr>
              <w:t>Importante.</w:t>
            </w:r>
          </w:p>
        </w:tc>
      </w:tr>
      <w:tr w:rsidR="004E5EDB" w14:paraId="732BEF68" w14:textId="77777777" w:rsidTr="00B04C2E">
        <w:trPr>
          <w:cantSplit/>
        </w:trPr>
        <w:tc>
          <w:tcPr>
            <w:tcW w:w="2859" w:type="dxa"/>
          </w:tcPr>
          <w:p w14:paraId="30000F8E" w14:textId="77777777" w:rsidR="004E5EDB" w:rsidRDefault="004E5EDB" w:rsidP="00B04C2E">
            <w:pPr>
              <w:rPr>
                <w:rFonts w:cs="Arial"/>
                <w:b/>
                <w:bCs/>
                <w:sz w:val="22"/>
              </w:rPr>
            </w:pPr>
            <w:r>
              <w:rPr>
                <w:rFonts w:cs="Arial"/>
                <w:b/>
                <w:bCs/>
                <w:sz w:val="22"/>
              </w:rPr>
              <w:t>Urgencia</w:t>
            </w:r>
          </w:p>
        </w:tc>
        <w:tc>
          <w:tcPr>
            <w:tcW w:w="5666" w:type="dxa"/>
            <w:gridSpan w:val="2"/>
          </w:tcPr>
          <w:p w14:paraId="0D619208" w14:textId="77777777" w:rsidR="004E5EDB" w:rsidRDefault="004E5EDB" w:rsidP="00B04C2E">
            <w:pPr>
              <w:rPr>
                <w:rFonts w:cs="Arial"/>
                <w:sz w:val="22"/>
              </w:rPr>
            </w:pPr>
            <w:r>
              <w:rPr>
                <w:rFonts w:cs="Arial"/>
                <w:sz w:val="22"/>
              </w:rPr>
              <w:t>Urgente.</w:t>
            </w:r>
          </w:p>
        </w:tc>
      </w:tr>
      <w:tr w:rsidR="004E5EDB" w14:paraId="77BE4AD2" w14:textId="77777777" w:rsidTr="00B04C2E">
        <w:trPr>
          <w:cantSplit/>
        </w:trPr>
        <w:tc>
          <w:tcPr>
            <w:tcW w:w="2859" w:type="dxa"/>
          </w:tcPr>
          <w:p w14:paraId="778C52F4" w14:textId="77777777" w:rsidR="004E5EDB" w:rsidRDefault="004E5EDB" w:rsidP="00B04C2E">
            <w:pPr>
              <w:rPr>
                <w:rFonts w:cs="Arial"/>
                <w:b/>
                <w:bCs/>
                <w:sz w:val="22"/>
              </w:rPr>
            </w:pPr>
            <w:r>
              <w:rPr>
                <w:rFonts w:cs="Arial"/>
                <w:b/>
                <w:bCs/>
                <w:sz w:val="22"/>
              </w:rPr>
              <w:t>Comentarios</w:t>
            </w:r>
          </w:p>
        </w:tc>
        <w:tc>
          <w:tcPr>
            <w:tcW w:w="5666" w:type="dxa"/>
            <w:gridSpan w:val="2"/>
          </w:tcPr>
          <w:p w14:paraId="5D574350" w14:textId="77777777" w:rsidR="004E5EDB" w:rsidRDefault="004E5EDB" w:rsidP="00B04C2E">
            <w:pPr>
              <w:rPr>
                <w:rFonts w:cs="Arial"/>
                <w:sz w:val="22"/>
              </w:rPr>
            </w:pPr>
          </w:p>
        </w:tc>
      </w:tr>
    </w:tbl>
    <w:p w14:paraId="5A4956AB" w14:textId="77777777" w:rsidR="004E5EDB" w:rsidRDefault="004E5EDB" w:rsidP="004E5EDB"/>
    <w:p w14:paraId="4A8ECC0A" w14:textId="77777777" w:rsidR="004E5EDB" w:rsidRDefault="004E5EDB" w:rsidP="004E5EDB"/>
    <w:p w14:paraId="63368761" w14:textId="77777777" w:rsidR="004E5EDB" w:rsidRDefault="004E5EDB" w:rsidP="004E5EDB"/>
    <w:p w14:paraId="3DF475B8" w14:textId="77777777" w:rsidR="004E5EDB" w:rsidRDefault="004E5EDB" w:rsidP="004E5EDB"/>
    <w:p w14:paraId="6654F9BF" w14:textId="77777777" w:rsidR="004E5EDB" w:rsidRDefault="004E5EDB" w:rsidP="004E5EDB"/>
    <w:p w14:paraId="64FDEF6C" w14:textId="77777777" w:rsidR="004E5EDB" w:rsidRDefault="004E5EDB" w:rsidP="004E5EDB"/>
    <w:p w14:paraId="7CD6F6AB" w14:textId="77777777" w:rsidR="004E5EDB" w:rsidRDefault="004E5EDB" w:rsidP="004E5EDB"/>
    <w:p w14:paraId="5DC208A9" w14:textId="77777777" w:rsidR="004E5EDB" w:rsidRDefault="004E5EDB" w:rsidP="004E5EDB"/>
    <w:p w14:paraId="6941F8B9" w14:textId="77777777" w:rsidR="00FE01AF" w:rsidRDefault="00FE01AF" w:rsidP="004E5EDB"/>
    <w:p w14:paraId="77D3360D" w14:textId="77777777" w:rsidR="004E5EDB" w:rsidRPr="00EA1ABB" w:rsidRDefault="004E5EDB" w:rsidP="004E5EDB"/>
    <w:p w14:paraId="7CCD77D2" w14:textId="77777777" w:rsidR="004E5EDB" w:rsidRDefault="004E5EDB" w:rsidP="004E5EDB">
      <w:r>
        <w:lastRenderedPageBreak/>
        <w:t>4.1.1.4 Módulo de vulnerabilidades de Secuencia de Sitios Cruzados (XSS).</w:t>
      </w:r>
    </w:p>
    <w:p w14:paraId="717AB117" w14:textId="77777777" w:rsidR="004E5EDB" w:rsidRDefault="004E5EDB" w:rsidP="004E5EDB">
      <w:r>
        <w:rPr>
          <w:noProof/>
          <w:lang w:val="es-ES" w:eastAsia="es-ES"/>
        </w:rPr>
        <w:drawing>
          <wp:inline distT="0" distB="0" distL="0" distR="0" wp14:anchorId="2934A844" wp14:editId="6427EFD9">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0AE8BEAA" w14:textId="77777777" w:rsidR="004E5EDB" w:rsidRDefault="004E5EDB" w:rsidP="004E5EDB">
      <w:pPr>
        <w:jc w:val="center"/>
      </w:pPr>
      <w:r>
        <w:t>Fuente :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3FF058DA" w14:textId="77777777" w:rsidTr="00B04C2E">
        <w:trPr>
          <w:cantSplit/>
        </w:trPr>
        <w:tc>
          <w:tcPr>
            <w:tcW w:w="2859" w:type="dxa"/>
          </w:tcPr>
          <w:p w14:paraId="1DE72440" w14:textId="77777777" w:rsidR="004E5EDB" w:rsidRDefault="004E5EDB" w:rsidP="00B04C2E">
            <w:pPr>
              <w:rPr>
                <w:rFonts w:cs="Arial"/>
                <w:b/>
                <w:bCs/>
                <w:sz w:val="22"/>
              </w:rPr>
            </w:pPr>
            <w:r>
              <w:rPr>
                <w:rFonts w:cs="Arial"/>
                <w:b/>
                <w:bCs/>
                <w:sz w:val="22"/>
              </w:rPr>
              <w:t>CU:04</w:t>
            </w:r>
          </w:p>
        </w:tc>
        <w:tc>
          <w:tcPr>
            <w:tcW w:w="5666" w:type="dxa"/>
            <w:gridSpan w:val="2"/>
          </w:tcPr>
          <w:p w14:paraId="47667055" w14:textId="77777777" w:rsidR="004E5EDB" w:rsidRDefault="004E5EDB" w:rsidP="00B04C2E">
            <w:pPr>
              <w:spacing w:line="360" w:lineRule="auto"/>
              <w:rPr>
                <w:rFonts w:cs="Arial"/>
                <w:sz w:val="22"/>
              </w:rPr>
            </w:pPr>
            <w:r>
              <w:rPr>
                <w:rFonts w:cs="Arial"/>
                <w:sz w:val="22"/>
              </w:rPr>
              <w:t>Módulo de vulnerabilidades de Secuencia de Comandos Cruzados entre páginas (XSS)</w:t>
            </w:r>
          </w:p>
        </w:tc>
      </w:tr>
      <w:tr w:rsidR="004E5EDB" w14:paraId="54EA2E44" w14:textId="77777777" w:rsidTr="00B04C2E">
        <w:trPr>
          <w:cantSplit/>
        </w:trPr>
        <w:tc>
          <w:tcPr>
            <w:tcW w:w="2859" w:type="dxa"/>
          </w:tcPr>
          <w:p w14:paraId="028D7339" w14:textId="77777777" w:rsidR="004E5EDB" w:rsidRDefault="004E5EDB" w:rsidP="00B04C2E">
            <w:pPr>
              <w:rPr>
                <w:rFonts w:cs="Arial"/>
                <w:b/>
                <w:bCs/>
                <w:sz w:val="22"/>
              </w:rPr>
            </w:pPr>
            <w:r>
              <w:rPr>
                <w:rFonts w:cs="Arial"/>
                <w:b/>
                <w:bCs/>
                <w:sz w:val="22"/>
              </w:rPr>
              <w:t>Versión</w:t>
            </w:r>
          </w:p>
        </w:tc>
        <w:tc>
          <w:tcPr>
            <w:tcW w:w="5666" w:type="dxa"/>
            <w:gridSpan w:val="2"/>
          </w:tcPr>
          <w:p w14:paraId="078A04E3" w14:textId="77777777" w:rsidR="004E5EDB" w:rsidRDefault="004E5EDB" w:rsidP="00B04C2E">
            <w:pPr>
              <w:rPr>
                <w:rFonts w:cs="Arial"/>
                <w:sz w:val="22"/>
              </w:rPr>
            </w:pPr>
            <w:r>
              <w:rPr>
                <w:rFonts w:cs="Arial"/>
                <w:sz w:val="22"/>
              </w:rPr>
              <w:t>Versión 1.  Viernes 24 de Octubre de 2014</w:t>
            </w:r>
          </w:p>
        </w:tc>
      </w:tr>
      <w:tr w:rsidR="004E5EDB" w14:paraId="0B9C30D8" w14:textId="77777777" w:rsidTr="00B04C2E">
        <w:trPr>
          <w:cantSplit/>
        </w:trPr>
        <w:tc>
          <w:tcPr>
            <w:tcW w:w="2859" w:type="dxa"/>
          </w:tcPr>
          <w:p w14:paraId="36FDC135" w14:textId="77777777" w:rsidR="004E5EDB" w:rsidRDefault="004E5EDB" w:rsidP="00B04C2E">
            <w:pPr>
              <w:rPr>
                <w:rFonts w:cs="Arial"/>
                <w:b/>
                <w:bCs/>
                <w:sz w:val="22"/>
              </w:rPr>
            </w:pPr>
            <w:r>
              <w:rPr>
                <w:rFonts w:cs="Arial"/>
                <w:b/>
                <w:bCs/>
                <w:sz w:val="22"/>
              </w:rPr>
              <w:t>Autores</w:t>
            </w:r>
          </w:p>
        </w:tc>
        <w:tc>
          <w:tcPr>
            <w:tcW w:w="5666" w:type="dxa"/>
            <w:gridSpan w:val="2"/>
          </w:tcPr>
          <w:p w14:paraId="3FE9E8FE" w14:textId="77777777" w:rsidR="004E5EDB" w:rsidRDefault="004E5EDB" w:rsidP="00B04C2E">
            <w:pPr>
              <w:rPr>
                <w:rFonts w:cs="Arial"/>
                <w:sz w:val="22"/>
              </w:rPr>
            </w:pPr>
            <w:r>
              <w:rPr>
                <w:rFonts w:cs="Arial"/>
                <w:sz w:val="22"/>
              </w:rPr>
              <w:t>Michael Hidalgo Fallas</w:t>
            </w:r>
          </w:p>
        </w:tc>
      </w:tr>
      <w:tr w:rsidR="004E5EDB" w14:paraId="09368ABA" w14:textId="77777777" w:rsidTr="00B04C2E">
        <w:trPr>
          <w:cantSplit/>
        </w:trPr>
        <w:tc>
          <w:tcPr>
            <w:tcW w:w="2859" w:type="dxa"/>
          </w:tcPr>
          <w:p w14:paraId="020A7669" w14:textId="77777777" w:rsidR="004E5EDB" w:rsidRDefault="004E5EDB" w:rsidP="00B04C2E">
            <w:pPr>
              <w:rPr>
                <w:rFonts w:cs="Arial"/>
                <w:b/>
                <w:bCs/>
                <w:sz w:val="22"/>
              </w:rPr>
            </w:pPr>
            <w:r>
              <w:rPr>
                <w:rFonts w:cs="Arial"/>
                <w:b/>
                <w:bCs/>
                <w:sz w:val="22"/>
              </w:rPr>
              <w:t>Fuentes</w:t>
            </w:r>
          </w:p>
        </w:tc>
        <w:tc>
          <w:tcPr>
            <w:tcW w:w="5666" w:type="dxa"/>
            <w:gridSpan w:val="2"/>
          </w:tcPr>
          <w:p w14:paraId="666D4680" w14:textId="77777777" w:rsidR="004E5EDB" w:rsidRDefault="004E5EDB" w:rsidP="00B04C2E">
            <w:pPr>
              <w:rPr>
                <w:rFonts w:cs="Arial"/>
                <w:sz w:val="22"/>
              </w:rPr>
            </w:pPr>
          </w:p>
        </w:tc>
      </w:tr>
      <w:tr w:rsidR="004E5EDB" w14:paraId="6DECB6E2" w14:textId="77777777" w:rsidTr="00B04C2E">
        <w:trPr>
          <w:cantSplit/>
        </w:trPr>
        <w:tc>
          <w:tcPr>
            <w:tcW w:w="2859" w:type="dxa"/>
          </w:tcPr>
          <w:p w14:paraId="0C74AD1B" w14:textId="77777777" w:rsidR="004E5EDB" w:rsidRDefault="004E5EDB" w:rsidP="00B04C2E">
            <w:pPr>
              <w:rPr>
                <w:rFonts w:cs="Arial"/>
                <w:b/>
                <w:bCs/>
                <w:sz w:val="22"/>
              </w:rPr>
            </w:pPr>
            <w:r>
              <w:rPr>
                <w:rFonts w:cs="Arial"/>
                <w:b/>
                <w:bCs/>
                <w:sz w:val="22"/>
              </w:rPr>
              <w:t>Objetivos asociados</w:t>
            </w:r>
          </w:p>
        </w:tc>
        <w:tc>
          <w:tcPr>
            <w:tcW w:w="5666" w:type="dxa"/>
            <w:gridSpan w:val="2"/>
          </w:tcPr>
          <w:p w14:paraId="7321ACBD" w14:textId="77777777" w:rsidR="004E5EDB" w:rsidRDefault="004E5EDB" w:rsidP="00B04C2E">
            <w:pPr>
              <w:rPr>
                <w:rFonts w:cs="Arial"/>
                <w:sz w:val="22"/>
              </w:rPr>
            </w:pPr>
          </w:p>
        </w:tc>
      </w:tr>
      <w:tr w:rsidR="004E5EDB" w14:paraId="5089A023" w14:textId="77777777" w:rsidTr="00B04C2E">
        <w:trPr>
          <w:cantSplit/>
        </w:trPr>
        <w:tc>
          <w:tcPr>
            <w:tcW w:w="2859" w:type="dxa"/>
          </w:tcPr>
          <w:p w14:paraId="2D30EF6B" w14:textId="77777777" w:rsidR="004E5EDB" w:rsidRDefault="004E5EDB" w:rsidP="00B04C2E">
            <w:pPr>
              <w:rPr>
                <w:rFonts w:cs="Arial"/>
                <w:b/>
                <w:bCs/>
                <w:sz w:val="22"/>
              </w:rPr>
            </w:pPr>
            <w:r>
              <w:rPr>
                <w:rFonts w:cs="Arial"/>
                <w:b/>
                <w:bCs/>
                <w:sz w:val="22"/>
              </w:rPr>
              <w:lastRenderedPageBreak/>
              <w:t>Descripción</w:t>
            </w:r>
          </w:p>
        </w:tc>
        <w:tc>
          <w:tcPr>
            <w:tcW w:w="5666" w:type="dxa"/>
            <w:gridSpan w:val="2"/>
          </w:tcPr>
          <w:p w14:paraId="495DA454"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14:paraId="2875F6CB" w14:textId="77777777"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14:paraId="35963434" w14:textId="77777777" w:rsidTr="00B04C2E">
        <w:trPr>
          <w:cantSplit/>
        </w:trPr>
        <w:tc>
          <w:tcPr>
            <w:tcW w:w="2859" w:type="dxa"/>
          </w:tcPr>
          <w:p w14:paraId="4AD1491D" w14:textId="77777777" w:rsidR="004E5EDB" w:rsidRDefault="004E5EDB" w:rsidP="00B04C2E">
            <w:pPr>
              <w:rPr>
                <w:rFonts w:cs="Arial"/>
                <w:b/>
                <w:bCs/>
                <w:sz w:val="22"/>
              </w:rPr>
            </w:pPr>
            <w:r>
              <w:rPr>
                <w:rFonts w:cs="Arial"/>
                <w:b/>
                <w:bCs/>
                <w:sz w:val="22"/>
              </w:rPr>
              <w:t>Precondición</w:t>
            </w:r>
          </w:p>
        </w:tc>
        <w:tc>
          <w:tcPr>
            <w:tcW w:w="5666" w:type="dxa"/>
            <w:gridSpan w:val="2"/>
          </w:tcPr>
          <w:p w14:paraId="59EEB4AD"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5F15EB0F" w14:textId="77777777" w:rsidTr="00B04C2E">
        <w:trPr>
          <w:cantSplit/>
        </w:trPr>
        <w:tc>
          <w:tcPr>
            <w:tcW w:w="2859" w:type="dxa"/>
            <w:vMerge w:val="restart"/>
          </w:tcPr>
          <w:p w14:paraId="5E5D832F" w14:textId="77777777" w:rsidR="004E5EDB" w:rsidRDefault="004E5EDB" w:rsidP="00B04C2E">
            <w:pPr>
              <w:rPr>
                <w:rFonts w:cs="Arial"/>
                <w:b/>
                <w:bCs/>
                <w:sz w:val="22"/>
              </w:rPr>
            </w:pPr>
            <w:r>
              <w:rPr>
                <w:rFonts w:cs="Arial"/>
                <w:b/>
                <w:bCs/>
                <w:sz w:val="22"/>
              </w:rPr>
              <w:t>Secuencia</w:t>
            </w:r>
          </w:p>
          <w:p w14:paraId="447E892D" w14:textId="77777777" w:rsidR="004E5EDB" w:rsidRDefault="004E5EDB" w:rsidP="00B04C2E">
            <w:pPr>
              <w:rPr>
                <w:rFonts w:cs="Arial"/>
                <w:b/>
                <w:bCs/>
                <w:sz w:val="22"/>
              </w:rPr>
            </w:pPr>
            <w:r>
              <w:rPr>
                <w:rFonts w:cs="Arial"/>
                <w:b/>
                <w:bCs/>
                <w:sz w:val="22"/>
              </w:rPr>
              <w:t>Normal</w:t>
            </w:r>
          </w:p>
        </w:tc>
        <w:tc>
          <w:tcPr>
            <w:tcW w:w="785" w:type="dxa"/>
          </w:tcPr>
          <w:p w14:paraId="45615ACA" w14:textId="77777777" w:rsidR="004E5EDB" w:rsidRDefault="004E5EDB" w:rsidP="00B04C2E">
            <w:pPr>
              <w:rPr>
                <w:rFonts w:cs="Arial"/>
                <w:b/>
                <w:bCs/>
                <w:sz w:val="22"/>
              </w:rPr>
            </w:pPr>
            <w:r>
              <w:rPr>
                <w:rFonts w:cs="Arial"/>
                <w:b/>
                <w:bCs/>
                <w:sz w:val="22"/>
              </w:rPr>
              <w:t>Paso</w:t>
            </w:r>
          </w:p>
        </w:tc>
        <w:tc>
          <w:tcPr>
            <w:tcW w:w="4881" w:type="dxa"/>
          </w:tcPr>
          <w:p w14:paraId="42E4D03F" w14:textId="77777777" w:rsidR="004E5EDB" w:rsidRDefault="004E5EDB" w:rsidP="00B04C2E">
            <w:pPr>
              <w:rPr>
                <w:rFonts w:cs="Arial"/>
                <w:b/>
                <w:bCs/>
                <w:sz w:val="22"/>
              </w:rPr>
            </w:pPr>
            <w:r>
              <w:rPr>
                <w:rFonts w:cs="Arial"/>
                <w:b/>
                <w:bCs/>
                <w:sz w:val="22"/>
              </w:rPr>
              <w:t>Acción</w:t>
            </w:r>
          </w:p>
        </w:tc>
      </w:tr>
      <w:tr w:rsidR="004E5EDB" w14:paraId="55641CFD" w14:textId="77777777" w:rsidTr="00B04C2E">
        <w:trPr>
          <w:cantSplit/>
        </w:trPr>
        <w:tc>
          <w:tcPr>
            <w:tcW w:w="2859" w:type="dxa"/>
            <w:vMerge/>
          </w:tcPr>
          <w:p w14:paraId="66E7870C" w14:textId="77777777" w:rsidR="004E5EDB" w:rsidRDefault="004E5EDB" w:rsidP="00B04C2E">
            <w:pPr>
              <w:rPr>
                <w:rFonts w:cs="Arial"/>
                <w:b/>
                <w:bCs/>
                <w:sz w:val="22"/>
              </w:rPr>
            </w:pPr>
          </w:p>
        </w:tc>
        <w:tc>
          <w:tcPr>
            <w:tcW w:w="785" w:type="dxa"/>
          </w:tcPr>
          <w:p w14:paraId="5B34C713" w14:textId="77777777" w:rsidR="004E5EDB" w:rsidRDefault="004E5EDB" w:rsidP="00B04C2E">
            <w:pPr>
              <w:jc w:val="center"/>
              <w:rPr>
                <w:rFonts w:cs="Arial"/>
                <w:sz w:val="22"/>
              </w:rPr>
            </w:pPr>
            <w:r>
              <w:rPr>
                <w:rFonts w:cs="Arial"/>
                <w:sz w:val="22"/>
              </w:rPr>
              <w:t>1</w:t>
            </w:r>
          </w:p>
        </w:tc>
        <w:tc>
          <w:tcPr>
            <w:tcW w:w="4881" w:type="dxa"/>
          </w:tcPr>
          <w:p w14:paraId="12C61D70" w14:textId="77777777" w:rsidR="004E5EDB" w:rsidRDefault="004E5EDB" w:rsidP="00B04C2E">
            <w:pPr>
              <w:rPr>
                <w:rFonts w:cs="Arial"/>
                <w:sz w:val="22"/>
              </w:rPr>
            </w:pPr>
            <w:r>
              <w:rPr>
                <w:rFonts w:cs="Arial"/>
                <w:sz w:val="22"/>
              </w:rPr>
              <w:t>El desarrollador escribe el código fuente.</w:t>
            </w:r>
          </w:p>
        </w:tc>
      </w:tr>
      <w:tr w:rsidR="004E5EDB" w14:paraId="7B1ED332" w14:textId="77777777" w:rsidTr="00B04C2E">
        <w:trPr>
          <w:cantSplit/>
        </w:trPr>
        <w:tc>
          <w:tcPr>
            <w:tcW w:w="2859" w:type="dxa"/>
            <w:vMerge/>
          </w:tcPr>
          <w:p w14:paraId="7CB904CD" w14:textId="77777777" w:rsidR="004E5EDB" w:rsidRDefault="004E5EDB" w:rsidP="00B04C2E">
            <w:pPr>
              <w:rPr>
                <w:rFonts w:cs="Arial"/>
                <w:b/>
                <w:bCs/>
                <w:sz w:val="22"/>
              </w:rPr>
            </w:pPr>
          </w:p>
        </w:tc>
        <w:tc>
          <w:tcPr>
            <w:tcW w:w="785" w:type="dxa"/>
          </w:tcPr>
          <w:p w14:paraId="60FA2614" w14:textId="77777777" w:rsidR="004E5EDB" w:rsidRDefault="004E5EDB" w:rsidP="00B04C2E">
            <w:pPr>
              <w:jc w:val="center"/>
              <w:rPr>
                <w:rFonts w:cs="Arial"/>
                <w:sz w:val="22"/>
              </w:rPr>
            </w:pPr>
            <w:r>
              <w:rPr>
                <w:rFonts w:cs="Arial"/>
                <w:sz w:val="22"/>
              </w:rPr>
              <w:t>2</w:t>
            </w:r>
          </w:p>
        </w:tc>
        <w:tc>
          <w:tcPr>
            <w:tcW w:w="4881" w:type="dxa"/>
          </w:tcPr>
          <w:p w14:paraId="7793C5F9"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689234C0" w14:textId="77777777" w:rsidTr="00B04C2E">
        <w:trPr>
          <w:cantSplit/>
        </w:trPr>
        <w:tc>
          <w:tcPr>
            <w:tcW w:w="2859" w:type="dxa"/>
            <w:vMerge/>
          </w:tcPr>
          <w:p w14:paraId="68991B2D" w14:textId="77777777" w:rsidR="004E5EDB" w:rsidRDefault="004E5EDB" w:rsidP="00B04C2E">
            <w:pPr>
              <w:rPr>
                <w:rFonts w:cs="Arial"/>
                <w:b/>
                <w:bCs/>
                <w:sz w:val="22"/>
              </w:rPr>
            </w:pPr>
          </w:p>
        </w:tc>
        <w:tc>
          <w:tcPr>
            <w:tcW w:w="785" w:type="dxa"/>
          </w:tcPr>
          <w:p w14:paraId="54B46A7C" w14:textId="77777777" w:rsidR="004E5EDB" w:rsidRDefault="004E5EDB" w:rsidP="00B04C2E">
            <w:pPr>
              <w:jc w:val="center"/>
              <w:rPr>
                <w:rFonts w:cs="Arial"/>
                <w:sz w:val="22"/>
              </w:rPr>
            </w:pPr>
            <w:r>
              <w:rPr>
                <w:rFonts w:cs="Arial"/>
                <w:sz w:val="22"/>
              </w:rPr>
              <w:t>3</w:t>
            </w:r>
          </w:p>
        </w:tc>
        <w:tc>
          <w:tcPr>
            <w:tcW w:w="4881" w:type="dxa"/>
          </w:tcPr>
          <w:p w14:paraId="2865E86C" w14:textId="77777777" w:rsidR="004E5EDB" w:rsidRDefault="004E5EDB" w:rsidP="00B04C2E">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4E5EDB" w14:paraId="08C922E2" w14:textId="77777777" w:rsidTr="00B04C2E">
        <w:trPr>
          <w:cantSplit/>
        </w:trPr>
        <w:tc>
          <w:tcPr>
            <w:tcW w:w="2859" w:type="dxa"/>
            <w:vMerge/>
          </w:tcPr>
          <w:p w14:paraId="4BFE8875" w14:textId="77777777" w:rsidR="004E5EDB" w:rsidRDefault="004E5EDB" w:rsidP="00B04C2E">
            <w:pPr>
              <w:rPr>
                <w:rFonts w:cs="Arial"/>
                <w:b/>
                <w:bCs/>
                <w:sz w:val="22"/>
              </w:rPr>
            </w:pPr>
          </w:p>
        </w:tc>
        <w:tc>
          <w:tcPr>
            <w:tcW w:w="785" w:type="dxa"/>
          </w:tcPr>
          <w:p w14:paraId="7EC5E11E" w14:textId="77777777" w:rsidR="004E5EDB" w:rsidRDefault="004E5EDB" w:rsidP="00B04C2E">
            <w:pPr>
              <w:jc w:val="center"/>
              <w:rPr>
                <w:rFonts w:cs="Arial"/>
                <w:sz w:val="22"/>
              </w:rPr>
            </w:pPr>
            <w:r>
              <w:rPr>
                <w:rFonts w:cs="Arial"/>
                <w:sz w:val="22"/>
              </w:rPr>
              <w:t>4</w:t>
            </w:r>
          </w:p>
        </w:tc>
        <w:tc>
          <w:tcPr>
            <w:tcW w:w="4881" w:type="dxa"/>
          </w:tcPr>
          <w:p w14:paraId="085A3C54"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14:paraId="37292888" w14:textId="77777777" w:rsidTr="00B04C2E">
        <w:trPr>
          <w:cantSplit/>
        </w:trPr>
        <w:tc>
          <w:tcPr>
            <w:tcW w:w="2859" w:type="dxa"/>
            <w:vMerge/>
          </w:tcPr>
          <w:p w14:paraId="274BECB4" w14:textId="77777777" w:rsidR="004E5EDB" w:rsidRDefault="004E5EDB" w:rsidP="00B04C2E">
            <w:pPr>
              <w:rPr>
                <w:rFonts w:cs="Arial"/>
                <w:b/>
                <w:bCs/>
                <w:sz w:val="22"/>
              </w:rPr>
            </w:pPr>
          </w:p>
        </w:tc>
        <w:tc>
          <w:tcPr>
            <w:tcW w:w="785" w:type="dxa"/>
          </w:tcPr>
          <w:p w14:paraId="26C47C80" w14:textId="77777777" w:rsidR="004E5EDB" w:rsidRDefault="004E5EDB" w:rsidP="00B04C2E">
            <w:pPr>
              <w:jc w:val="center"/>
              <w:rPr>
                <w:rFonts w:cs="Arial"/>
                <w:sz w:val="22"/>
              </w:rPr>
            </w:pPr>
            <w:r>
              <w:rPr>
                <w:rFonts w:cs="Arial"/>
                <w:sz w:val="22"/>
              </w:rPr>
              <w:t>5</w:t>
            </w:r>
          </w:p>
        </w:tc>
        <w:tc>
          <w:tcPr>
            <w:tcW w:w="4881" w:type="dxa"/>
          </w:tcPr>
          <w:p w14:paraId="5AE8FC70"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64C84E64" w14:textId="77777777" w:rsidTr="00B04C2E">
        <w:trPr>
          <w:cantSplit/>
        </w:trPr>
        <w:tc>
          <w:tcPr>
            <w:tcW w:w="2859" w:type="dxa"/>
            <w:vMerge/>
          </w:tcPr>
          <w:p w14:paraId="4104CD10" w14:textId="77777777" w:rsidR="004E5EDB" w:rsidRDefault="004E5EDB" w:rsidP="00B04C2E">
            <w:pPr>
              <w:rPr>
                <w:rFonts w:cs="Arial"/>
                <w:b/>
                <w:bCs/>
                <w:sz w:val="22"/>
              </w:rPr>
            </w:pPr>
          </w:p>
        </w:tc>
        <w:tc>
          <w:tcPr>
            <w:tcW w:w="785" w:type="dxa"/>
          </w:tcPr>
          <w:p w14:paraId="703BA89D" w14:textId="77777777" w:rsidR="004E5EDB" w:rsidRDefault="004E5EDB" w:rsidP="00B04C2E">
            <w:pPr>
              <w:jc w:val="center"/>
              <w:rPr>
                <w:rFonts w:cs="Arial"/>
                <w:sz w:val="22"/>
              </w:rPr>
            </w:pPr>
            <w:r>
              <w:rPr>
                <w:rFonts w:cs="Arial"/>
                <w:sz w:val="22"/>
              </w:rPr>
              <w:t>6</w:t>
            </w:r>
          </w:p>
        </w:tc>
        <w:tc>
          <w:tcPr>
            <w:tcW w:w="4881" w:type="dxa"/>
          </w:tcPr>
          <w:p w14:paraId="3BC08C04"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471CFF5F" w14:textId="77777777" w:rsidTr="00B04C2E">
        <w:trPr>
          <w:cantSplit/>
        </w:trPr>
        <w:tc>
          <w:tcPr>
            <w:tcW w:w="2859" w:type="dxa"/>
            <w:vMerge/>
          </w:tcPr>
          <w:p w14:paraId="73744378" w14:textId="77777777" w:rsidR="004E5EDB" w:rsidRDefault="004E5EDB" w:rsidP="00B04C2E">
            <w:pPr>
              <w:rPr>
                <w:rFonts w:cs="Arial"/>
                <w:b/>
                <w:bCs/>
                <w:sz w:val="22"/>
              </w:rPr>
            </w:pPr>
          </w:p>
        </w:tc>
        <w:tc>
          <w:tcPr>
            <w:tcW w:w="785" w:type="dxa"/>
          </w:tcPr>
          <w:p w14:paraId="4E4D3712" w14:textId="77777777" w:rsidR="004E5EDB" w:rsidRDefault="004E5EDB" w:rsidP="00B04C2E">
            <w:pPr>
              <w:jc w:val="center"/>
              <w:rPr>
                <w:rFonts w:cs="Arial"/>
                <w:sz w:val="22"/>
              </w:rPr>
            </w:pPr>
            <w:r>
              <w:rPr>
                <w:rFonts w:cs="Arial"/>
                <w:sz w:val="22"/>
              </w:rPr>
              <w:t>n</w:t>
            </w:r>
          </w:p>
        </w:tc>
        <w:tc>
          <w:tcPr>
            <w:tcW w:w="4881" w:type="dxa"/>
          </w:tcPr>
          <w:p w14:paraId="03469DB6" w14:textId="77777777" w:rsidR="004E5EDB" w:rsidRDefault="004E5EDB" w:rsidP="00B04C2E">
            <w:pPr>
              <w:rPr>
                <w:rFonts w:cs="Arial"/>
                <w:sz w:val="22"/>
              </w:rPr>
            </w:pPr>
          </w:p>
        </w:tc>
      </w:tr>
      <w:tr w:rsidR="004E5EDB" w14:paraId="1CAE0826" w14:textId="77777777" w:rsidTr="00B04C2E">
        <w:trPr>
          <w:cantSplit/>
        </w:trPr>
        <w:tc>
          <w:tcPr>
            <w:tcW w:w="2859" w:type="dxa"/>
          </w:tcPr>
          <w:p w14:paraId="3E7DB874" w14:textId="77777777" w:rsidR="004E5EDB" w:rsidRDefault="004E5EDB" w:rsidP="00B04C2E">
            <w:pPr>
              <w:rPr>
                <w:rFonts w:cs="Arial"/>
                <w:b/>
                <w:bCs/>
                <w:sz w:val="22"/>
              </w:rPr>
            </w:pPr>
            <w:r>
              <w:rPr>
                <w:rFonts w:cs="Arial"/>
                <w:b/>
                <w:bCs/>
                <w:sz w:val="22"/>
              </w:rPr>
              <w:t>Postcondición</w:t>
            </w:r>
          </w:p>
        </w:tc>
        <w:tc>
          <w:tcPr>
            <w:tcW w:w="5666" w:type="dxa"/>
            <w:gridSpan w:val="2"/>
          </w:tcPr>
          <w:p w14:paraId="781A1BEB" w14:textId="77777777"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14:paraId="7E1E7C74" w14:textId="77777777" w:rsidTr="00B04C2E">
        <w:trPr>
          <w:cantSplit/>
        </w:trPr>
        <w:tc>
          <w:tcPr>
            <w:tcW w:w="2859" w:type="dxa"/>
            <w:vMerge w:val="restart"/>
          </w:tcPr>
          <w:p w14:paraId="5B7B645B" w14:textId="77777777" w:rsidR="004E5EDB" w:rsidRDefault="004E5EDB" w:rsidP="00B04C2E">
            <w:pPr>
              <w:pStyle w:val="Ttulo1"/>
            </w:pPr>
            <w:r w:rsidRPr="004B3ADE">
              <w:rPr>
                <w:sz w:val="22"/>
              </w:rPr>
              <w:t>Excepciones</w:t>
            </w:r>
          </w:p>
        </w:tc>
        <w:tc>
          <w:tcPr>
            <w:tcW w:w="785" w:type="dxa"/>
          </w:tcPr>
          <w:p w14:paraId="27C5ECFF" w14:textId="77777777" w:rsidR="004E5EDB" w:rsidRDefault="004E5EDB" w:rsidP="00B04C2E">
            <w:pPr>
              <w:jc w:val="center"/>
              <w:rPr>
                <w:rFonts w:cs="Arial"/>
                <w:b/>
                <w:bCs/>
                <w:sz w:val="22"/>
              </w:rPr>
            </w:pPr>
            <w:r>
              <w:rPr>
                <w:rFonts w:cs="Arial"/>
                <w:b/>
                <w:bCs/>
                <w:sz w:val="22"/>
              </w:rPr>
              <w:t>Paso</w:t>
            </w:r>
          </w:p>
        </w:tc>
        <w:tc>
          <w:tcPr>
            <w:tcW w:w="4881" w:type="dxa"/>
          </w:tcPr>
          <w:p w14:paraId="6F21C8BA" w14:textId="77777777" w:rsidR="004E5EDB" w:rsidRDefault="004E5EDB" w:rsidP="00B04C2E">
            <w:pPr>
              <w:rPr>
                <w:rFonts w:cs="Arial"/>
                <w:b/>
                <w:bCs/>
                <w:sz w:val="22"/>
              </w:rPr>
            </w:pPr>
            <w:r>
              <w:rPr>
                <w:rFonts w:cs="Arial"/>
                <w:b/>
                <w:bCs/>
                <w:sz w:val="22"/>
              </w:rPr>
              <w:t>Acción</w:t>
            </w:r>
          </w:p>
        </w:tc>
      </w:tr>
      <w:tr w:rsidR="004E5EDB" w14:paraId="572A5287" w14:textId="77777777" w:rsidTr="00B04C2E">
        <w:trPr>
          <w:cantSplit/>
        </w:trPr>
        <w:tc>
          <w:tcPr>
            <w:tcW w:w="2859" w:type="dxa"/>
            <w:vMerge/>
          </w:tcPr>
          <w:p w14:paraId="72997C21" w14:textId="77777777" w:rsidR="004E5EDB" w:rsidRDefault="004E5EDB" w:rsidP="00B04C2E">
            <w:pPr>
              <w:rPr>
                <w:rFonts w:cs="Arial"/>
                <w:b/>
                <w:bCs/>
                <w:sz w:val="22"/>
              </w:rPr>
            </w:pPr>
          </w:p>
        </w:tc>
        <w:tc>
          <w:tcPr>
            <w:tcW w:w="785" w:type="dxa"/>
          </w:tcPr>
          <w:p w14:paraId="053BDFEC" w14:textId="77777777" w:rsidR="004E5EDB" w:rsidRDefault="004E5EDB" w:rsidP="00B04C2E">
            <w:pPr>
              <w:jc w:val="center"/>
              <w:rPr>
                <w:rFonts w:cs="Arial"/>
                <w:sz w:val="22"/>
              </w:rPr>
            </w:pPr>
            <w:r>
              <w:rPr>
                <w:rFonts w:cs="Arial"/>
                <w:sz w:val="22"/>
              </w:rPr>
              <w:t>1</w:t>
            </w:r>
          </w:p>
        </w:tc>
        <w:tc>
          <w:tcPr>
            <w:tcW w:w="4881" w:type="dxa"/>
          </w:tcPr>
          <w:p w14:paraId="650A23CB"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p w14:paraId="510C1263" w14:textId="77777777" w:rsidR="004E5EDB" w:rsidRDefault="004E5EDB" w:rsidP="00B04C2E">
            <w:pPr>
              <w:spacing w:line="360" w:lineRule="auto"/>
              <w:rPr>
                <w:rFonts w:cs="Arial"/>
                <w:sz w:val="22"/>
              </w:rPr>
            </w:pPr>
          </w:p>
        </w:tc>
      </w:tr>
      <w:tr w:rsidR="004E5EDB" w14:paraId="432501A5" w14:textId="77777777" w:rsidTr="00B04C2E">
        <w:trPr>
          <w:cantSplit/>
        </w:trPr>
        <w:tc>
          <w:tcPr>
            <w:tcW w:w="2859" w:type="dxa"/>
            <w:vMerge/>
          </w:tcPr>
          <w:p w14:paraId="0DACFAD5" w14:textId="77777777" w:rsidR="004E5EDB" w:rsidRDefault="004E5EDB" w:rsidP="00B04C2E">
            <w:pPr>
              <w:rPr>
                <w:rFonts w:cs="Arial"/>
                <w:b/>
                <w:bCs/>
                <w:sz w:val="22"/>
              </w:rPr>
            </w:pPr>
          </w:p>
        </w:tc>
        <w:tc>
          <w:tcPr>
            <w:tcW w:w="785" w:type="dxa"/>
          </w:tcPr>
          <w:p w14:paraId="401F8589" w14:textId="77777777" w:rsidR="004E5EDB" w:rsidRDefault="004E5EDB" w:rsidP="00B04C2E">
            <w:pPr>
              <w:jc w:val="center"/>
              <w:rPr>
                <w:rFonts w:cs="Arial"/>
                <w:sz w:val="22"/>
              </w:rPr>
            </w:pPr>
            <w:r>
              <w:rPr>
                <w:rFonts w:cs="Arial"/>
                <w:sz w:val="22"/>
              </w:rPr>
              <w:t>2</w:t>
            </w:r>
          </w:p>
        </w:tc>
        <w:tc>
          <w:tcPr>
            <w:tcW w:w="4881" w:type="dxa"/>
          </w:tcPr>
          <w:p w14:paraId="1452AF8A"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52C00822" w14:textId="77777777" w:rsidTr="00B04C2E">
        <w:trPr>
          <w:cantSplit/>
        </w:trPr>
        <w:tc>
          <w:tcPr>
            <w:tcW w:w="2859" w:type="dxa"/>
            <w:vMerge/>
          </w:tcPr>
          <w:p w14:paraId="7DBCFFD6" w14:textId="77777777" w:rsidR="004E5EDB" w:rsidRDefault="004E5EDB" w:rsidP="00B04C2E">
            <w:pPr>
              <w:rPr>
                <w:rFonts w:cs="Arial"/>
                <w:b/>
                <w:bCs/>
                <w:sz w:val="22"/>
              </w:rPr>
            </w:pPr>
          </w:p>
        </w:tc>
        <w:tc>
          <w:tcPr>
            <w:tcW w:w="785" w:type="dxa"/>
          </w:tcPr>
          <w:p w14:paraId="56AFC055" w14:textId="77777777" w:rsidR="004E5EDB" w:rsidRDefault="004E5EDB" w:rsidP="00B04C2E">
            <w:pPr>
              <w:jc w:val="center"/>
              <w:rPr>
                <w:rFonts w:cs="Arial"/>
                <w:sz w:val="22"/>
              </w:rPr>
            </w:pPr>
            <w:r>
              <w:rPr>
                <w:rFonts w:cs="Arial"/>
                <w:sz w:val="22"/>
              </w:rPr>
              <w:t>3</w:t>
            </w:r>
          </w:p>
        </w:tc>
        <w:tc>
          <w:tcPr>
            <w:tcW w:w="4881" w:type="dxa"/>
          </w:tcPr>
          <w:p w14:paraId="2F726601" w14:textId="77777777" w:rsidR="004E5EDB" w:rsidRDefault="004E5EDB" w:rsidP="00B04C2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4E5EDB" w14:paraId="1C72AE44" w14:textId="77777777" w:rsidTr="00B04C2E">
        <w:tc>
          <w:tcPr>
            <w:tcW w:w="2859" w:type="dxa"/>
          </w:tcPr>
          <w:p w14:paraId="2C04DD0A" w14:textId="77777777" w:rsidR="004E5EDB" w:rsidRDefault="004E5EDB" w:rsidP="00B04C2E">
            <w:pPr>
              <w:rPr>
                <w:rFonts w:cs="Arial"/>
                <w:b/>
                <w:bCs/>
                <w:sz w:val="22"/>
              </w:rPr>
            </w:pPr>
            <w:r>
              <w:rPr>
                <w:rFonts w:cs="Arial"/>
                <w:b/>
                <w:bCs/>
                <w:sz w:val="22"/>
              </w:rPr>
              <w:t>Rendimiento</w:t>
            </w:r>
          </w:p>
        </w:tc>
        <w:tc>
          <w:tcPr>
            <w:tcW w:w="785" w:type="dxa"/>
          </w:tcPr>
          <w:p w14:paraId="51A0968F" w14:textId="77777777" w:rsidR="004E5EDB" w:rsidRDefault="004E5EDB" w:rsidP="00B04C2E">
            <w:pPr>
              <w:rPr>
                <w:rFonts w:cs="Arial"/>
                <w:b/>
                <w:bCs/>
                <w:sz w:val="22"/>
              </w:rPr>
            </w:pPr>
            <w:r>
              <w:rPr>
                <w:rFonts w:cs="Arial"/>
                <w:b/>
                <w:bCs/>
                <w:sz w:val="22"/>
              </w:rPr>
              <w:t>Paso</w:t>
            </w:r>
          </w:p>
        </w:tc>
        <w:tc>
          <w:tcPr>
            <w:tcW w:w="4881" w:type="dxa"/>
          </w:tcPr>
          <w:p w14:paraId="18BCC232" w14:textId="77777777" w:rsidR="004E5EDB" w:rsidRDefault="004E5EDB" w:rsidP="00B04C2E">
            <w:pPr>
              <w:rPr>
                <w:rFonts w:cs="Arial"/>
                <w:b/>
                <w:bCs/>
                <w:sz w:val="22"/>
              </w:rPr>
            </w:pPr>
            <w:r>
              <w:rPr>
                <w:rFonts w:cs="Arial"/>
                <w:b/>
                <w:bCs/>
                <w:sz w:val="22"/>
              </w:rPr>
              <w:t>Cota de tiempo</w:t>
            </w:r>
          </w:p>
        </w:tc>
      </w:tr>
      <w:tr w:rsidR="004E5EDB" w14:paraId="0B7EDD82" w14:textId="77777777" w:rsidTr="00B04C2E">
        <w:tc>
          <w:tcPr>
            <w:tcW w:w="2859" w:type="dxa"/>
          </w:tcPr>
          <w:p w14:paraId="76941FB8" w14:textId="77777777" w:rsidR="004E5EDB" w:rsidRDefault="004E5EDB" w:rsidP="00B04C2E">
            <w:pPr>
              <w:rPr>
                <w:rFonts w:cs="Arial"/>
                <w:b/>
                <w:bCs/>
                <w:sz w:val="22"/>
              </w:rPr>
            </w:pPr>
          </w:p>
        </w:tc>
        <w:tc>
          <w:tcPr>
            <w:tcW w:w="785" w:type="dxa"/>
          </w:tcPr>
          <w:p w14:paraId="2B91DED0" w14:textId="77777777" w:rsidR="004E5EDB" w:rsidRDefault="004E5EDB" w:rsidP="00B04C2E">
            <w:pPr>
              <w:jc w:val="center"/>
              <w:rPr>
                <w:rFonts w:cs="Arial"/>
                <w:sz w:val="22"/>
              </w:rPr>
            </w:pPr>
            <w:r>
              <w:rPr>
                <w:rFonts w:cs="Arial"/>
                <w:sz w:val="22"/>
              </w:rPr>
              <w:t>1</w:t>
            </w:r>
          </w:p>
        </w:tc>
        <w:tc>
          <w:tcPr>
            <w:tcW w:w="4881" w:type="dxa"/>
          </w:tcPr>
          <w:p w14:paraId="161DACE7" w14:textId="77777777" w:rsidR="004E5EDB" w:rsidRDefault="004E5EDB" w:rsidP="00B04C2E">
            <w:pPr>
              <w:rPr>
                <w:rFonts w:cs="Arial"/>
                <w:sz w:val="22"/>
              </w:rPr>
            </w:pPr>
            <w:r>
              <w:rPr>
                <w:rFonts w:cs="Arial"/>
                <w:sz w:val="22"/>
              </w:rPr>
              <w:t>3 segundos</w:t>
            </w:r>
          </w:p>
        </w:tc>
      </w:tr>
      <w:tr w:rsidR="004E5EDB" w14:paraId="6B74822A" w14:textId="77777777" w:rsidTr="00B04C2E">
        <w:trPr>
          <w:cantSplit/>
        </w:trPr>
        <w:tc>
          <w:tcPr>
            <w:tcW w:w="2859" w:type="dxa"/>
          </w:tcPr>
          <w:p w14:paraId="1D047190" w14:textId="77777777" w:rsidR="004E5EDB" w:rsidRDefault="004E5EDB" w:rsidP="00B04C2E">
            <w:pPr>
              <w:rPr>
                <w:rFonts w:cs="Arial"/>
                <w:b/>
                <w:bCs/>
                <w:sz w:val="22"/>
              </w:rPr>
            </w:pPr>
            <w:r>
              <w:rPr>
                <w:rFonts w:cs="Arial"/>
                <w:b/>
                <w:bCs/>
                <w:sz w:val="22"/>
              </w:rPr>
              <w:lastRenderedPageBreak/>
              <w:t>Frecuencia esperada</w:t>
            </w:r>
          </w:p>
        </w:tc>
        <w:tc>
          <w:tcPr>
            <w:tcW w:w="5666" w:type="dxa"/>
            <w:gridSpan w:val="2"/>
          </w:tcPr>
          <w:p w14:paraId="4E8550AB" w14:textId="77777777"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14:paraId="62034822" w14:textId="77777777" w:rsidTr="00B04C2E">
        <w:trPr>
          <w:cantSplit/>
        </w:trPr>
        <w:tc>
          <w:tcPr>
            <w:tcW w:w="2859" w:type="dxa"/>
          </w:tcPr>
          <w:p w14:paraId="6FB2817D" w14:textId="77777777" w:rsidR="004E5EDB" w:rsidRDefault="004E5EDB" w:rsidP="00B04C2E">
            <w:pPr>
              <w:rPr>
                <w:rFonts w:cs="Arial"/>
                <w:b/>
                <w:bCs/>
                <w:sz w:val="22"/>
              </w:rPr>
            </w:pPr>
            <w:r>
              <w:rPr>
                <w:rFonts w:cs="Arial"/>
                <w:b/>
                <w:bCs/>
                <w:sz w:val="22"/>
              </w:rPr>
              <w:t>Importancia</w:t>
            </w:r>
          </w:p>
        </w:tc>
        <w:tc>
          <w:tcPr>
            <w:tcW w:w="5666" w:type="dxa"/>
            <w:gridSpan w:val="2"/>
          </w:tcPr>
          <w:p w14:paraId="2E1E788B" w14:textId="77777777" w:rsidR="004E5EDB" w:rsidRDefault="004E5EDB" w:rsidP="00B04C2E">
            <w:pPr>
              <w:rPr>
                <w:rFonts w:cs="Arial"/>
                <w:sz w:val="22"/>
              </w:rPr>
            </w:pPr>
            <w:r>
              <w:rPr>
                <w:rFonts w:cs="Arial"/>
                <w:sz w:val="22"/>
              </w:rPr>
              <w:t>Importante.</w:t>
            </w:r>
          </w:p>
        </w:tc>
      </w:tr>
      <w:tr w:rsidR="004E5EDB" w14:paraId="1F3A5026" w14:textId="77777777" w:rsidTr="00B04C2E">
        <w:trPr>
          <w:cantSplit/>
        </w:trPr>
        <w:tc>
          <w:tcPr>
            <w:tcW w:w="2859" w:type="dxa"/>
          </w:tcPr>
          <w:p w14:paraId="32F31FD0" w14:textId="77777777" w:rsidR="004E5EDB" w:rsidRDefault="004E5EDB" w:rsidP="00B04C2E">
            <w:pPr>
              <w:rPr>
                <w:rFonts w:cs="Arial"/>
                <w:b/>
                <w:bCs/>
                <w:sz w:val="22"/>
              </w:rPr>
            </w:pPr>
            <w:r>
              <w:rPr>
                <w:rFonts w:cs="Arial"/>
                <w:b/>
                <w:bCs/>
                <w:sz w:val="22"/>
              </w:rPr>
              <w:t>Urgencia</w:t>
            </w:r>
          </w:p>
        </w:tc>
        <w:tc>
          <w:tcPr>
            <w:tcW w:w="5666" w:type="dxa"/>
            <w:gridSpan w:val="2"/>
          </w:tcPr>
          <w:p w14:paraId="341831C6" w14:textId="77777777" w:rsidR="004E5EDB" w:rsidRDefault="004E5EDB" w:rsidP="00B04C2E">
            <w:pPr>
              <w:rPr>
                <w:rFonts w:cs="Arial"/>
                <w:sz w:val="22"/>
              </w:rPr>
            </w:pPr>
            <w:r>
              <w:rPr>
                <w:rFonts w:cs="Arial"/>
                <w:sz w:val="22"/>
              </w:rPr>
              <w:t>Urgente.</w:t>
            </w:r>
          </w:p>
        </w:tc>
      </w:tr>
      <w:tr w:rsidR="004E5EDB" w14:paraId="03EACA5B" w14:textId="77777777" w:rsidTr="00B04C2E">
        <w:trPr>
          <w:cantSplit/>
        </w:trPr>
        <w:tc>
          <w:tcPr>
            <w:tcW w:w="2859" w:type="dxa"/>
          </w:tcPr>
          <w:p w14:paraId="1B2185C4" w14:textId="77777777" w:rsidR="004E5EDB" w:rsidRDefault="004E5EDB" w:rsidP="00B04C2E">
            <w:pPr>
              <w:rPr>
                <w:rFonts w:cs="Arial"/>
                <w:b/>
                <w:bCs/>
                <w:sz w:val="22"/>
              </w:rPr>
            </w:pPr>
            <w:r>
              <w:rPr>
                <w:rFonts w:cs="Arial"/>
                <w:b/>
                <w:bCs/>
                <w:sz w:val="22"/>
              </w:rPr>
              <w:t>Comentarios</w:t>
            </w:r>
          </w:p>
        </w:tc>
        <w:tc>
          <w:tcPr>
            <w:tcW w:w="5666" w:type="dxa"/>
            <w:gridSpan w:val="2"/>
          </w:tcPr>
          <w:p w14:paraId="70158060" w14:textId="77777777" w:rsidR="004E5EDB" w:rsidRDefault="004E5EDB" w:rsidP="00B04C2E">
            <w:pPr>
              <w:rPr>
                <w:rFonts w:cs="Arial"/>
                <w:sz w:val="22"/>
              </w:rPr>
            </w:pPr>
          </w:p>
        </w:tc>
      </w:tr>
    </w:tbl>
    <w:p w14:paraId="6161B2B0" w14:textId="77777777" w:rsidR="004E5EDB" w:rsidRDefault="004E5EDB" w:rsidP="004E5EDB"/>
    <w:p w14:paraId="7C10FB87" w14:textId="77777777" w:rsidR="004E5EDB" w:rsidRDefault="004E5EDB" w:rsidP="004E5EDB">
      <w:pPr>
        <w:spacing w:line="240" w:lineRule="auto"/>
      </w:pPr>
      <w:r>
        <w:t xml:space="preserve">4.1.1.5 Módulo de vulnerabilidades de </w:t>
      </w:r>
      <w:r>
        <w:rPr>
          <w:rFonts w:cs="Arial"/>
          <w:lang w:val="es-ES"/>
        </w:rPr>
        <w:t>Pérdida de autenticación y gestión de sesiones</w:t>
      </w:r>
      <w:r w:rsidDel="003E0C28">
        <w:t xml:space="preserve"> </w:t>
      </w:r>
    </w:p>
    <w:p w14:paraId="328E51F8" w14:textId="77777777" w:rsidR="004E5EDB" w:rsidRDefault="004E5EDB" w:rsidP="004E5EDB">
      <w:pPr>
        <w:spacing w:line="240" w:lineRule="auto"/>
      </w:pPr>
      <w:r>
        <w:rPr>
          <w:noProof/>
          <w:lang w:val="es-ES" w:eastAsia="es-ES"/>
        </w:rPr>
        <w:drawing>
          <wp:inline distT="0" distB="0" distL="0" distR="0" wp14:anchorId="6B294C0B" wp14:editId="2A5737A3">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18EB6E8A" w14:textId="77777777" w:rsidR="004E5EDB" w:rsidRDefault="004E5EDB" w:rsidP="004E5EDB">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227421C8" w14:textId="77777777" w:rsidTr="00B04C2E">
        <w:trPr>
          <w:cantSplit/>
        </w:trPr>
        <w:tc>
          <w:tcPr>
            <w:tcW w:w="2859" w:type="dxa"/>
          </w:tcPr>
          <w:p w14:paraId="1AFC56A3" w14:textId="77777777" w:rsidR="004E5EDB" w:rsidRDefault="004E5EDB" w:rsidP="00B04C2E">
            <w:pPr>
              <w:rPr>
                <w:rFonts w:cs="Arial"/>
                <w:b/>
                <w:bCs/>
                <w:sz w:val="22"/>
              </w:rPr>
            </w:pPr>
            <w:r>
              <w:rPr>
                <w:rFonts w:cs="Arial"/>
                <w:b/>
                <w:bCs/>
                <w:sz w:val="22"/>
              </w:rPr>
              <w:lastRenderedPageBreak/>
              <w:t>CU:05</w:t>
            </w:r>
          </w:p>
        </w:tc>
        <w:tc>
          <w:tcPr>
            <w:tcW w:w="5666" w:type="dxa"/>
            <w:gridSpan w:val="2"/>
          </w:tcPr>
          <w:p w14:paraId="5D946F06" w14:textId="77777777" w:rsidR="004E5EDB" w:rsidRDefault="004E5EDB" w:rsidP="00B04C2E">
            <w:pPr>
              <w:spacing w:line="240" w:lineRule="auto"/>
              <w:rPr>
                <w:rFonts w:cs="Arial"/>
                <w:sz w:val="22"/>
              </w:rPr>
            </w:pPr>
            <w:r>
              <w:t xml:space="preserve">Módulo de vulnerabilidades de </w:t>
            </w:r>
            <w:r>
              <w:rPr>
                <w:rFonts w:cs="Arial"/>
                <w:lang w:val="es-ES"/>
              </w:rPr>
              <w:t>Pérdida de autenticación y gestión de sesiones.</w:t>
            </w:r>
          </w:p>
        </w:tc>
      </w:tr>
      <w:tr w:rsidR="004E5EDB" w14:paraId="24263AA5" w14:textId="77777777" w:rsidTr="00B04C2E">
        <w:trPr>
          <w:cantSplit/>
        </w:trPr>
        <w:tc>
          <w:tcPr>
            <w:tcW w:w="2859" w:type="dxa"/>
          </w:tcPr>
          <w:p w14:paraId="5C40BF02" w14:textId="77777777" w:rsidR="004E5EDB" w:rsidRDefault="004E5EDB" w:rsidP="00B04C2E">
            <w:pPr>
              <w:rPr>
                <w:rFonts w:cs="Arial"/>
                <w:b/>
                <w:bCs/>
                <w:sz w:val="22"/>
              </w:rPr>
            </w:pPr>
            <w:r>
              <w:rPr>
                <w:rFonts w:cs="Arial"/>
                <w:b/>
                <w:bCs/>
                <w:sz w:val="22"/>
              </w:rPr>
              <w:t>Versión</w:t>
            </w:r>
          </w:p>
        </w:tc>
        <w:tc>
          <w:tcPr>
            <w:tcW w:w="5666" w:type="dxa"/>
            <w:gridSpan w:val="2"/>
          </w:tcPr>
          <w:p w14:paraId="3AECA943" w14:textId="77777777" w:rsidR="004E5EDB" w:rsidRDefault="004E5EDB" w:rsidP="00B04C2E">
            <w:pPr>
              <w:rPr>
                <w:rFonts w:cs="Arial"/>
                <w:sz w:val="22"/>
              </w:rPr>
            </w:pPr>
            <w:r>
              <w:rPr>
                <w:rFonts w:cs="Arial"/>
                <w:sz w:val="22"/>
              </w:rPr>
              <w:t>Versión 1.  Viernes 24 de Octubre de 2014</w:t>
            </w:r>
          </w:p>
        </w:tc>
      </w:tr>
      <w:tr w:rsidR="004E5EDB" w14:paraId="6D2DD229" w14:textId="77777777" w:rsidTr="00B04C2E">
        <w:trPr>
          <w:cantSplit/>
        </w:trPr>
        <w:tc>
          <w:tcPr>
            <w:tcW w:w="2859" w:type="dxa"/>
          </w:tcPr>
          <w:p w14:paraId="69A49478" w14:textId="77777777" w:rsidR="004E5EDB" w:rsidRDefault="004E5EDB" w:rsidP="00B04C2E">
            <w:pPr>
              <w:rPr>
                <w:rFonts w:cs="Arial"/>
                <w:b/>
                <w:bCs/>
                <w:sz w:val="22"/>
              </w:rPr>
            </w:pPr>
            <w:r>
              <w:rPr>
                <w:rFonts w:cs="Arial"/>
                <w:b/>
                <w:bCs/>
                <w:sz w:val="22"/>
              </w:rPr>
              <w:t>Autores</w:t>
            </w:r>
          </w:p>
        </w:tc>
        <w:tc>
          <w:tcPr>
            <w:tcW w:w="5666" w:type="dxa"/>
            <w:gridSpan w:val="2"/>
          </w:tcPr>
          <w:p w14:paraId="69E0B933" w14:textId="77777777" w:rsidR="004E5EDB" w:rsidRDefault="004E5EDB" w:rsidP="00B04C2E">
            <w:pPr>
              <w:rPr>
                <w:rFonts w:cs="Arial"/>
                <w:sz w:val="22"/>
              </w:rPr>
            </w:pPr>
            <w:r>
              <w:rPr>
                <w:rFonts w:cs="Arial"/>
                <w:sz w:val="22"/>
              </w:rPr>
              <w:t>Michael Hidalgo Fallas</w:t>
            </w:r>
          </w:p>
        </w:tc>
      </w:tr>
      <w:tr w:rsidR="004E5EDB" w14:paraId="3634CFA5" w14:textId="77777777" w:rsidTr="00B04C2E">
        <w:trPr>
          <w:cantSplit/>
        </w:trPr>
        <w:tc>
          <w:tcPr>
            <w:tcW w:w="2859" w:type="dxa"/>
          </w:tcPr>
          <w:p w14:paraId="11E459AC" w14:textId="77777777" w:rsidR="004E5EDB" w:rsidRDefault="004E5EDB" w:rsidP="00B04C2E">
            <w:pPr>
              <w:rPr>
                <w:rFonts w:cs="Arial"/>
                <w:b/>
                <w:bCs/>
                <w:sz w:val="22"/>
              </w:rPr>
            </w:pPr>
            <w:r>
              <w:rPr>
                <w:rFonts w:cs="Arial"/>
                <w:b/>
                <w:bCs/>
                <w:sz w:val="22"/>
              </w:rPr>
              <w:t>Fuentes</w:t>
            </w:r>
          </w:p>
        </w:tc>
        <w:tc>
          <w:tcPr>
            <w:tcW w:w="5666" w:type="dxa"/>
            <w:gridSpan w:val="2"/>
          </w:tcPr>
          <w:p w14:paraId="0050C8D2" w14:textId="77777777" w:rsidR="004E5EDB" w:rsidRDefault="004E5EDB" w:rsidP="00B04C2E">
            <w:pPr>
              <w:rPr>
                <w:rFonts w:cs="Arial"/>
                <w:sz w:val="22"/>
              </w:rPr>
            </w:pPr>
          </w:p>
        </w:tc>
      </w:tr>
      <w:tr w:rsidR="004E5EDB" w14:paraId="31F52A72" w14:textId="77777777" w:rsidTr="00B04C2E">
        <w:trPr>
          <w:cantSplit/>
        </w:trPr>
        <w:tc>
          <w:tcPr>
            <w:tcW w:w="2859" w:type="dxa"/>
          </w:tcPr>
          <w:p w14:paraId="230EBEFE" w14:textId="77777777" w:rsidR="004E5EDB" w:rsidRDefault="004E5EDB" w:rsidP="00B04C2E">
            <w:pPr>
              <w:rPr>
                <w:rFonts w:cs="Arial"/>
                <w:b/>
                <w:bCs/>
                <w:sz w:val="22"/>
              </w:rPr>
            </w:pPr>
            <w:r>
              <w:rPr>
                <w:rFonts w:cs="Arial"/>
                <w:b/>
                <w:bCs/>
                <w:sz w:val="22"/>
              </w:rPr>
              <w:t>Objetivos asociados</w:t>
            </w:r>
          </w:p>
        </w:tc>
        <w:tc>
          <w:tcPr>
            <w:tcW w:w="5666" w:type="dxa"/>
            <w:gridSpan w:val="2"/>
          </w:tcPr>
          <w:p w14:paraId="07C1D42B" w14:textId="77777777" w:rsidR="004E5EDB" w:rsidRDefault="004E5EDB" w:rsidP="00B04C2E">
            <w:pPr>
              <w:rPr>
                <w:rFonts w:cs="Arial"/>
                <w:sz w:val="22"/>
              </w:rPr>
            </w:pPr>
          </w:p>
        </w:tc>
      </w:tr>
      <w:tr w:rsidR="004E5EDB" w14:paraId="0BF30FE7" w14:textId="77777777" w:rsidTr="00B04C2E">
        <w:trPr>
          <w:cantSplit/>
        </w:trPr>
        <w:tc>
          <w:tcPr>
            <w:tcW w:w="2859" w:type="dxa"/>
          </w:tcPr>
          <w:p w14:paraId="256A336E" w14:textId="77777777" w:rsidR="004E5EDB" w:rsidRDefault="004E5EDB" w:rsidP="00B04C2E">
            <w:pPr>
              <w:rPr>
                <w:rFonts w:cs="Arial"/>
                <w:b/>
                <w:bCs/>
                <w:sz w:val="22"/>
              </w:rPr>
            </w:pPr>
            <w:r>
              <w:rPr>
                <w:rFonts w:cs="Arial"/>
                <w:b/>
                <w:bCs/>
                <w:sz w:val="22"/>
              </w:rPr>
              <w:t>Descripción</w:t>
            </w:r>
          </w:p>
        </w:tc>
        <w:tc>
          <w:tcPr>
            <w:tcW w:w="5666" w:type="dxa"/>
            <w:gridSpan w:val="2"/>
          </w:tcPr>
          <w:p w14:paraId="7643B888"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1F0B34BE" w14:textId="77777777"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14:paraId="75EE0C7A" w14:textId="77777777" w:rsidTr="00B04C2E">
        <w:trPr>
          <w:cantSplit/>
        </w:trPr>
        <w:tc>
          <w:tcPr>
            <w:tcW w:w="2859" w:type="dxa"/>
          </w:tcPr>
          <w:p w14:paraId="06B5D136" w14:textId="77777777" w:rsidR="004E5EDB" w:rsidRDefault="004E5EDB" w:rsidP="00B04C2E">
            <w:pPr>
              <w:rPr>
                <w:rFonts w:cs="Arial"/>
                <w:b/>
                <w:bCs/>
                <w:sz w:val="22"/>
              </w:rPr>
            </w:pPr>
            <w:r>
              <w:rPr>
                <w:rFonts w:cs="Arial"/>
                <w:b/>
                <w:bCs/>
                <w:sz w:val="22"/>
              </w:rPr>
              <w:t>Precondición</w:t>
            </w:r>
          </w:p>
        </w:tc>
        <w:tc>
          <w:tcPr>
            <w:tcW w:w="5666" w:type="dxa"/>
            <w:gridSpan w:val="2"/>
          </w:tcPr>
          <w:p w14:paraId="0827B241"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04B946C0" w14:textId="77777777" w:rsidTr="00B04C2E">
        <w:trPr>
          <w:cantSplit/>
        </w:trPr>
        <w:tc>
          <w:tcPr>
            <w:tcW w:w="2859" w:type="dxa"/>
            <w:vMerge w:val="restart"/>
          </w:tcPr>
          <w:p w14:paraId="48618C3F" w14:textId="77777777" w:rsidR="004E5EDB" w:rsidRDefault="004E5EDB" w:rsidP="00B04C2E">
            <w:pPr>
              <w:rPr>
                <w:rFonts w:cs="Arial"/>
                <w:b/>
                <w:bCs/>
                <w:sz w:val="22"/>
              </w:rPr>
            </w:pPr>
            <w:r>
              <w:rPr>
                <w:rFonts w:cs="Arial"/>
                <w:b/>
                <w:bCs/>
                <w:sz w:val="22"/>
              </w:rPr>
              <w:t>Secuencia</w:t>
            </w:r>
          </w:p>
          <w:p w14:paraId="614E2454" w14:textId="77777777" w:rsidR="004E5EDB" w:rsidRDefault="004E5EDB" w:rsidP="00B04C2E">
            <w:pPr>
              <w:rPr>
                <w:rFonts w:cs="Arial"/>
                <w:b/>
                <w:bCs/>
                <w:sz w:val="22"/>
              </w:rPr>
            </w:pPr>
            <w:r>
              <w:rPr>
                <w:rFonts w:cs="Arial"/>
                <w:b/>
                <w:bCs/>
                <w:sz w:val="22"/>
              </w:rPr>
              <w:t>Normal</w:t>
            </w:r>
          </w:p>
        </w:tc>
        <w:tc>
          <w:tcPr>
            <w:tcW w:w="785" w:type="dxa"/>
          </w:tcPr>
          <w:p w14:paraId="0DD48362" w14:textId="77777777" w:rsidR="004E5EDB" w:rsidRDefault="004E5EDB" w:rsidP="00B04C2E">
            <w:pPr>
              <w:rPr>
                <w:rFonts w:cs="Arial"/>
                <w:b/>
                <w:bCs/>
                <w:sz w:val="22"/>
              </w:rPr>
            </w:pPr>
            <w:r>
              <w:rPr>
                <w:rFonts w:cs="Arial"/>
                <w:b/>
                <w:bCs/>
                <w:sz w:val="22"/>
              </w:rPr>
              <w:t>Paso</w:t>
            </w:r>
          </w:p>
        </w:tc>
        <w:tc>
          <w:tcPr>
            <w:tcW w:w="4881" w:type="dxa"/>
          </w:tcPr>
          <w:p w14:paraId="2CC10A6A" w14:textId="77777777" w:rsidR="004E5EDB" w:rsidRDefault="004E5EDB" w:rsidP="00B04C2E">
            <w:pPr>
              <w:rPr>
                <w:rFonts w:cs="Arial"/>
                <w:b/>
                <w:bCs/>
                <w:sz w:val="22"/>
              </w:rPr>
            </w:pPr>
            <w:r>
              <w:rPr>
                <w:rFonts w:cs="Arial"/>
                <w:b/>
                <w:bCs/>
                <w:sz w:val="22"/>
              </w:rPr>
              <w:t>Acción</w:t>
            </w:r>
          </w:p>
        </w:tc>
      </w:tr>
      <w:tr w:rsidR="004E5EDB" w14:paraId="38572320" w14:textId="77777777" w:rsidTr="00B04C2E">
        <w:trPr>
          <w:cantSplit/>
        </w:trPr>
        <w:tc>
          <w:tcPr>
            <w:tcW w:w="2859" w:type="dxa"/>
            <w:vMerge/>
          </w:tcPr>
          <w:p w14:paraId="52DBD6BE" w14:textId="77777777" w:rsidR="004E5EDB" w:rsidRDefault="004E5EDB" w:rsidP="00B04C2E">
            <w:pPr>
              <w:rPr>
                <w:rFonts w:cs="Arial"/>
                <w:b/>
                <w:bCs/>
                <w:sz w:val="22"/>
              </w:rPr>
            </w:pPr>
          </w:p>
        </w:tc>
        <w:tc>
          <w:tcPr>
            <w:tcW w:w="785" w:type="dxa"/>
          </w:tcPr>
          <w:p w14:paraId="56CA0A31" w14:textId="77777777" w:rsidR="004E5EDB" w:rsidRDefault="004E5EDB" w:rsidP="00B04C2E">
            <w:pPr>
              <w:jc w:val="center"/>
              <w:rPr>
                <w:rFonts w:cs="Arial"/>
                <w:sz w:val="22"/>
              </w:rPr>
            </w:pPr>
            <w:r>
              <w:rPr>
                <w:rFonts w:cs="Arial"/>
                <w:sz w:val="22"/>
              </w:rPr>
              <w:t>1</w:t>
            </w:r>
          </w:p>
        </w:tc>
        <w:tc>
          <w:tcPr>
            <w:tcW w:w="4881" w:type="dxa"/>
          </w:tcPr>
          <w:p w14:paraId="1FF5EB78" w14:textId="77777777" w:rsidR="004E5EDB" w:rsidRDefault="004E5EDB" w:rsidP="00B04C2E">
            <w:pPr>
              <w:rPr>
                <w:rFonts w:cs="Arial"/>
                <w:sz w:val="22"/>
              </w:rPr>
            </w:pPr>
            <w:r>
              <w:rPr>
                <w:rFonts w:cs="Arial"/>
                <w:sz w:val="22"/>
              </w:rPr>
              <w:t>El desarrollador escribe el código fuente.</w:t>
            </w:r>
          </w:p>
        </w:tc>
      </w:tr>
      <w:tr w:rsidR="004E5EDB" w14:paraId="67DC8715" w14:textId="77777777" w:rsidTr="00B04C2E">
        <w:trPr>
          <w:cantSplit/>
        </w:trPr>
        <w:tc>
          <w:tcPr>
            <w:tcW w:w="2859" w:type="dxa"/>
            <w:vMerge/>
          </w:tcPr>
          <w:p w14:paraId="01EB55E0" w14:textId="77777777" w:rsidR="004E5EDB" w:rsidRDefault="004E5EDB" w:rsidP="00B04C2E">
            <w:pPr>
              <w:rPr>
                <w:rFonts w:cs="Arial"/>
                <w:b/>
                <w:bCs/>
                <w:sz w:val="22"/>
              </w:rPr>
            </w:pPr>
          </w:p>
        </w:tc>
        <w:tc>
          <w:tcPr>
            <w:tcW w:w="785" w:type="dxa"/>
          </w:tcPr>
          <w:p w14:paraId="3C4A1E49" w14:textId="77777777" w:rsidR="004E5EDB" w:rsidRDefault="004E5EDB" w:rsidP="00B04C2E">
            <w:pPr>
              <w:jc w:val="center"/>
              <w:rPr>
                <w:rFonts w:cs="Arial"/>
                <w:sz w:val="22"/>
              </w:rPr>
            </w:pPr>
            <w:r>
              <w:rPr>
                <w:rFonts w:cs="Arial"/>
                <w:sz w:val="22"/>
              </w:rPr>
              <w:t>2</w:t>
            </w:r>
          </w:p>
        </w:tc>
        <w:tc>
          <w:tcPr>
            <w:tcW w:w="4881" w:type="dxa"/>
          </w:tcPr>
          <w:p w14:paraId="02789AEF"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52374DA6" w14:textId="77777777" w:rsidTr="00B04C2E">
        <w:trPr>
          <w:cantSplit/>
        </w:trPr>
        <w:tc>
          <w:tcPr>
            <w:tcW w:w="2859" w:type="dxa"/>
            <w:vMerge/>
          </w:tcPr>
          <w:p w14:paraId="12371CAE" w14:textId="77777777" w:rsidR="004E5EDB" w:rsidRDefault="004E5EDB" w:rsidP="00B04C2E">
            <w:pPr>
              <w:rPr>
                <w:rFonts w:cs="Arial"/>
                <w:b/>
                <w:bCs/>
                <w:sz w:val="22"/>
              </w:rPr>
            </w:pPr>
          </w:p>
        </w:tc>
        <w:tc>
          <w:tcPr>
            <w:tcW w:w="785" w:type="dxa"/>
          </w:tcPr>
          <w:p w14:paraId="675406D7" w14:textId="77777777" w:rsidR="004E5EDB" w:rsidRDefault="004E5EDB" w:rsidP="00B04C2E">
            <w:pPr>
              <w:jc w:val="center"/>
              <w:rPr>
                <w:rFonts w:cs="Arial"/>
                <w:sz w:val="22"/>
              </w:rPr>
            </w:pPr>
            <w:r>
              <w:rPr>
                <w:rFonts w:cs="Arial"/>
                <w:sz w:val="22"/>
              </w:rPr>
              <w:t>3</w:t>
            </w:r>
          </w:p>
        </w:tc>
        <w:tc>
          <w:tcPr>
            <w:tcW w:w="4881" w:type="dxa"/>
          </w:tcPr>
          <w:p w14:paraId="1D9758D3" w14:textId="77777777" w:rsidR="004E5EDB" w:rsidRDefault="004E5EDB" w:rsidP="00B04C2E">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4E5EDB" w14:paraId="2272A4FC" w14:textId="77777777" w:rsidTr="00B04C2E">
        <w:trPr>
          <w:cantSplit/>
        </w:trPr>
        <w:tc>
          <w:tcPr>
            <w:tcW w:w="2859" w:type="dxa"/>
            <w:vMerge/>
          </w:tcPr>
          <w:p w14:paraId="2EAABF95" w14:textId="77777777" w:rsidR="004E5EDB" w:rsidRDefault="004E5EDB" w:rsidP="00B04C2E">
            <w:pPr>
              <w:rPr>
                <w:rFonts w:cs="Arial"/>
                <w:b/>
                <w:bCs/>
                <w:sz w:val="22"/>
              </w:rPr>
            </w:pPr>
          </w:p>
        </w:tc>
        <w:tc>
          <w:tcPr>
            <w:tcW w:w="785" w:type="dxa"/>
          </w:tcPr>
          <w:p w14:paraId="67848EA5" w14:textId="77777777" w:rsidR="004E5EDB" w:rsidRDefault="004E5EDB" w:rsidP="00B04C2E">
            <w:pPr>
              <w:jc w:val="center"/>
              <w:rPr>
                <w:rFonts w:cs="Arial"/>
                <w:sz w:val="22"/>
              </w:rPr>
            </w:pPr>
            <w:r>
              <w:rPr>
                <w:rFonts w:cs="Arial"/>
                <w:sz w:val="22"/>
              </w:rPr>
              <w:t>4</w:t>
            </w:r>
          </w:p>
        </w:tc>
        <w:tc>
          <w:tcPr>
            <w:tcW w:w="4881" w:type="dxa"/>
          </w:tcPr>
          <w:p w14:paraId="63612FC6"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14:paraId="06E36BAE" w14:textId="77777777" w:rsidTr="00B04C2E">
        <w:trPr>
          <w:cantSplit/>
        </w:trPr>
        <w:tc>
          <w:tcPr>
            <w:tcW w:w="2859" w:type="dxa"/>
            <w:vMerge/>
          </w:tcPr>
          <w:p w14:paraId="23301A29" w14:textId="77777777" w:rsidR="004E5EDB" w:rsidRDefault="004E5EDB" w:rsidP="00B04C2E">
            <w:pPr>
              <w:rPr>
                <w:rFonts w:cs="Arial"/>
                <w:b/>
                <w:bCs/>
                <w:sz w:val="22"/>
              </w:rPr>
            </w:pPr>
          </w:p>
        </w:tc>
        <w:tc>
          <w:tcPr>
            <w:tcW w:w="785" w:type="dxa"/>
          </w:tcPr>
          <w:p w14:paraId="07685CBB" w14:textId="77777777" w:rsidR="004E5EDB" w:rsidRDefault="004E5EDB" w:rsidP="00B04C2E">
            <w:pPr>
              <w:jc w:val="center"/>
              <w:rPr>
                <w:rFonts w:cs="Arial"/>
                <w:sz w:val="22"/>
              </w:rPr>
            </w:pPr>
            <w:r>
              <w:rPr>
                <w:rFonts w:cs="Arial"/>
                <w:sz w:val="22"/>
              </w:rPr>
              <w:t>5</w:t>
            </w:r>
          </w:p>
        </w:tc>
        <w:tc>
          <w:tcPr>
            <w:tcW w:w="4881" w:type="dxa"/>
          </w:tcPr>
          <w:p w14:paraId="49BA3080"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43A6615D" w14:textId="77777777" w:rsidTr="00B04C2E">
        <w:trPr>
          <w:cantSplit/>
        </w:trPr>
        <w:tc>
          <w:tcPr>
            <w:tcW w:w="2859" w:type="dxa"/>
            <w:vMerge/>
          </w:tcPr>
          <w:p w14:paraId="5DA6A922" w14:textId="77777777" w:rsidR="004E5EDB" w:rsidRDefault="004E5EDB" w:rsidP="00B04C2E">
            <w:pPr>
              <w:rPr>
                <w:rFonts w:cs="Arial"/>
                <w:b/>
                <w:bCs/>
                <w:sz w:val="22"/>
              </w:rPr>
            </w:pPr>
          </w:p>
        </w:tc>
        <w:tc>
          <w:tcPr>
            <w:tcW w:w="785" w:type="dxa"/>
          </w:tcPr>
          <w:p w14:paraId="5DB35CA9" w14:textId="77777777" w:rsidR="004E5EDB" w:rsidRDefault="004E5EDB" w:rsidP="00B04C2E">
            <w:pPr>
              <w:jc w:val="center"/>
              <w:rPr>
                <w:rFonts w:cs="Arial"/>
                <w:sz w:val="22"/>
              </w:rPr>
            </w:pPr>
            <w:r>
              <w:rPr>
                <w:rFonts w:cs="Arial"/>
                <w:sz w:val="22"/>
              </w:rPr>
              <w:t>6</w:t>
            </w:r>
          </w:p>
        </w:tc>
        <w:tc>
          <w:tcPr>
            <w:tcW w:w="4881" w:type="dxa"/>
          </w:tcPr>
          <w:p w14:paraId="44F69B08"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7A8E274E" w14:textId="77777777" w:rsidTr="00B04C2E">
        <w:trPr>
          <w:cantSplit/>
        </w:trPr>
        <w:tc>
          <w:tcPr>
            <w:tcW w:w="2859" w:type="dxa"/>
            <w:vMerge/>
          </w:tcPr>
          <w:p w14:paraId="60F2165C" w14:textId="77777777" w:rsidR="004E5EDB" w:rsidRDefault="004E5EDB" w:rsidP="00B04C2E">
            <w:pPr>
              <w:rPr>
                <w:rFonts w:cs="Arial"/>
                <w:b/>
                <w:bCs/>
                <w:sz w:val="22"/>
              </w:rPr>
            </w:pPr>
          </w:p>
        </w:tc>
        <w:tc>
          <w:tcPr>
            <w:tcW w:w="785" w:type="dxa"/>
          </w:tcPr>
          <w:p w14:paraId="42509EA3" w14:textId="77777777" w:rsidR="004E5EDB" w:rsidRDefault="004E5EDB" w:rsidP="00B04C2E">
            <w:pPr>
              <w:jc w:val="center"/>
              <w:rPr>
                <w:rFonts w:cs="Arial"/>
                <w:sz w:val="22"/>
              </w:rPr>
            </w:pPr>
            <w:r>
              <w:rPr>
                <w:rFonts w:cs="Arial"/>
                <w:sz w:val="22"/>
              </w:rPr>
              <w:t>n</w:t>
            </w:r>
          </w:p>
        </w:tc>
        <w:tc>
          <w:tcPr>
            <w:tcW w:w="4881" w:type="dxa"/>
          </w:tcPr>
          <w:p w14:paraId="29E2BD8A" w14:textId="77777777" w:rsidR="004E5EDB" w:rsidRDefault="004E5EDB" w:rsidP="00B04C2E">
            <w:pPr>
              <w:rPr>
                <w:rFonts w:cs="Arial"/>
                <w:sz w:val="22"/>
              </w:rPr>
            </w:pPr>
          </w:p>
        </w:tc>
      </w:tr>
      <w:tr w:rsidR="004E5EDB" w14:paraId="31002E2E" w14:textId="77777777" w:rsidTr="00B04C2E">
        <w:trPr>
          <w:cantSplit/>
        </w:trPr>
        <w:tc>
          <w:tcPr>
            <w:tcW w:w="2859" w:type="dxa"/>
          </w:tcPr>
          <w:p w14:paraId="3A86C2D0" w14:textId="77777777" w:rsidR="004E5EDB" w:rsidRDefault="004E5EDB" w:rsidP="00B04C2E">
            <w:pPr>
              <w:rPr>
                <w:rFonts w:cs="Arial"/>
                <w:b/>
                <w:bCs/>
                <w:sz w:val="22"/>
              </w:rPr>
            </w:pPr>
            <w:r>
              <w:rPr>
                <w:rFonts w:cs="Arial"/>
                <w:b/>
                <w:bCs/>
                <w:sz w:val="22"/>
              </w:rPr>
              <w:t>Postcondición</w:t>
            </w:r>
          </w:p>
        </w:tc>
        <w:tc>
          <w:tcPr>
            <w:tcW w:w="5666" w:type="dxa"/>
            <w:gridSpan w:val="2"/>
          </w:tcPr>
          <w:p w14:paraId="5EEC798E" w14:textId="77777777"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14:paraId="1BBCE867" w14:textId="77777777" w:rsidTr="00B04C2E">
        <w:trPr>
          <w:cantSplit/>
        </w:trPr>
        <w:tc>
          <w:tcPr>
            <w:tcW w:w="2859" w:type="dxa"/>
            <w:vMerge w:val="restart"/>
          </w:tcPr>
          <w:p w14:paraId="6EF85C45" w14:textId="77777777" w:rsidR="004E5EDB" w:rsidRDefault="004E5EDB" w:rsidP="00B04C2E">
            <w:pPr>
              <w:pStyle w:val="Ttulo1"/>
            </w:pPr>
            <w:r w:rsidRPr="004B3ADE">
              <w:rPr>
                <w:sz w:val="22"/>
              </w:rPr>
              <w:t>Excepciones</w:t>
            </w:r>
          </w:p>
        </w:tc>
        <w:tc>
          <w:tcPr>
            <w:tcW w:w="785" w:type="dxa"/>
          </w:tcPr>
          <w:p w14:paraId="48F8C0CC" w14:textId="77777777" w:rsidR="004E5EDB" w:rsidRDefault="004E5EDB" w:rsidP="00B04C2E">
            <w:pPr>
              <w:jc w:val="center"/>
              <w:rPr>
                <w:rFonts w:cs="Arial"/>
                <w:b/>
                <w:bCs/>
                <w:sz w:val="22"/>
              </w:rPr>
            </w:pPr>
            <w:r>
              <w:rPr>
                <w:rFonts w:cs="Arial"/>
                <w:b/>
                <w:bCs/>
                <w:sz w:val="22"/>
              </w:rPr>
              <w:t>Paso</w:t>
            </w:r>
          </w:p>
        </w:tc>
        <w:tc>
          <w:tcPr>
            <w:tcW w:w="4881" w:type="dxa"/>
          </w:tcPr>
          <w:p w14:paraId="0A092429" w14:textId="77777777" w:rsidR="004E5EDB" w:rsidRDefault="004E5EDB" w:rsidP="00B04C2E">
            <w:pPr>
              <w:rPr>
                <w:rFonts w:cs="Arial"/>
                <w:b/>
                <w:bCs/>
                <w:sz w:val="22"/>
              </w:rPr>
            </w:pPr>
            <w:r>
              <w:rPr>
                <w:rFonts w:cs="Arial"/>
                <w:b/>
                <w:bCs/>
                <w:sz w:val="22"/>
              </w:rPr>
              <w:t>Acción</w:t>
            </w:r>
          </w:p>
        </w:tc>
      </w:tr>
      <w:tr w:rsidR="004E5EDB" w14:paraId="134192C9" w14:textId="77777777" w:rsidTr="00B04C2E">
        <w:trPr>
          <w:cantSplit/>
        </w:trPr>
        <w:tc>
          <w:tcPr>
            <w:tcW w:w="2859" w:type="dxa"/>
            <w:vMerge/>
          </w:tcPr>
          <w:p w14:paraId="392C710A" w14:textId="77777777" w:rsidR="004E5EDB" w:rsidRDefault="004E5EDB" w:rsidP="00B04C2E">
            <w:pPr>
              <w:rPr>
                <w:rFonts w:cs="Arial"/>
                <w:b/>
                <w:bCs/>
                <w:sz w:val="22"/>
              </w:rPr>
            </w:pPr>
          </w:p>
        </w:tc>
        <w:tc>
          <w:tcPr>
            <w:tcW w:w="785" w:type="dxa"/>
          </w:tcPr>
          <w:p w14:paraId="78F95A41" w14:textId="77777777" w:rsidR="004E5EDB" w:rsidRDefault="004E5EDB" w:rsidP="00B04C2E">
            <w:pPr>
              <w:jc w:val="center"/>
              <w:rPr>
                <w:rFonts w:cs="Arial"/>
                <w:sz w:val="22"/>
              </w:rPr>
            </w:pPr>
            <w:r>
              <w:rPr>
                <w:rFonts w:cs="Arial"/>
                <w:sz w:val="22"/>
              </w:rPr>
              <w:t>1</w:t>
            </w:r>
          </w:p>
        </w:tc>
        <w:tc>
          <w:tcPr>
            <w:tcW w:w="4881" w:type="dxa"/>
          </w:tcPr>
          <w:p w14:paraId="110876B6"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p w14:paraId="0CBEEAC7" w14:textId="77777777" w:rsidR="004E5EDB" w:rsidRDefault="004E5EDB" w:rsidP="00B04C2E">
            <w:pPr>
              <w:spacing w:line="360" w:lineRule="auto"/>
              <w:rPr>
                <w:rFonts w:cs="Arial"/>
                <w:sz w:val="22"/>
              </w:rPr>
            </w:pPr>
          </w:p>
        </w:tc>
      </w:tr>
      <w:tr w:rsidR="004E5EDB" w14:paraId="57F014C5" w14:textId="77777777" w:rsidTr="00B04C2E">
        <w:trPr>
          <w:cantSplit/>
        </w:trPr>
        <w:tc>
          <w:tcPr>
            <w:tcW w:w="2859" w:type="dxa"/>
            <w:vMerge/>
          </w:tcPr>
          <w:p w14:paraId="55A8EF3A" w14:textId="77777777" w:rsidR="004E5EDB" w:rsidRDefault="004E5EDB" w:rsidP="00B04C2E">
            <w:pPr>
              <w:rPr>
                <w:rFonts w:cs="Arial"/>
                <w:b/>
                <w:bCs/>
                <w:sz w:val="22"/>
              </w:rPr>
            </w:pPr>
          </w:p>
        </w:tc>
        <w:tc>
          <w:tcPr>
            <w:tcW w:w="785" w:type="dxa"/>
          </w:tcPr>
          <w:p w14:paraId="4CEE657A" w14:textId="77777777" w:rsidR="004E5EDB" w:rsidRDefault="004E5EDB" w:rsidP="00B04C2E">
            <w:pPr>
              <w:jc w:val="center"/>
              <w:rPr>
                <w:rFonts w:cs="Arial"/>
                <w:sz w:val="22"/>
              </w:rPr>
            </w:pPr>
            <w:r>
              <w:rPr>
                <w:rFonts w:cs="Arial"/>
                <w:sz w:val="22"/>
              </w:rPr>
              <w:t>2</w:t>
            </w:r>
          </w:p>
        </w:tc>
        <w:tc>
          <w:tcPr>
            <w:tcW w:w="4881" w:type="dxa"/>
          </w:tcPr>
          <w:p w14:paraId="70B7D840"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673CF414" w14:textId="77777777" w:rsidTr="00B04C2E">
        <w:trPr>
          <w:cantSplit/>
        </w:trPr>
        <w:tc>
          <w:tcPr>
            <w:tcW w:w="2859" w:type="dxa"/>
            <w:vMerge/>
          </w:tcPr>
          <w:p w14:paraId="3059BDC8" w14:textId="77777777" w:rsidR="004E5EDB" w:rsidRDefault="004E5EDB" w:rsidP="00B04C2E">
            <w:pPr>
              <w:rPr>
                <w:rFonts w:cs="Arial"/>
                <w:b/>
                <w:bCs/>
                <w:sz w:val="22"/>
              </w:rPr>
            </w:pPr>
          </w:p>
        </w:tc>
        <w:tc>
          <w:tcPr>
            <w:tcW w:w="785" w:type="dxa"/>
          </w:tcPr>
          <w:p w14:paraId="7DD270ED" w14:textId="77777777" w:rsidR="004E5EDB" w:rsidRDefault="004E5EDB" w:rsidP="00B04C2E">
            <w:pPr>
              <w:jc w:val="center"/>
              <w:rPr>
                <w:rFonts w:cs="Arial"/>
                <w:sz w:val="22"/>
              </w:rPr>
            </w:pPr>
            <w:r>
              <w:rPr>
                <w:rFonts w:cs="Arial"/>
                <w:sz w:val="22"/>
              </w:rPr>
              <w:t>3</w:t>
            </w:r>
          </w:p>
        </w:tc>
        <w:tc>
          <w:tcPr>
            <w:tcW w:w="4881" w:type="dxa"/>
          </w:tcPr>
          <w:p w14:paraId="0D433B0C" w14:textId="77777777" w:rsidR="004E5EDB" w:rsidRDefault="004E5EDB" w:rsidP="00B04C2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4E5EDB" w14:paraId="12E6493E" w14:textId="77777777" w:rsidTr="00B04C2E">
        <w:tc>
          <w:tcPr>
            <w:tcW w:w="2859" w:type="dxa"/>
          </w:tcPr>
          <w:p w14:paraId="286C905D" w14:textId="77777777" w:rsidR="004E5EDB" w:rsidRDefault="004E5EDB" w:rsidP="00B04C2E">
            <w:pPr>
              <w:rPr>
                <w:rFonts w:cs="Arial"/>
                <w:b/>
                <w:bCs/>
                <w:sz w:val="22"/>
              </w:rPr>
            </w:pPr>
            <w:r>
              <w:rPr>
                <w:rFonts w:cs="Arial"/>
                <w:b/>
                <w:bCs/>
                <w:sz w:val="22"/>
              </w:rPr>
              <w:t>Rendimiento</w:t>
            </w:r>
          </w:p>
        </w:tc>
        <w:tc>
          <w:tcPr>
            <w:tcW w:w="785" w:type="dxa"/>
          </w:tcPr>
          <w:p w14:paraId="67EB053E" w14:textId="77777777" w:rsidR="004E5EDB" w:rsidRDefault="004E5EDB" w:rsidP="00B04C2E">
            <w:pPr>
              <w:rPr>
                <w:rFonts w:cs="Arial"/>
                <w:b/>
                <w:bCs/>
                <w:sz w:val="22"/>
              </w:rPr>
            </w:pPr>
            <w:r>
              <w:rPr>
                <w:rFonts w:cs="Arial"/>
                <w:b/>
                <w:bCs/>
                <w:sz w:val="22"/>
              </w:rPr>
              <w:t>Paso</w:t>
            </w:r>
          </w:p>
        </w:tc>
        <w:tc>
          <w:tcPr>
            <w:tcW w:w="4881" w:type="dxa"/>
          </w:tcPr>
          <w:p w14:paraId="3E3503F9" w14:textId="77777777" w:rsidR="004E5EDB" w:rsidRDefault="004E5EDB" w:rsidP="00B04C2E">
            <w:pPr>
              <w:rPr>
                <w:rFonts w:cs="Arial"/>
                <w:b/>
                <w:bCs/>
                <w:sz w:val="22"/>
              </w:rPr>
            </w:pPr>
            <w:r>
              <w:rPr>
                <w:rFonts w:cs="Arial"/>
                <w:b/>
                <w:bCs/>
                <w:sz w:val="22"/>
              </w:rPr>
              <w:t>Cota de tiempo</w:t>
            </w:r>
          </w:p>
        </w:tc>
      </w:tr>
      <w:tr w:rsidR="004E5EDB" w14:paraId="60AE5EDB" w14:textId="77777777" w:rsidTr="00B04C2E">
        <w:tc>
          <w:tcPr>
            <w:tcW w:w="2859" w:type="dxa"/>
          </w:tcPr>
          <w:p w14:paraId="27948493" w14:textId="77777777" w:rsidR="004E5EDB" w:rsidRDefault="004E5EDB" w:rsidP="00B04C2E">
            <w:pPr>
              <w:rPr>
                <w:rFonts w:cs="Arial"/>
                <w:b/>
                <w:bCs/>
                <w:sz w:val="22"/>
              </w:rPr>
            </w:pPr>
          </w:p>
        </w:tc>
        <w:tc>
          <w:tcPr>
            <w:tcW w:w="785" w:type="dxa"/>
          </w:tcPr>
          <w:p w14:paraId="07AEC5F6" w14:textId="77777777" w:rsidR="004E5EDB" w:rsidRDefault="004E5EDB" w:rsidP="00B04C2E">
            <w:pPr>
              <w:jc w:val="center"/>
              <w:rPr>
                <w:rFonts w:cs="Arial"/>
                <w:sz w:val="22"/>
              </w:rPr>
            </w:pPr>
            <w:r>
              <w:rPr>
                <w:rFonts w:cs="Arial"/>
                <w:sz w:val="22"/>
              </w:rPr>
              <w:t>1</w:t>
            </w:r>
          </w:p>
        </w:tc>
        <w:tc>
          <w:tcPr>
            <w:tcW w:w="4881" w:type="dxa"/>
          </w:tcPr>
          <w:p w14:paraId="56ED1794" w14:textId="77777777" w:rsidR="004E5EDB" w:rsidRDefault="004E5EDB" w:rsidP="00B04C2E">
            <w:pPr>
              <w:rPr>
                <w:rFonts w:cs="Arial"/>
                <w:sz w:val="22"/>
              </w:rPr>
            </w:pPr>
            <w:r>
              <w:rPr>
                <w:rFonts w:cs="Arial"/>
                <w:sz w:val="22"/>
              </w:rPr>
              <w:t>3 segundos</w:t>
            </w:r>
          </w:p>
        </w:tc>
      </w:tr>
      <w:tr w:rsidR="004E5EDB" w14:paraId="5B77967D" w14:textId="77777777" w:rsidTr="00B04C2E">
        <w:trPr>
          <w:cantSplit/>
        </w:trPr>
        <w:tc>
          <w:tcPr>
            <w:tcW w:w="2859" w:type="dxa"/>
          </w:tcPr>
          <w:p w14:paraId="1C79EC73" w14:textId="77777777" w:rsidR="004E5EDB" w:rsidRDefault="004E5EDB" w:rsidP="00B04C2E">
            <w:pPr>
              <w:rPr>
                <w:rFonts w:cs="Arial"/>
                <w:b/>
                <w:bCs/>
                <w:sz w:val="22"/>
              </w:rPr>
            </w:pPr>
            <w:r>
              <w:rPr>
                <w:rFonts w:cs="Arial"/>
                <w:b/>
                <w:bCs/>
                <w:sz w:val="22"/>
              </w:rPr>
              <w:t>Frecuencia esperada</w:t>
            </w:r>
          </w:p>
        </w:tc>
        <w:tc>
          <w:tcPr>
            <w:tcW w:w="5666" w:type="dxa"/>
            <w:gridSpan w:val="2"/>
          </w:tcPr>
          <w:p w14:paraId="0C70B90B" w14:textId="77777777"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14:paraId="017211AA" w14:textId="77777777" w:rsidTr="00B04C2E">
        <w:trPr>
          <w:cantSplit/>
        </w:trPr>
        <w:tc>
          <w:tcPr>
            <w:tcW w:w="2859" w:type="dxa"/>
          </w:tcPr>
          <w:p w14:paraId="15D51BCB" w14:textId="77777777" w:rsidR="004E5EDB" w:rsidRDefault="004E5EDB" w:rsidP="00B04C2E">
            <w:pPr>
              <w:rPr>
                <w:rFonts w:cs="Arial"/>
                <w:b/>
                <w:bCs/>
                <w:sz w:val="22"/>
              </w:rPr>
            </w:pPr>
            <w:r>
              <w:rPr>
                <w:rFonts w:cs="Arial"/>
                <w:b/>
                <w:bCs/>
                <w:sz w:val="22"/>
              </w:rPr>
              <w:t>Importancia</w:t>
            </w:r>
          </w:p>
        </w:tc>
        <w:tc>
          <w:tcPr>
            <w:tcW w:w="5666" w:type="dxa"/>
            <w:gridSpan w:val="2"/>
          </w:tcPr>
          <w:p w14:paraId="2B98012E" w14:textId="77777777" w:rsidR="004E5EDB" w:rsidRDefault="004E5EDB" w:rsidP="00B04C2E">
            <w:pPr>
              <w:rPr>
                <w:rFonts w:cs="Arial"/>
                <w:sz w:val="22"/>
              </w:rPr>
            </w:pPr>
            <w:r>
              <w:rPr>
                <w:rFonts w:cs="Arial"/>
                <w:sz w:val="22"/>
              </w:rPr>
              <w:t>Importante.</w:t>
            </w:r>
          </w:p>
        </w:tc>
      </w:tr>
      <w:tr w:rsidR="004E5EDB" w14:paraId="20CB9E18" w14:textId="77777777" w:rsidTr="00B04C2E">
        <w:trPr>
          <w:cantSplit/>
        </w:trPr>
        <w:tc>
          <w:tcPr>
            <w:tcW w:w="2859" w:type="dxa"/>
          </w:tcPr>
          <w:p w14:paraId="101C52F8" w14:textId="77777777" w:rsidR="004E5EDB" w:rsidRDefault="004E5EDB" w:rsidP="00B04C2E">
            <w:pPr>
              <w:rPr>
                <w:rFonts w:cs="Arial"/>
                <w:b/>
                <w:bCs/>
                <w:sz w:val="22"/>
              </w:rPr>
            </w:pPr>
            <w:r>
              <w:rPr>
                <w:rFonts w:cs="Arial"/>
                <w:b/>
                <w:bCs/>
                <w:sz w:val="22"/>
              </w:rPr>
              <w:t>Urgencia</w:t>
            </w:r>
          </w:p>
        </w:tc>
        <w:tc>
          <w:tcPr>
            <w:tcW w:w="5666" w:type="dxa"/>
            <w:gridSpan w:val="2"/>
          </w:tcPr>
          <w:p w14:paraId="29A7AE04" w14:textId="77777777" w:rsidR="004E5EDB" w:rsidRDefault="004E5EDB" w:rsidP="00B04C2E">
            <w:pPr>
              <w:rPr>
                <w:rFonts w:cs="Arial"/>
                <w:sz w:val="22"/>
              </w:rPr>
            </w:pPr>
            <w:r>
              <w:rPr>
                <w:rFonts w:cs="Arial"/>
                <w:sz w:val="22"/>
              </w:rPr>
              <w:t>Urgente.</w:t>
            </w:r>
          </w:p>
        </w:tc>
      </w:tr>
      <w:tr w:rsidR="004E5EDB" w14:paraId="762A4BB6" w14:textId="77777777" w:rsidTr="00B04C2E">
        <w:trPr>
          <w:cantSplit/>
        </w:trPr>
        <w:tc>
          <w:tcPr>
            <w:tcW w:w="2859" w:type="dxa"/>
          </w:tcPr>
          <w:p w14:paraId="3E7CB741" w14:textId="77777777" w:rsidR="004E5EDB" w:rsidRDefault="004E5EDB" w:rsidP="00B04C2E">
            <w:pPr>
              <w:rPr>
                <w:rFonts w:cs="Arial"/>
                <w:b/>
                <w:bCs/>
                <w:sz w:val="22"/>
              </w:rPr>
            </w:pPr>
            <w:r>
              <w:rPr>
                <w:rFonts w:cs="Arial"/>
                <w:b/>
                <w:bCs/>
                <w:sz w:val="22"/>
              </w:rPr>
              <w:t>Comentarios</w:t>
            </w:r>
          </w:p>
        </w:tc>
        <w:tc>
          <w:tcPr>
            <w:tcW w:w="5666" w:type="dxa"/>
            <w:gridSpan w:val="2"/>
          </w:tcPr>
          <w:p w14:paraId="518F011B" w14:textId="77777777" w:rsidR="004E5EDB" w:rsidRDefault="004E5EDB" w:rsidP="00B04C2E">
            <w:pPr>
              <w:rPr>
                <w:rFonts w:cs="Arial"/>
                <w:sz w:val="22"/>
              </w:rPr>
            </w:pPr>
          </w:p>
        </w:tc>
      </w:tr>
    </w:tbl>
    <w:p w14:paraId="4FA77C54" w14:textId="77777777" w:rsidR="004E5EDB" w:rsidRDefault="004E5EDB" w:rsidP="004E5EDB">
      <w:pPr>
        <w:spacing w:line="240" w:lineRule="auto"/>
      </w:pPr>
    </w:p>
    <w:p w14:paraId="67597C0E" w14:textId="77777777" w:rsidR="004E5EDB" w:rsidRDefault="004E5EDB" w:rsidP="004E5EDB">
      <w:pPr>
        <w:spacing w:line="240" w:lineRule="auto"/>
      </w:pPr>
    </w:p>
    <w:p w14:paraId="6EF9013F" w14:textId="77777777" w:rsidR="004E5EDB" w:rsidRDefault="004E5EDB" w:rsidP="004E5EDB">
      <w:pPr>
        <w:spacing w:line="240" w:lineRule="auto"/>
      </w:pPr>
    </w:p>
    <w:p w14:paraId="61B1B7C2" w14:textId="77777777" w:rsidR="004E5EDB" w:rsidRDefault="004E5EDB" w:rsidP="004E5EDB">
      <w:pPr>
        <w:spacing w:line="240" w:lineRule="auto"/>
      </w:pPr>
    </w:p>
    <w:p w14:paraId="79E380A3" w14:textId="77777777" w:rsidR="004E5EDB" w:rsidRDefault="004E5EDB" w:rsidP="004E5EDB">
      <w:pPr>
        <w:spacing w:line="240" w:lineRule="auto"/>
      </w:pPr>
    </w:p>
    <w:p w14:paraId="27CAF463" w14:textId="77777777" w:rsidR="004E5EDB" w:rsidRDefault="004E5EDB" w:rsidP="004E5EDB">
      <w:pPr>
        <w:spacing w:line="240" w:lineRule="auto"/>
      </w:pPr>
    </w:p>
    <w:p w14:paraId="300E4784" w14:textId="77777777" w:rsidR="004E5EDB" w:rsidRDefault="004E5EDB" w:rsidP="004E5EDB">
      <w:pPr>
        <w:spacing w:line="240" w:lineRule="auto"/>
      </w:pPr>
    </w:p>
    <w:p w14:paraId="2EDA6CB8" w14:textId="77777777" w:rsidR="004E5EDB" w:rsidRDefault="004E5EDB" w:rsidP="004E5EDB">
      <w:pPr>
        <w:spacing w:line="240" w:lineRule="auto"/>
      </w:pPr>
    </w:p>
    <w:p w14:paraId="0C89998D" w14:textId="77777777" w:rsidR="004E5EDB" w:rsidRDefault="004E5EDB" w:rsidP="004E5EDB">
      <w:pPr>
        <w:spacing w:line="240" w:lineRule="auto"/>
      </w:pPr>
    </w:p>
    <w:p w14:paraId="15D46D5F" w14:textId="77777777" w:rsidR="004E5EDB" w:rsidRDefault="004E5EDB" w:rsidP="004E5EDB">
      <w:pPr>
        <w:spacing w:line="240" w:lineRule="auto"/>
      </w:pPr>
    </w:p>
    <w:p w14:paraId="1174A35E" w14:textId="77777777" w:rsidR="004E5EDB" w:rsidRDefault="004E5EDB" w:rsidP="004E5EDB">
      <w:pPr>
        <w:spacing w:line="240" w:lineRule="auto"/>
      </w:pPr>
    </w:p>
    <w:p w14:paraId="42ABF60F" w14:textId="77777777" w:rsidR="004E5EDB" w:rsidRDefault="004E5EDB" w:rsidP="004E5EDB">
      <w:pPr>
        <w:spacing w:line="240" w:lineRule="auto"/>
      </w:pPr>
    </w:p>
    <w:p w14:paraId="5A0B7E08" w14:textId="77777777" w:rsidR="004E5EDB" w:rsidRDefault="004E5EDB" w:rsidP="004E5EDB">
      <w:pPr>
        <w:spacing w:line="240" w:lineRule="auto"/>
      </w:pPr>
    </w:p>
    <w:p w14:paraId="05EED7EB" w14:textId="77777777" w:rsidR="004E5EDB" w:rsidRDefault="004E5EDB" w:rsidP="004E5EDB">
      <w:pPr>
        <w:spacing w:line="240" w:lineRule="auto"/>
      </w:pPr>
    </w:p>
    <w:p w14:paraId="36DE1223" w14:textId="77777777" w:rsidR="004E5EDB" w:rsidRDefault="004E5EDB" w:rsidP="004E5EDB">
      <w:pPr>
        <w:spacing w:line="240" w:lineRule="auto"/>
      </w:pPr>
    </w:p>
    <w:p w14:paraId="006A924C" w14:textId="77777777" w:rsidR="004E5EDB" w:rsidRDefault="004E5EDB" w:rsidP="004E5EDB">
      <w:pPr>
        <w:spacing w:line="240" w:lineRule="auto"/>
      </w:pPr>
    </w:p>
    <w:p w14:paraId="137B2F53" w14:textId="77777777" w:rsidR="004E5EDB" w:rsidRDefault="004E5EDB" w:rsidP="004E5EDB">
      <w:pPr>
        <w:spacing w:line="240" w:lineRule="auto"/>
      </w:pPr>
    </w:p>
    <w:p w14:paraId="77D34217" w14:textId="77777777" w:rsidR="004E5EDB" w:rsidRDefault="004E5EDB" w:rsidP="004E5EDB">
      <w:pPr>
        <w:spacing w:line="240" w:lineRule="auto"/>
      </w:pPr>
    </w:p>
    <w:p w14:paraId="7E9B67DF" w14:textId="77777777" w:rsidR="004E5EDB" w:rsidRDefault="004E5EDB" w:rsidP="004E5EDB">
      <w:pPr>
        <w:spacing w:line="240" w:lineRule="auto"/>
      </w:pPr>
    </w:p>
    <w:p w14:paraId="2AECD3D1" w14:textId="77777777" w:rsidR="004E5EDB" w:rsidRDefault="004E5EDB" w:rsidP="004E5EDB">
      <w:pPr>
        <w:spacing w:line="240" w:lineRule="auto"/>
      </w:pPr>
    </w:p>
    <w:p w14:paraId="5A86D1DD" w14:textId="77777777" w:rsidR="004E5EDB" w:rsidRDefault="004E5EDB" w:rsidP="004E5EDB">
      <w:pPr>
        <w:spacing w:line="240" w:lineRule="auto"/>
      </w:pPr>
    </w:p>
    <w:p w14:paraId="012DFC6E" w14:textId="77777777" w:rsidR="004E5EDB" w:rsidRDefault="004E5EDB" w:rsidP="004E5EDB">
      <w:pPr>
        <w:spacing w:line="240" w:lineRule="auto"/>
      </w:pPr>
    </w:p>
    <w:p w14:paraId="5C39C613" w14:textId="77777777" w:rsidR="004E5EDB" w:rsidRDefault="004E5EDB" w:rsidP="004E5EDB">
      <w:pPr>
        <w:spacing w:line="240" w:lineRule="auto"/>
      </w:pPr>
    </w:p>
    <w:p w14:paraId="2F70B6FF" w14:textId="77777777" w:rsidR="004E5EDB" w:rsidRDefault="004E5EDB" w:rsidP="004E5EDB">
      <w:pPr>
        <w:spacing w:line="240" w:lineRule="auto"/>
      </w:pPr>
    </w:p>
    <w:p w14:paraId="12292FC1" w14:textId="77777777" w:rsidR="004E5EDB" w:rsidRDefault="004E5EDB" w:rsidP="004E5EDB">
      <w:pPr>
        <w:spacing w:line="240" w:lineRule="auto"/>
      </w:pPr>
    </w:p>
    <w:p w14:paraId="5119ADCB" w14:textId="77777777" w:rsidR="004E5EDB" w:rsidRDefault="004E5EDB" w:rsidP="004E5EDB">
      <w:pPr>
        <w:spacing w:line="240" w:lineRule="auto"/>
      </w:pPr>
      <w:r>
        <w:t>4.1.1.5 Módulo de vulnerabilidades de Configuración Incorrecta de Seguridad.</w:t>
      </w:r>
    </w:p>
    <w:p w14:paraId="612D24CD" w14:textId="77777777" w:rsidR="004E5EDB" w:rsidRDefault="004E5EDB" w:rsidP="004E5EDB">
      <w:pPr>
        <w:spacing w:line="240" w:lineRule="auto"/>
      </w:pPr>
      <w:r>
        <w:rPr>
          <w:noProof/>
          <w:lang w:val="es-ES" w:eastAsia="es-ES"/>
        </w:rPr>
        <w:drawing>
          <wp:inline distT="0" distB="0" distL="0" distR="0" wp14:anchorId="6EFE2295" wp14:editId="26819B14">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1BE9C76F" w14:textId="77777777" w:rsidR="004E5EDB" w:rsidRDefault="004E5EDB" w:rsidP="004E5EDB">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715E74DC" w14:textId="77777777" w:rsidTr="00B04C2E">
        <w:trPr>
          <w:cantSplit/>
        </w:trPr>
        <w:tc>
          <w:tcPr>
            <w:tcW w:w="2859" w:type="dxa"/>
          </w:tcPr>
          <w:p w14:paraId="7294A392" w14:textId="77777777" w:rsidR="004E5EDB" w:rsidRDefault="004E5EDB" w:rsidP="00B04C2E">
            <w:pPr>
              <w:rPr>
                <w:rFonts w:cs="Arial"/>
                <w:b/>
                <w:bCs/>
                <w:sz w:val="22"/>
              </w:rPr>
            </w:pPr>
            <w:r>
              <w:rPr>
                <w:rFonts w:cs="Arial"/>
                <w:b/>
                <w:bCs/>
                <w:sz w:val="22"/>
              </w:rPr>
              <w:t>CU:06</w:t>
            </w:r>
          </w:p>
        </w:tc>
        <w:tc>
          <w:tcPr>
            <w:tcW w:w="5666" w:type="dxa"/>
            <w:gridSpan w:val="2"/>
          </w:tcPr>
          <w:p w14:paraId="4B54055C" w14:textId="77777777" w:rsidR="004E5EDB" w:rsidRDefault="004E5EDB" w:rsidP="00B04C2E">
            <w:pPr>
              <w:spacing w:line="240" w:lineRule="auto"/>
              <w:rPr>
                <w:rFonts w:cs="Arial"/>
                <w:sz w:val="22"/>
              </w:rPr>
            </w:pPr>
            <w:r>
              <w:t>Módulo de vulnerabilidades de Configuración Incorrecta de Seguridad.</w:t>
            </w:r>
          </w:p>
        </w:tc>
      </w:tr>
      <w:tr w:rsidR="004E5EDB" w14:paraId="697B1A45" w14:textId="77777777" w:rsidTr="00B04C2E">
        <w:trPr>
          <w:cantSplit/>
        </w:trPr>
        <w:tc>
          <w:tcPr>
            <w:tcW w:w="2859" w:type="dxa"/>
          </w:tcPr>
          <w:p w14:paraId="4FB5FEFA" w14:textId="77777777" w:rsidR="004E5EDB" w:rsidRDefault="004E5EDB" w:rsidP="00B04C2E">
            <w:pPr>
              <w:rPr>
                <w:rFonts w:cs="Arial"/>
                <w:b/>
                <w:bCs/>
                <w:sz w:val="22"/>
              </w:rPr>
            </w:pPr>
            <w:r>
              <w:rPr>
                <w:rFonts w:cs="Arial"/>
                <w:b/>
                <w:bCs/>
                <w:sz w:val="22"/>
              </w:rPr>
              <w:t>Versión</w:t>
            </w:r>
          </w:p>
        </w:tc>
        <w:tc>
          <w:tcPr>
            <w:tcW w:w="5666" w:type="dxa"/>
            <w:gridSpan w:val="2"/>
          </w:tcPr>
          <w:p w14:paraId="14039BC2" w14:textId="77777777" w:rsidR="004E5EDB" w:rsidRDefault="004E5EDB" w:rsidP="00B04C2E">
            <w:pPr>
              <w:rPr>
                <w:rFonts w:cs="Arial"/>
                <w:sz w:val="22"/>
              </w:rPr>
            </w:pPr>
            <w:r>
              <w:rPr>
                <w:rFonts w:cs="Arial"/>
                <w:sz w:val="22"/>
              </w:rPr>
              <w:t>Versión 1.  Viernes 24 de Octubre de 2014</w:t>
            </w:r>
          </w:p>
        </w:tc>
      </w:tr>
      <w:tr w:rsidR="004E5EDB" w14:paraId="2D3982C3" w14:textId="77777777" w:rsidTr="00B04C2E">
        <w:trPr>
          <w:cantSplit/>
        </w:trPr>
        <w:tc>
          <w:tcPr>
            <w:tcW w:w="2859" w:type="dxa"/>
          </w:tcPr>
          <w:p w14:paraId="32ABBD22" w14:textId="77777777" w:rsidR="004E5EDB" w:rsidRDefault="004E5EDB" w:rsidP="00B04C2E">
            <w:pPr>
              <w:rPr>
                <w:rFonts w:cs="Arial"/>
                <w:b/>
                <w:bCs/>
                <w:sz w:val="22"/>
              </w:rPr>
            </w:pPr>
            <w:r>
              <w:rPr>
                <w:rFonts w:cs="Arial"/>
                <w:b/>
                <w:bCs/>
                <w:sz w:val="22"/>
              </w:rPr>
              <w:t>Autores</w:t>
            </w:r>
          </w:p>
        </w:tc>
        <w:tc>
          <w:tcPr>
            <w:tcW w:w="5666" w:type="dxa"/>
            <w:gridSpan w:val="2"/>
          </w:tcPr>
          <w:p w14:paraId="018382B1" w14:textId="77777777" w:rsidR="004E5EDB" w:rsidRDefault="004E5EDB" w:rsidP="00B04C2E">
            <w:pPr>
              <w:rPr>
                <w:rFonts w:cs="Arial"/>
                <w:sz w:val="22"/>
              </w:rPr>
            </w:pPr>
            <w:r>
              <w:rPr>
                <w:rFonts w:cs="Arial"/>
                <w:sz w:val="22"/>
              </w:rPr>
              <w:t>Michael Hidalgo Fallas</w:t>
            </w:r>
          </w:p>
        </w:tc>
      </w:tr>
      <w:tr w:rsidR="004E5EDB" w14:paraId="711CDB30" w14:textId="77777777" w:rsidTr="00B04C2E">
        <w:trPr>
          <w:cantSplit/>
        </w:trPr>
        <w:tc>
          <w:tcPr>
            <w:tcW w:w="2859" w:type="dxa"/>
          </w:tcPr>
          <w:p w14:paraId="125A511B" w14:textId="77777777" w:rsidR="004E5EDB" w:rsidRDefault="004E5EDB" w:rsidP="00B04C2E">
            <w:pPr>
              <w:rPr>
                <w:rFonts w:cs="Arial"/>
                <w:b/>
                <w:bCs/>
                <w:sz w:val="22"/>
              </w:rPr>
            </w:pPr>
            <w:r>
              <w:rPr>
                <w:rFonts w:cs="Arial"/>
                <w:b/>
                <w:bCs/>
                <w:sz w:val="22"/>
              </w:rPr>
              <w:t>Fuentes</w:t>
            </w:r>
          </w:p>
        </w:tc>
        <w:tc>
          <w:tcPr>
            <w:tcW w:w="5666" w:type="dxa"/>
            <w:gridSpan w:val="2"/>
          </w:tcPr>
          <w:p w14:paraId="2DE624C1" w14:textId="77777777" w:rsidR="004E5EDB" w:rsidRDefault="004E5EDB" w:rsidP="00B04C2E">
            <w:pPr>
              <w:rPr>
                <w:rFonts w:cs="Arial"/>
                <w:sz w:val="22"/>
              </w:rPr>
            </w:pPr>
          </w:p>
        </w:tc>
      </w:tr>
      <w:tr w:rsidR="004E5EDB" w14:paraId="208F9898" w14:textId="77777777" w:rsidTr="00B04C2E">
        <w:trPr>
          <w:cantSplit/>
        </w:trPr>
        <w:tc>
          <w:tcPr>
            <w:tcW w:w="2859" w:type="dxa"/>
          </w:tcPr>
          <w:p w14:paraId="7B11A52D" w14:textId="77777777" w:rsidR="004E5EDB" w:rsidRDefault="004E5EDB" w:rsidP="00B04C2E">
            <w:pPr>
              <w:rPr>
                <w:rFonts w:cs="Arial"/>
                <w:b/>
                <w:bCs/>
                <w:sz w:val="22"/>
              </w:rPr>
            </w:pPr>
            <w:r>
              <w:rPr>
                <w:rFonts w:cs="Arial"/>
                <w:b/>
                <w:bCs/>
                <w:sz w:val="22"/>
              </w:rPr>
              <w:t>Objetivos asociados</w:t>
            </w:r>
          </w:p>
        </w:tc>
        <w:tc>
          <w:tcPr>
            <w:tcW w:w="5666" w:type="dxa"/>
            <w:gridSpan w:val="2"/>
          </w:tcPr>
          <w:p w14:paraId="6EFAA4C2" w14:textId="77777777" w:rsidR="004E5EDB" w:rsidRDefault="004E5EDB" w:rsidP="00B04C2E">
            <w:pPr>
              <w:rPr>
                <w:rFonts w:cs="Arial"/>
                <w:sz w:val="22"/>
              </w:rPr>
            </w:pPr>
          </w:p>
        </w:tc>
      </w:tr>
      <w:tr w:rsidR="004E5EDB" w14:paraId="23998B96" w14:textId="77777777" w:rsidTr="00B04C2E">
        <w:trPr>
          <w:cantSplit/>
        </w:trPr>
        <w:tc>
          <w:tcPr>
            <w:tcW w:w="2859" w:type="dxa"/>
          </w:tcPr>
          <w:p w14:paraId="3FDDCB45" w14:textId="77777777" w:rsidR="004E5EDB" w:rsidRDefault="004E5EDB" w:rsidP="00B04C2E">
            <w:pPr>
              <w:rPr>
                <w:rFonts w:cs="Arial"/>
                <w:b/>
                <w:bCs/>
                <w:sz w:val="22"/>
              </w:rPr>
            </w:pPr>
            <w:r>
              <w:rPr>
                <w:rFonts w:cs="Arial"/>
                <w:b/>
                <w:bCs/>
                <w:sz w:val="22"/>
              </w:rPr>
              <w:lastRenderedPageBreak/>
              <w:t>Descripción</w:t>
            </w:r>
          </w:p>
        </w:tc>
        <w:tc>
          <w:tcPr>
            <w:tcW w:w="5666" w:type="dxa"/>
            <w:gridSpan w:val="2"/>
          </w:tcPr>
          <w:p w14:paraId="3ACBFDEB"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14:paraId="3ED8F0C5" w14:textId="77777777"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14:paraId="6ABA4E4A" w14:textId="77777777" w:rsidTr="00B04C2E">
        <w:trPr>
          <w:cantSplit/>
        </w:trPr>
        <w:tc>
          <w:tcPr>
            <w:tcW w:w="2859" w:type="dxa"/>
          </w:tcPr>
          <w:p w14:paraId="548CC10C" w14:textId="77777777" w:rsidR="004E5EDB" w:rsidRDefault="004E5EDB" w:rsidP="00B04C2E">
            <w:pPr>
              <w:rPr>
                <w:rFonts w:cs="Arial"/>
                <w:b/>
                <w:bCs/>
                <w:sz w:val="22"/>
              </w:rPr>
            </w:pPr>
            <w:r>
              <w:rPr>
                <w:rFonts w:cs="Arial"/>
                <w:b/>
                <w:bCs/>
                <w:sz w:val="22"/>
              </w:rPr>
              <w:t>Precondición</w:t>
            </w:r>
          </w:p>
        </w:tc>
        <w:tc>
          <w:tcPr>
            <w:tcW w:w="5666" w:type="dxa"/>
            <w:gridSpan w:val="2"/>
          </w:tcPr>
          <w:p w14:paraId="36D6D51B"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7B43ED23" w14:textId="77777777" w:rsidTr="00B04C2E">
        <w:trPr>
          <w:cantSplit/>
        </w:trPr>
        <w:tc>
          <w:tcPr>
            <w:tcW w:w="2859" w:type="dxa"/>
            <w:vMerge w:val="restart"/>
          </w:tcPr>
          <w:p w14:paraId="085A52CA" w14:textId="77777777" w:rsidR="004E5EDB" w:rsidRDefault="004E5EDB" w:rsidP="00B04C2E">
            <w:pPr>
              <w:rPr>
                <w:rFonts w:cs="Arial"/>
                <w:b/>
                <w:bCs/>
                <w:sz w:val="22"/>
              </w:rPr>
            </w:pPr>
            <w:r>
              <w:rPr>
                <w:rFonts w:cs="Arial"/>
                <w:b/>
                <w:bCs/>
                <w:sz w:val="22"/>
              </w:rPr>
              <w:t>Secuencia</w:t>
            </w:r>
          </w:p>
          <w:p w14:paraId="0C26C410" w14:textId="77777777" w:rsidR="004E5EDB" w:rsidRDefault="004E5EDB" w:rsidP="00B04C2E">
            <w:pPr>
              <w:rPr>
                <w:rFonts w:cs="Arial"/>
                <w:b/>
                <w:bCs/>
                <w:sz w:val="22"/>
              </w:rPr>
            </w:pPr>
            <w:r>
              <w:rPr>
                <w:rFonts w:cs="Arial"/>
                <w:b/>
                <w:bCs/>
                <w:sz w:val="22"/>
              </w:rPr>
              <w:t>Normal</w:t>
            </w:r>
          </w:p>
        </w:tc>
        <w:tc>
          <w:tcPr>
            <w:tcW w:w="785" w:type="dxa"/>
          </w:tcPr>
          <w:p w14:paraId="463C4186" w14:textId="77777777" w:rsidR="004E5EDB" w:rsidRDefault="004E5EDB" w:rsidP="00B04C2E">
            <w:pPr>
              <w:rPr>
                <w:rFonts w:cs="Arial"/>
                <w:b/>
                <w:bCs/>
                <w:sz w:val="22"/>
              </w:rPr>
            </w:pPr>
            <w:r>
              <w:rPr>
                <w:rFonts w:cs="Arial"/>
                <w:b/>
                <w:bCs/>
                <w:sz w:val="22"/>
              </w:rPr>
              <w:t>Paso</w:t>
            </w:r>
          </w:p>
        </w:tc>
        <w:tc>
          <w:tcPr>
            <w:tcW w:w="4881" w:type="dxa"/>
          </w:tcPr>
          <w:p w14:paraId="10AA95DD" w14:textId="77777777" w:rsidR="004E5EDB" w:rsidRDefault="004E5EDB" w:rsidP="00B04C2E">
            <w:pPr>
              <w:rPr>
                <w:rFonts w:cs="Arial"/>
                <w:b/>
                <w:bCs/>
                <w:sz w:val="22"/>
              </w:rPr>
            </w:pPr>
            <w:r>
              <w:rPr>
                <w:rFonts w:cs="Arial"/>
                <w:b/>
                <w:bCs/>
                <w:sz w:val="22"/>
              </w:rPr>
              <w:t>Acción</w:t>
            </w:r>
          </w:p>
        </w:tc>
      </w:tr>
      <w:tr w:rsidR="004E5EDB" w14:paraId="188425FD" w14:textId="77777777" w:rsidTr="00B04C2E">
        <w:trPr>
          <w:cantSplit/>
        </w:trPr>
        <w:tc>
          <w:tcPr>
            <w:tcW w:w="2859" w:type="dxa"/>
            <w:vMerge/>
          </w:tcPr>
          <w:p w14:paraId="77ED5E35" w14:textId="77777777" w:rsidR="004E5EDB" w:rsidRDefault="004E5EDB" w:rsidP="00B04C2E">
            <w:pPr>
              <w:rPr>
                <w:rFonts w:cs="Arial"/>
                <w:b/>
                <w:bCs/>
                <w:sz w:val="22"/>
              </w:rPr>
            </w:pPr>
          </w:p>
        </w:tc>
        <w:tc>
          <w:tcPr>
            <w:tcW w:w="785" w:type="dxa"/>
          </w:tcPr>
          <w:p w14:paraId="68441941" w14:textId="77777777" w:rsidR="004E5EDB" w:rsidRDefault="004E5EDB" w:rsidP="00B04C2E">
            <w:pPr>
              <w:jc w:val="center"/>
              <w:rPr>
                <w:rFonts w:cs="Arial"/>
                <w:sz w:val="22"/>
              </w:rPr>
            </w:pPr>
            <w:r>
              <w:rPr>
                <w:rFonts w:cs="Arial"/>
                <w:sz w:val="22"/>
              </w:rPr>
              <w:t>1</w:t>
            </w:r>
          </w:p>
        </w:tc>
        <w:tc>
          <w:tcPr>
            <w:tcW w:w="4881" w:type="dxa"/>
          </w:tcPr>
          <w:p w14:paraId="1789B226" w14:textId="77777777" w:rsidR="004E5EDB" w:rsidRDefault="004E5EDB" w:rsidP="00B04C2E">
            <w:pPr>
              <w:rPr>
                <w:rFonts w:cs="Arial"/>
                <w:sz w:val="22"/>
              </w:rPr>
            </w:pPr>
            <w:r>
              <w:rPr>
                <w:rFonts w:cs="Arial"/>
                <w:sz w:val="22"/>
              </w:rPr>
              <w:t>El desarrollador escribe el código fuente.</w:t>
            </w:r>
          </w:p>
        </w:tc>
      </w:tr>
      <w:tr w:rsidR="004E5EDB" w14:paraId="6BA9A948" w14:textId="77777777" w:rsidTr="00B04C2E">
        <w:trPr>
          <w:cantSplit/>
        </w:trPr>
        <w:tc>
          <w:tcPr>
            <w:tcW w:w="2859" w:type="dxa"/>
            <w:vMerge/>
          </w:tcPr>
          <w:p w14:paraId="20B207A5" w14:textId="77777777" w:rsidR="004E5EDB" w:rsidRDefault="004E5EDB" w:rsidP="00B04C2E">
            <w:pPr>
              <w:rPr>
                <w:rFonts w:cs="Arial"/>
                <w:b/>
                <w:bCs/>
                <w:sz w:val="22"/>
              </w:rPr>
            </w:pPr>
          </w:p>
        </w:tc>
        <w:tc>
          <w:tcPr>
            <w:tcW w:w="785" w:type="dxa"/>
          </w:tcPr>
          <w:p w14:paraId="68DC0946" w14:textId="77777777" w:rsidR="004E5EDB" w:rsidRDefault="004E5EDB" w:rsidP="00B04C2E">
            <w:pPr>
              <w:jc w:val="center"/>
              <w:rPr>
                <w:rFonts w:cs="Arial"/>
                <w:sz w:val="22"/>
              </w:rPr>
            </w:pPr>
            <w:r>
              <w:rPr>
                <w:rFonts w:cs="Arial"/>
                <w:sz w:val="22"/>
              </w:rPr>
              <w:t>2</w:t>
            </w:r>
          </w:p>
        </w:tc>
        <w:tc>
          <w:tcPr>
            <w:tcW w:w="4881" w:type="dxa"/>
          </w:tcPr>
          <w:p w14:paraId="5C5CB571"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123F8757" w14:textId="77777777" w:rsidTr="00B04C2E">
        <w:trPr>
          <w:cantSplit/>
        </w:trPr>
        <w:tc>
          <w:tcPr>
            <w:tcW w:w="2859" w:type="dxa"/>
            <w:vMerge/>
          </w:tcPr>
          <w:p w14:paraId="66D02B4F" w14:textId="77777777" w:rsidR="004E5EDB" w:rsidRDefault="004E5EDB" w:rsidP="00B04C2E">
            <w:pPr>
              <w:rPr>
                <w:rFonts w:cs="Arial"/>
                <w:b/>
                <w:bCs/>
                <w:sz w:val="22"/>
              </w:rPr>
            </w:pPr>
          </w:p>
        </w:tc>
        <w:tc>
          <w:tcPr>
            <w:tcW w:w="785" w:type="dxa"/>
          </w:tcPr>
          <w:p w14:paraId="5B1A7527" w14:textId="77777777" w:rsidR="004E5EDB" w:rsidRDefault="004E5EDB" w:rsidP="00B04C2E">
            <w:pPr>
              <w:jc w:val="center"/>
              <w:rPr>
                <w:rFonts w:cs="Arial"/>
                <w:sz w:val="22"/>
              </w:rPr>
            </w:pPr>
            <w:r>
              <w:rPr>
                <w:rFonts w:cs="Arial"/>
                <w:sz w:val="22"/>
              </w:rPr>
              <w:t>3</w:t>
            </w:r>
          </w:p>
        </w:tc>
        <w:tc>
          <w:tcPr>
            <w:tcW w:w="4881" w:type="dxa"/>
          </w:tcPr>
          <w:p w14:paraId="210D31E3" w14:textId="77777777" w:rsidR="004E5EDB" w:rsidRDefault="004E5EDB" w:rsidP="00B04C2E">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4E5EDB" w14:paraId="1767BA43" w14:textId="77777777" w:rsidTr="00B04C2E">
        <w:trPr>
          <w:cantSplit/>
        </w:trPr>
        <w:tc>
          <w:tcPr>
            <w:tcW w:w="2859" w:type="dxa"/>
            <w:vMerge/>
          </w:tcPr>
          <w:p w14:paraId="2A37DF16" w14:textId="77777777" w:rsidR="004E5EDB" w:rsidRDefault="004E5EDB" w:rsidP="00B04C2E">
            <w:pPr>
              <w:rPr>
                <w:rFonts w:cs="Arial"/>
                <w:b/>
                <w:bCs/>
                <w:sz w:val="22"/>
              </w:rPr>
            </w:pPr>
          </w:p>
        </w:tc>
        <w:tc>
          <w:tcPr>
            <w:tcW w:w="785" w:type="dxa"/>
          </w:tcPr>
          <w:p w14:paraId="3C761799" w14:textId="77777777" w:rsidR="004E5EDB" w:rsidRDefault="004E5EDB" w:rsidP="00B04C2E">
            <w:pPr>
              <w:jc w:val="center"/>
              <w:rPr>
                <w:rFonts w:cs="Arial"/>
                <w:sz w:val="22"/>
              </w:rPr>
            </w:pPr>
            <w:r>
              <w:rPr>
                <w:rFonts w:cs="Arial"/>
                <w:sz w:val="22"/>
              </w:rPr>
              <w:t>4</w:t>
            </w:r>
          </w:p>
        </w:tc>
        <w:tc>
          <w:tcPr>
            <w:tcW w:w="4881" w:type="dxa"/>
          </w:tcPr>
          <w:p w14:paraId="197422CC"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14:paraId="728E7D05" w14:textId="77777777" w:rsidTr="00B04C2E">
        <w:trPr>
          <w:cantSplit/>
        </w:trPr>
        <w:tc>
          <w:tcPr>
            <w:tcW w:w="2859" w:type="dxa"/>
            <w:vMerge/>
          </w:tcPr>
          <w:p w14:paraId="01616121" w14:textId="77777777" w:rsidR="004E5EDB" w:rsidRDefault="004E5EDB" w:rsidP="00B04C2E">
            <w:pPr>
              <w:rPr>
                <w:rFonts w:cs="Arial"/>
                <w:b/>
                <w:bCs/>
                <w:sz w:val="22"/>
              </w:rPr>
            </w:pPr>
          </w:p>
        </w:tc>
        <w:tc>
          <w:tcPr>
            <w:tcW w:w="785" w:type="dxa"/>
          </w:tcPr>
          <w:p w14:paraId="0FD7D8BA" w14:textId="77777777" w:rsidR="004E5EDB" w:rsidRDefault="004E5EDB" w:rsidP="00B04C2E">
            <w:pPr>
              <w:jc w:val="center"/>
              <w:rPr>
                <w:rFonts w:cs="Arial"/>
                <w:sz w:val="22"/>
              </w:rPr>
            </w:pPr>
            <w:r>
              <w:rPr>
                <w:rFonts w:cs="Arial"/>
                <w:sz w:val="22"/>
              </w:rPr>
              <w:t>5</w:t>
            </w:r>
          </w:p>
        </w:tc>
        <w:tc>
          <w:tcPr>
            <w:tcW w:w="4881" w:type="dxa"/>
          </w:tcPr>
          <w:p w14:paraId="66A211B7"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32D660D0" w14:textId="77777777" w:rsidTr="00B04C2E">
        <w:trPr>
          <w:cantSplit/>
        </w:trPr>
        <w:tc>
          <w:tcPr>
            <w:tcW w:w="2859" w:type="dxa"/>
            <w:vMerge/>
          </w:tcPr>
          <w:p w14:paraId="5F5F21C0" w14:textId="77777777" w:rsidR="004E5EDB" w:rsidRDefault="004E5EDB" w:rsidP="00B04C2E">
            <w:pPr>
              <w:rPr>
                <w:rFonts w:cs="Arial"/>
                <w:b/>
                <w:bCs/>
                <w:sz w:val="22"/>
              </w:rPr>
            </w:pPr>
          </w:p>
        </w:tc>
        <w:tc>
          <w:tcPr>
            <w:tcW w:w="785" w:type="dxa"/>
          </w:tcPr>
          <w:p w14:paraId="5F9EA32E" w14:textId="77777777" w:rsidR="004E5EDB" w:rsidRDefault="004E5EDB" w:rsidP="00B04C2E">
            <w:pPr>
              <w:jc w:val="center"/>
              <w:rPr>
                <w:rFonts w:cs="Arial"/>
                <w:sz w:val="22"/>
              </w:rPr>
            </w:pPr>
            <w:r>
              <w:rPr>
                <w:rFonts w:cs="Arial"/>
                <w:sz w:val="22"/>
              </w:rPr>
              <w:t>6</w:t>
            </w:r>
          </w:p>
        </w:tc>
        <w:tc>
          <w:tcPr>
            <w:tcW w:w="4881" w:type="dxa"/>
          </w:tcPr>
          <w:p w14:paraId="63E71325"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5F201095" w14:textId="77777777" w:rsidTr="00B04C2E">
        <w:trPr>
          <w:cantSplit/>
        </w:trPr>
        <w:tc>
          <w:tcPr>
            <w:tcW w:w="2859" w:type="dxa"/>
            <w:vMerge/>
          </w:tcPr>
          <w:p w14:paraId="654CD464" w14:textId="77777777" w:rsidR="004E5EDB" w:rsidRDefault="004E5EDB" w:rsidP="00B04C2E">
            <w:pPr>
              <w:rPr>
                <w:rFonts w:cs="Arial"/>
                <w:b/>
                <w:bCs/>
                <w:sz w:val="22"/>
              </w:rPr>
            </w:pPr>
          </w:p>
        </w:tc>
        <w:tc>
          <w:tcPr>
            <w:tcW w:w="785" w:type="dxa"/>
          </w:tcPr>
          <w:p w14:paraId="4F7CEF72" w14:textId="77777777" w:rsidR="004E5EDB" w:rsidRDefault="004E5EDB" w:rsidP="00B04C2E">
            <w:pPr>
              <w:jc w:val="center"/>
              <w:rPr>
                <w:rFonts w:cs="Arial"/>
                <w:sz w:val="22"/>
              </w:rPr>
            </w:pPr>
            <w:r>
              <w:rPr>
                <w:rFonts w:cs="Arial"/>
                <w:sz w:val="22"/>
              </w:rPr>
              <w:t>n</w:t>
            </w:r>
          </w:p>
        </w:tc>
        <w:tc>
          <w:tcPr>
            <w:tcW w:w="4881" w:type="dxa"/>
          </w:tcPr>
          <w:p w14:paraId="06FAD091" w14:textId="77777777" w:rsidR="004E5EDB" w:rsidRDefault="004E5EDB" w:rsidP="00B04C2E">
            <w:pPr>
              <w:rPr>
                <w:rFonts w:cs="Arial"/>
                <w:sz w:val="22"/>
              </w:rPr>
            </w:pPr>
          </w:p>
        </w:tc>
      </w:tr>
      <w:tr w:rsidR="004E5EDB" w14:paraId="29D5BC52" w14:textId="77777777" w:rsidTr="00B04C2E">
        <w:trPr>
          <w:cantSplit/>
        </w:trPr>
        <w:tc>
          <w:tcPr>
            <w:tcW w:w="2859" w:type="dxa"/>
          </w:tcPr>
          <w:p w14:paraId="6C291006" w14:textId="77777777" w:rsidR="004E5EDB" w:rsidRDefault="004E5EDB" w:rsidP="00B04C2E">
            <w:pPr>
              <w:rPr>
                <w:rFonts w:cs="Arial"/>
                <w:b/>
                <w:bCs/>
                <w:sz w:val="22"/>
              </w:rPr>
            </w:pPr>
            <w:r>
              <w:rPr>
                <w:rFonts w:cs="Arial"/>
                <w:b/>
                <w:bCs/>
                <w:sz w:val="22"/>
              </w:rPr>
              <w:t>Postcondición</w:t>
            </w:r>
          </w:p>
        </w:tc>
        <w:tc>
          <w:tcPr>
            <w:tcW w:w="5666" w:type="dxa"/>
            <w:gridSpan w:val="2"/>
          </w:tcPr>
          <w:p w14:paraId="7E58A598" w14:textId="77777777"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14:paraId="047B6244" w14:textId="77777777" w:rsidTr="00B04C2E">
        <w:trPr>
          <w:cantSplit/>
        </w:trPr>
        <w:tc>
          <w:tcPr>
            <w:tcW w:w="2859" w:type="dxa"/>
            <w:vMerge w:val="restart"/>
          </w:tcPr>
          <w:p w14:paraId="07A65243" w14:textId="77777777" w:rsidR="004E5EDB" w:rsidRDefault="004E5EDB" w:rsidP="00B04C2E">
            <w:pPr>
              <w:pStyle w:val="Ttulo1"/>
            </w:pPr>
            <w:r w:rsidRPr="004B3ADE">
              <w:rPr>
                <w:sz w:val="22"/>
              </w:rPr>
              <w:t>Excepciones</w:t>
            </w:r>
          </w:p>
        </w:tc>
        <w:tc>
          <w:tcPr>
            <w:tcW w:w="785" w:type="dxa"/>
          </w:tcPr>
          <w:p w14:paraId="12AE77DC" w14:textId="77777777" w:rsidR="004E5EDB" w:rsidRDefault="004E5EDB" w:rsidP="00B04C2E">
            <w:pPr>
              <w:jc w:val="center"/>
              <w:rPr>
                <w:rFonts w:cs="Arial"/>
                <w:b/>
                <w:bCs/>
                <w:sz w:val="22"/>
              </w:rPr>
            </w:pPr>
            <w:r>
              <w:rPr>
                <w:rFonts w:cs="Arial"/>
                <w:b/>
                <w:bCs/>
                <w:sz w:val="22"/>
              </w:rPr>
              <w:t>Paso</w:t>
            </w:r>
          </w:p>
        </w:tc>
        <w:tc>
          <w:tcPr>
            <w:tcW w:w="4881" w:type="dxa"/>
          </w:tcPr>
          <w:p w14:paraId="4A38EA25" w14:textId="77777777" w:rsidR="004E5EDB" w:rsidRDefault="004E5EDB" w:rsidP="00B04C2E">
            <w:pPr>
              <w:rPr>
                <w:rFonts w:cs="Arial"/>
                <w:b/>
                <w:bCs/>
                <w:sz w:val="22"/>
              </w:rPr>
            </w:pPr>
            <w:r>
              <w:rPr>
                <w:rFonts w:cs="Arial"/>
                <w:b/>
                <w:bCs/>
                <w:sz w:val="22"/>
              </w:rPr>
              <w:t>Acción</w:t>
            </w:r>
          </w:p>
        </w:tc>
      </w:tr>
      <w:tr w:rsidR="004E5EDB" w14:paraId="2B9FEFEE" w14:textId="77777777" w:rsidTr="00B04C2E">
        <w:trPr>
          <w:cantSplit/>
        </w:trPr>
        <w:tc>
          <w:tcPr>
            <w:tcW w:w="2859" w:type="dxa"/>
            <w:vMerge/>
          </w:tcPr>
          <w:p w14:paraId="0C756F7F" w14:textId="77777777" w:rsidR="004E5EDB" w:rsidRDefault="004E5EDB" w:rsidP="00B04C2E">
            <w:pPr>
              <w:rPr>
                <w:rFonts w:cs="Arial"/>
                <w:b/>
                <w:bCs/>
                <w:sz w:val="22"/>
              </w:rPr>
            </w:pPr>
          </w:p>
        </w:tc>
        <w:tc>
          <w:tcPr>
            <w:tcW w:w="785" w:type="dxa"/>
          </w:tcPr>
          <w:p w14:paraId="104315BC" w14:textId="77777777" w:rsidR="004E5EDB" w:rsidRDefault="004E5EDB" w:rsidP="00B04C2E">
            <w:pPr>
              <w:jc w:val="center"/>
              <w:rPr>
                <w:rFonts w:cs="Arial"/>
                <w:sz w:val="22"/>
              </w:rPr>
            </w:pPr>
            <w:r>
              <w:rPr>
                <w:rFonts w:cs="Arial"/>
                <w:sz w:val="22"/>
              </w:rPr>
              <w:t>1</w:t>
            </w:r>
          </w:p>
        </w:tc>
        <w:tc>
          <w:tcPr>
            <w:tcW w:w="4881" w:type="dxa"/>
          </w:tcPr>
          <w:p w14:paraId="78A5826B"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p w14:paraId="00893AC3" w14:textId="77777777" w:rsidR="004E5EDB" w:rsidRDefault="004E5EDB" w:rsidP="00B04C2E">
            <w:pPr>
              <w:spacing w:line="360" w:lineRule="auto"/>
              <w:rPr>
                <w:rFonts w:cs="Arial"/>
                <w:sz w:val="22"/>
              </w:rPr>
            </w:pPr>
          </w:p>
        </w:tc>
      </w:tr>
      <w:tr w:rsidR="004E5EDB" w14:paraId="4E7C7D29" w14:textId="77777777" w:rsidTr="00B04C2E">
        <w:trPr>
          <w:cantSplit/>
        </w:trPr>
        <w:tc>
          <w:tcPr>
            <w:tcW w:w="2859" w:type="dxa"/>
            <w:vMerge/>
          </w:tcPr>
          <w:p w14:paraId="31C453EE" w14:textId="77777777" w:rsidR="004E5EDB" w:rsidRDefault="004E5EDB" w:rsidP="00B04C2E">
            <w:pPr>
              <w:rPr>
                <w:rFonts w:cs="Arial"/>
                <w:b/>
                <w:bCs/>
                <w:sz w:val="22"/>
              </w:rPr>
            </w:pPr>
          </w:p>
        </w:tc>
        <w:tc>
          <w:tcPr>
            <w:tcW w:w="785" w:type="dxa"/>
          </w:tcPr>
          <w:p w14:paraId="53D4A7F7" w14:textId="77777777" w:rsidR="004E5EDB" w:rsidRDefault="004E5EDB" w:rsidP="00B04C2E">
            <w:pPr>
              <w:jc w:val="center"/>
              <w:rPr>
                <w:rFonts w:cs="Arial"/>
                <w:sz w:val="22"/>
              </w:rPr>
            </w:pPr>
            <w:r>
              <w:rPr>
                <w:rFonts w:cs="Arial"/>
                <w:sz w:val="22"/>
              </w:rPr>
              <w:t>2</w:t>
            </w:r>
          </w:p>
        </w:tc>
        <w:tc>
          <w:tcPr>
            <w:tcW w:w="4881" w:type="dxa"/>
          </w:tcPr>
          <w:p w14:paraId="203C9067"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195B8036" w14:textId="77777777" w:rsidTr="00B04C2E">
        <w:trPr>
          <w:cantSplit/>
        </w:trPr>
        <w:tc>
          <w:tcPr>
            <w:tcW w:w="2859" w:type="dxa"/>
            <w:vMerge/>
          </w:tcPr>
          <w:p w14:paraId="18DA5B26" w14:textId="77777777" w:rsidR="004E5EDB" w:rsidRDefault="004E5EDB" w:rsidP="00B04C2E">
            <w:pPr>
              <w:rPr>
                <w:rFonts w:cs="Arial"/>
                <w:b/>
                <w:bCs/>
                <w:sz w:val="22"/>
              </w:rPr>
            </w:pPr>
          </w:p>
        </w:tc>
        <w:tc>
          <w:tcPr>
            <w:tcW w:w="785" w:type="dxa"/>
          </w:tcPr>
          <w:p w14:paraId="0BE77EB3" w14:textId="77777777" w:rsidR="004E5EDB" w:rsidRDefault="004E5EDB" w:rsidP="00B04C2E">
            <w:pPr>
              <w:jc w:val="center"/>
              <w:rPr>
                <w:rFonts w:cs="Arial"/>
                <w:sz w:val="22"/>
              </w:rPr>
            </w:pPr>
            <w:r>
              <w:rPr>
                <w:rFonts w:cs="Arial"/>
                <w:sz w:val="22"/>
              </w:rPr>
              <w:t>3</w:t>
            </w:r>
          </w:p>
        </w:tc>
        <w:tc>
          <w:tcPr>
            <w:tcW w:w="4881" w:type="dxa"/>
          </w:tcPr>
          <w:p w14:paraId="4AF44DDA" w14:textId="77777777" w:rsidR="004E5EDB" w:rsidRDefault="004E5EDB" w:rsidP="00B04C2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4E5EDB" w14:paraId="019438D3" w14:textId="77777777" w:rsidTr="00B04C2E">
        <w:tc>
          <w:tcPr>
            <w:tcW w:w="2859" w:type="dxa"/>
          </w:tcPr>
          <w:p w14:paraId="66524D30" w14:textId="77777777" w:rsidR="004E5EDB" w:rsidRDefault="004E5EDB" w:rsidP="00B04C2E">
            <w:pPr>
              <w:rPr>
                <w:rFonts w:cs="Arial"/>
                <w:b/>
                <w:bCs/>
                <w:sz w:val="22"/>
              </w:rPr>
            </w:pPr>
            <w:r>
              <w:rPr>
                <w:rFonts w:cs="Arial"/>
                <w:b/>
                <w:bCs/>
                <w:sz w:val="22"/>
              </w:rPr>
              <w:t>Rendimiento</w:t>
            </w:r>
          </w:p>
        </w:tc>
        <w:tc>
          <w:tcPr>
            <w:tcW w:w="785" w:type="dxa"/>
          </w:tcPr>
          <w:p w14:paraId="7E6825C4" w14:textId="77777777" w:rsidR="004E5EDB" w:rsidRDefault="004E5EDB" w:rsidP="00B04C2E">
            <w:pPr>
              <w:rPr>
                <w:rFonts w:cs="Arial"/>
                <w:b/>
                <w:bCs/>
                <w:sz w:val="22"/>
              </w:rPr>
            </w:pPr>
            <w:r>
              <w:rPr>
                <w:rFonts w:cs="Arial"/>
                <w:b/>
                <w:bCs/>
                <w:sz w:val="22"/>
              </w:rPr>
              <w:t>Paso</w:t>
            </w:r>
          </w:p>
        </w:tc>
        <w:tc>
          <w:tcPr>
            <w:tcW w:w="4881" w:type="dxa"/>
          </w:tcPr>
          <w:p w14:paraId="7C7DCFA7" w14:textId="77777777" w:rsidR="004E5EDB" w:rsidRDefault="004E5EDB" w:rsidP="00B04C2E">
            <w:pPr>
              <w:rPr>
                <w:rFonts w:cs="Arial"/>
                <w:b/>
                <w:bCs/>
                <w:sz w:val="22"/>
              </w:rPr>
            </w:pPr>
            <w:r>
              <w:rPr>
                <w:rFonts w:cs="Arial"/>
                <w:b/>
                <w:bCs/>
                <w:sz w:val="22"/>
              </w:rPr>
              <w:t>Cota de tiempo</w:t>
            </w:r>
          </w:p>
        </w:tc>
      </w:tr>
      <w:tr w:rsidR="004E5EDB" w14:paraId="493A0BF2" w14:textId="77777777" w:rsidTr="00B04C2E">
        <w:tc>
          <w:tcPr>
            <w:tcW w:w="2859" w:type="dxa"/>
          </w:tcPr>
          <w:p w14:paraId="2E54B392" w14:textId="77777777" w:rsidR="004E5EDB" w:rsidRDefault="004E5EDB" w:rsidP="00B04C2E">
            <w:pPr>
              <w:rPr>
                <w:rFonts w:cs="Arial"/>
                <w:b/>
                <w:bCs/>
                <w:sz w:val="22"/>
              </w:rPr>
            </w:pPr>
          </w:p>
        </w:tc>
        <w:tc>
          <w:tcPr>
            <w:tcW w:w="785" w:type="dxa"/>
          </w:tcPr>
          <w:p w14:paraId="0279B55F" w14:textId="77777777" w:rsidR="004E5EDB" w:rsidRDefault="004E5EDB" w:rsidP="00B04C2E">
            <w:pPr>
              <w:jc w:val="center"/>
              <w:rPr>
                <w:rFonts w:cs="Arial"/>
                <w:sz w:val="22"/>
              </w:rPr>
            </w:pPr>
            <w:r>
              <w:rPr>
                <w:rFonts w:cs="Arial"/>
                <w:sz w:val="22"/>
              </w:rPr>
              <w:t>1</w:t>
            </w:r>
          </w:p>
        </w:tc>
        <w:tc>
          <w:tcPr>
            <w:tcW w:w="4881" w:type="dxa"/>
          </w:tcPr>
          <w:p w14:paraId="122FA783" w14:textId="77777777" w:rsidR="004E5EDB" w:rsidRDefault="004E5EDB" w:rsidP="00B04C2E">
            <w:pPr>
              <w:rPr>
                <w:rFonts w:cs="Arial"/>
                <w:sz w:val="22"/>
              </w:rPr>
            </w:pPr>
            <w:r>
              <w:rPr>
                <w:rFonts w:cs="Arial"/>
                <w:sz w:val="22"/>
              </w:rPr>
              <w:t>3 segundos</w:t>
            </w:r>
          </w:p>
        </w:tc>
      </w:tr>
      <w:tr w:rsidR="004E5EDB" w14:paraId="778EB891" w14:textId="77777777" w:rsidTr="00B04C2E">
        <w:trPr>
          <w:cantSplit/>
        </w:trPr>
        <w:tc>
          <w:tcPr>
            <w:tcW w:w="2859" w:type="dxa"/>
          </w:tcPr>
          <w:p w14:paraId="52E9105A" w14:textId="77777777" w:rsidR="004E5EDB" w:rsidRDefault="004E5EDB" w:rsidP="00B04C2E">
            <w:pPr>
              <w:rPr>
                <w:rFonts w:cs="Arial"/>
                <w:b/>
                <w:bCs/>
                <w:sz w:val="22"/>
              </w:rPr>
            </w:pPr>
            <w:r>
              <w:rPr>
                <w:rFonts w:cs="Arial"/>
                <w:b/>
                <w:bCs/>
                <w:sz w:val="22"/>
              </w:rPr>
              <w:lastRenderedPageBreak/>
              <w:t>Frecuencia esperada</w:t>
            </w:r>
          </w:p>
        </w:tc>
        <w:tc>
          <w:tcPr>
            <w:tcW w:w="5666" w:type="dxa"/>
            <w:gridSpan w:val="2"/>
          </w:tcPr>
          <w:p w14:paraId="52252F26" w14:textId="77777777"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14:paraId="0B0AA2FC" w14:textId="77777777" w:rsidTr="00B04C2E">
        <w:trPr>
          <w:cantSplit/>
        </w:trPr>
        <w:tc>
          <w:tcPr>
            <w:tcW w:w="2859" w:type="dxa"/>
          </w:tcPr>
          <w:p w14:paraId="394B84DE" w14:textId="77777777" w:rsidR="004E5EDB" w:rsidRDefault="004E5EDB" w:rsidP="00B04C2E">
            <w:pPr>
              <w:rPr>
                <w:rFonts w:cs="Arial"/>
                <w:b/>
                <w:bCs/>
                <w:sz w:val="22"/>
              </w:rPr>
            </w:pPr>
            <w:r>
              <w:rPr>
                <w:rFonts w:cs="Arial"/>
                <w:b/>
                <w:bCs/>
                <w:sz w:val="22"/>
              </w:rPr>
              <w:t>Importancia</w:t>
            </w:r>
          </w:p>
        </w:tc>
        <w:tc>
          <w:tcPr>
            <w:tcW w:w="5666" w:type="dxa"/>
            <w:gridSpan w:val="2"/>
          </w:tcPr>
          <w:p w14:paraId="21350B99" w14:textId="77777777" w:rsidR="004E5EDB" w:rsidRDefault="004E5EDB" w:rsidP="00B04C2E">
            <w:pPr>
              <w:rPr>
                <w:rFonts w:cs="Arial"/>
                <w:sz w:val="22"/>
              </w:rPr>
            </w:pPr>
            <w:r>
              <w:rPr>
                <w:rFonts w:cs="Arial"/>
                <w:sz w:val="22"/>
              </w:rPr>
              <w:t>Importante.</w:t>
            </w:r>
          </w:p>
        </w:tc>
      </w:tr>
      <w:tr w:rsidR="004E5EDB" w14:paraId="7B6B4BCC" w14:textId="77777777" w:rsidTr="00B04C2E">
        <w:trPr>
          <w:cantSplit/>
        </w:trPr>
        <w:tc>
          <w:tcPr>
            <w:tcW w:w="2859" w:type="dxa"/>
          </w:tcPr>
          <w:p w14:paraId="321B4C14" w14:textId="77777777" w:rsidR="004E5EDB" w:rsidRDefault="004E5EDB" w:rsidP="00B04C2E">
            <w:pPr>
              <w:rPr>
                <w:rFonts w:cs="Arial"/>
                <w:b/>
                <w:bCs/>
                <w:sz w:val="22"/>
              </w:rPr>
            </w:pPr>
            <w:r>
              <w:rPr>
                <w:rFonts w:cs="Arial"/>
                <w:b/>
                <w:bCs/>
                <w:sz w:val="22"/>
              </w:rPr>
              <w:t>Urgencia</w:t>
            </w:r>
          </w:p>
        </w:tc>
        <w:tc>
          <w:tcPr>
            <w:tcW w:w="5666" w:type="dxa"/>
            <w:gridSpan w:val="2"/>
          </w:tcPr>
          <w:p w14:paraId="5C426D63" w14:textId="77777777" w:rsidR="004E5EDB" w:rsidRDefault="004E5EDB" w:rsidP="00B04C2E">
            <w:pPr>
              <w:rPr>
                <w:rFonts w:cs="Arial"/>
                <w:sz w:val="22"/>
              </w:rPr>
            </w:pPr>
            <w:r>
              <w:rPr>
                <w:rFonts w:cs="Arial"/>
                <w:sz w:val="22"/>
              </w:rPr>
              <w:t>Urgente.</w:t>
            </w:r>
          </w:p>
        </w:tc>
      </w:tr>
      <w:tr w:rsidR="004E5EDB" w14:paraId="3DE2DF7A" w14:textId="77777777" w:rsidTr="00B04C2E">
        <w:trPr>
          <w:cantSplit/>
        </w:trPr>
        <w:tc>
          <w:tcPr>
            <w:tcW w:w="2859" w:type="dxa"/>
          </w:tcPr>
          <w:p w14:paraId="5E47D355" w14:textId="77777777" w:rsidR="004E5EDB" w:rsidRDefault="004E5EDB" w:rsidP="00B04C2E">
            <w:pPr>
              <w:rPr>
                <w:rFonts w:cs="Arial"/>
                <w:b/>
                <w:bCs/>
                <w:sz w:val="22"/>
              </w:rPr>
            </w:pPr>
            <w:r>
              <w:rPr>
                <w:rFonts w:cs="Arial"/>
                <w:b/>
                <w:bCs/>
                <w:sz w:val="22"/>
              </w:rPr>
              <w:t>Comentarios</w:t>
            </w:r>
          </w:p>
        </w:tc>
        <w:tc>
          <w:tcPr>
            <w:tcW w:w="5666" w:type="dxa"/>
            <w:gridSpan w:val="2"/>
          </w:tcPr>
          <w:p w14:paraId="04835865" w14:textId="77777777" w:rsidR="004E5EDB" w:rsidRDefault="004E5EDB" w:rsidP="00B04C2E">
            <w:pPr>
              <w:rPr>
                <w:rFonts w:cs="Arial"/>
                <w:sz w:val="22"/>
              </w:rPr>
            </w:pPr>
          </w:p>
        </w:tc>
      </w:tr>
    </w:tbl>
    <w:p w14:paraId="43A41B6B" w14:textId="77777777" w:rsidR="004E5EDB" w:rsidRDefault="004E5EDB" w:rsidP="004E5EDB">
      <w:pPr>
        <w:spacing w:line="240" w:lineRule="auto"/>
      </w:pPr>
    </w:p>
    <w:p w14:paraId="09BCB862" w14:textId="77777777" w:rsidR="004E5EDB" w:rsidRDefault="004E5EDB" w:rsidP="004E5EDB">
      <w:pPr>
        <w:spacing w:line="240" w:lineRule="auto"/>
      </w:pPr>
    </w:p>
    <w:p w14:paraId="27FA3948" w14:textId="77777777" w:rsidR="004E5EDB" w:rsidRDefault="004E5EDB" w:rsidP="004E5EDB">
      <w:pPr>
        <w:spacing w:line="240" w:lineRule="auto"/>
      </w:pPr>
    </w:p>
    <w:p w14:paraId="4574430B" w14:textId="77777777" w:rsidR="004E5EDB" w:rsidRDefault="004E5EDB" w:rsidP="004E5EDB">
      <w:pPr>
        <w:pStyle w:val="Ttulo2"/>
      </w:pPr>
      <w:r>
        <w:t>4.1.2 Análisis de Requerimientos</w:t>
      </w:r>
    </w:p>
    <w:p w14:paraId="183CC634" w14:textId="77777777" w:rsidR="004E5EDB" w:rsidRPr="006E0C1D" w:rsidRDefault="004E5EDB" w:rsidP="004E5EDB">
      <w:commentRangeStart w:id="186"/>
      <w:r>
        <w:tab/>
      </w:r>
    </w:p>
    <w:p w14:paraId="6E8C7E1F" w14:textId="77777777" w:rsidR="004E5EDB" w:rsidRDefault="004E5EDB" w:rsidP="004E5EDB">
      <w:pPr>
        <w:pStyle w:val="Ttulo3"/>
      </w:pPr>
      <w:r>
        <w:t>4.1.2.1</w:t>
      </w:r>
    </w:p>
    <w:p w14:paraId="1ECF652C" w14:textId="77777777" w:rsidR="004E5EDB" w:rsidRDefault="004E5EDB" w:rsidP="004E5EDB">
      <w:pPr>
        <w:pStyle w:val="Ttulo3"/>
      </w:pPr>
      <w:r>
        <w:t>4.1.2.2</w:t>
      </w:r>
    </w:p>
    <w:commentRangeEnd w:id="186"/>
    <w:p w14:paraId="156910D8" w14:textId="77777777" w:rsidR="004E5EDB" w:rsidRPr="00806503" w:rsidRDefault="00476A3E" w:rsidP="004E5EDB">
      <w:r>
        <w:rPr>
          <w:rStyle w:val="Refdecomentario"/>
        </w:rPr>
        <w:commentReference w:id="186"/>
      </w:r>
    </w:p>
    <w:p w14:paraId="7AB7E95C" w14:textId="77777777" w:rsidR="004E5EDB" w:rsidRDefault="004E5EDB" w:rsidP="004E5EDB">
      <w:pPr>
        <w:pStyle w:val="Ttulo1"/>
      </w:pPr>
      <w:r>
        <w:t>4.2 Diseño de la solución</w:t>
      </w:r>
    </w:p>
    <w:p w14:paraId="7C8065C7" w14:textId="77777777"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Antoine de Saint-Exúpery en el libro titulado Viento, Arena y Estrellas, refiriéndose a diseño escribió una frase que siempre se encuentra en la jerga de los arquitectos, la cual sostiene que “Usted sabe que usted ha alcanzado perfección en diseño, no cuando no hay nada más que agregar, sino cuando </w:t>
      </w:r>
      <w:r>
        <w:lastRenderedPageBreak/>
        <w:t>no hay nada más que quitar”. Dicha frase refleja el pensamiento simplista de la necesidad en el diseño de evitar complejidad y mostrar facetas para modelar un proceso o un sistema.</w:t>
      </w:r>
    </w:p>
    <w:p w14:paraId="64CD9121" w14:textId="77777777" w:rsidR="004E5EDB" w:rsidRDefault="004E5EDB" w:rsidP="004E5EDB">
      <w:r>
        <w:tab/>
        <w:t>Espostito &amp; Saltarello (2009) indican que:</w:t>
      </w:r>
    </w:p>
    <w:p w14:paraId="3D459959"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3218B690"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792073DF" w14:textId="77777777" w:rsidR="004E5EDB" w:rsidRDefault="004E5EDB" w:rsidP="004E5EDB">
      <w:r>
        <w:t>Tal como se puede apreciar, el punto de vista de los autores refleja la importancia de aplicar el arte del diseño a la industria del software, lo cual permite que se creen aplicaciones que no solamente resuelven una 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22EFB829" w14:textId="77777777" w:rsidR="00FE01AF" w:rsidRDefault="00FE01AF" w:rsidP="004E5EDB"/>
    <w:p w14:paraId="6178C666" w14:textId="77777777" w:rsidR="00FE01AF" w:rsidRDefault="00FE01AF" w:rsidP="004E5EDB"/>
    <w:p w14:paraId="6D0A2FBD" w14:textId="77777777" w:rsidR="004E5EDB" w:rsidRDefault="004E5EDB" w:rsidP="004E5EDB">
      <w:pPr>
        <w:pStyle w:val="Ttulo2"/>
      </w:pPr>
      <w:r>
        <w:lastRenderedPageBreak/>
        <w:t>4.2.1 Arquitectura de software</w:t>
      </w:r>
    </w:p>
    <w:p w14:paraId="3AD65E12" w14:textId="77777777" w:rsidR="004E5EDB" w:rsidRDefault="004E5EDB" w:rsidP="004E5EDB">
      <w:r>
        <w:tab/>
        <w:t>Según Sommerville (2011):</w:t>
      </w:r>
    </w:p>
    <w:p w14:paraId="4CE3AE7B" w14:textId="77777777" w:rsidR="004E5EDB" w:rsidRDefault="004E5EDB" w:rsidP="004E5EDB">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55A98BA2" w14:textId="77777777" w:rsidR="004E5EDB" w:rsidRDefault="004E5EDB" w:rsidP="004E5EDB"/>
    <w:p w14:paraId="206E34F4" w14:textId="0E8BC652" w:rsidR="004E5EDB" w:rsidRPr="00BD7AEB" w:rsidRDefault="004E5EDB" w:rsidP="004E5EDB">
      <w:r>
        <w:t>Así mismo Esposito &amp; Saltarello (2009), definiendo arquitectura desde el punto de vista de los estándares indican que “lo importante del estándar ANSI/IEEE para arquitectura de software es que un sistema existe para cumplir las expectativas de todos los interesados”. (p. 5).</w:t>
      </w:r>
    </w:p>
    <w:p w14:paraId="3EF237B4" w14:textId="77777777" w:rsidR="004E5EDB" w:rsidRDefault="004E5EDB" w:rsidP="004E5EDB">
      <w:pPr>
        <w:pStyle w:val="Ttulo2"/>
      </w:pPr>
      <w:r>
        <w:t>4.2.2 Arquitectura del sistema</w:t>
      </w:r>
    </w:p>
    <w:p w14:paraId="6D4FBDAB" w14:textId="77777777" w:rsidR="004E5EDB" w:rsidRDefault="004E5EDB" w:rsidP="004E5EDB">
      <w:r>
        <w:tab/>
        <w:t>En su libro Patterns of Enterprise Application Architecture, Fowler (2002) indica que:</w:t>
      </w:r>
    </w:p>
    <w:p w14:paraId="272C3BB0" w14:textId="77777777" w:rsidR="004E5EDB" w:rsidRDefault="004E5EDB" w:rsidP="004E5EDB">
      <w:pPr>
        <w:spacing w:line="360" w:lineRule="auto"/>
      </w:pPr>
      <w:r>
        <w:tab/>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66FA9E6F" w14:textId="77777777" w:rsidR="004E5EDB" w:rsidRDefault="004E5EDB" w:rsidP="004E5EDB">
      <w:r>
        <w:t>En esta sección se detallará los principales componentes de arquitectura del prototipo propuesto. Se utilizarán diversos diagramas con el objetivo principal de explicar mejor el prototipo a ser implementado.</w:t>
      </w:r>
    </w:p>
    <w:p w14:paraId="379CFDD0" w14:textId="77777777" w:rsidR="004E5EDB" w:rsidRDefault="004E5EDB" w:rsidP="004E5EDB">
      <w:r>
        <w:lastRenderedPageBreak/>
        <w:tab/>
        <w:t>Considerando que el prototipo funcional hace uso exhaustivo de la plataforma de compilación de Microsoft denominada bajo el nombre clave de Roslyn, es requerido tener noción del proceso evolutivo de los leguajes de programación C# y Visual Basic. La imagen siguiente muestra dicha evolución.</w:t>
      </w:r>
    </w:p>
    <w:p w14:paraId="1CC1E736" w14:textId="77777777" w:rsidR="004E5EDB" w:rsidRDefault="004E5EDB" w:rsidP="004E5EDB">
      <w:pPr>
        <w:pStyle w:val="Ttulo3"/>
        <w:jc w:val="center"/>
      </w:pPr>
      <w:r>
        <w:t xml:space="preserve">Figura </w:t>
      </w:r>
      <w:r w:rsidR="00C50AB2">
        <w:fldChar w:fldCharType="begin"/>
      </w:r>
      <w:r>
        <w:instrText xml:space="preserve"> SEQ Figura \* ARABIC </w:instrText>
      </w:r>
      <w:r w:rsidR="00C50AB2">
        <w:fldChar w:fldCharType="separate"/>
      </w:r>
      <w:r>
        <w:rPr>
          <w:noProof/>
        </w:rPr>
        <w:t>22</w:t>
      </w:r>
      <w:r w:rsidR="00C50AB2">
        <w:fldChar w:fldCharType="end"/>
      </w:r>
      <w:r>
        <w:t xml:space="preserve"> Evolución de C# y Visual Basic</w:t>
      </w:r>
    </w:p>
    <w:p w14:paraId="55CFC381" w14:textId="77777777" w:rsidR="004E5EDB" w:rsidRDefault="004E5EDB" w:rsidP="004E5EDB">
      <w:r>
        <w:rPr>
          <w:noProof/>
          <w:lang w:val="es-ES" w:eastAsia="es-ES"/>
        </w:rPr>
        <w:drawing>
          <wp:inline distT="0" distB="0" distL="0" distR="0" wp14:anchorId="552705F0" wp14:editId="551BA074">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1E8C113E" w14:textId="77777777" w:rsidR="004E5EDB" w:rsidRDefault="004E5EDB" w:rsidP="004E5EDB">
      <w:pPr>
        <w:pStyle w:val="Ttulo3"/>
        <w:jc w:val="center"/>
      </w:pPr>
      <w:r>
        <w:t>Fuente:</w:t>
      </w:r>
      <w:r w:rsidRPr="00D9774E">
        <w:t xml:space="preserve"> http://goo.gl/GSYjP</w:t>
      </w:r>
    </w:p>
    <w:p w14:paraId="7E7E4825" w14:textId="77777777" w:rsidR="004E5EDB" w:rsidRDefault="004E5EDB" w:rsidP="004E5EDB">
      <w:r>
        <w:tab/>
        <w:t xml:space="preserve">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w:t>
      </w:r>
      <w:r>
        <w:lastRenderedPageBreak/>
        <w:t>exponencial continúa, expandiendo de tal forma las barreras tecnológicas actuales.</w:t>
      </w:r>
    </w:p>
    <w:p w14:paraId="4DA29E5D" w14:textId="77777777" w:rsidR="004E5EDB" w:rsidRDefault="004E5EDB" w:rsidP="004E5EDB">
      <w:r>
        <w:tab/>
        <w:t xml:space="preserve">Utilizando la plataforma de compilación Roslyn se puede acceder a las cajas negras del proceso de compilación, el cual se puede visualizar como varias etapas que comprenden el análisis léxico del código fuente, analizadores, análisis semántico, generación de código, optimización de código y generación de código intermedio. </w:t>
      </w:r>
    </w:p>
    <w:p w14:paraId="72A2376A" w14:textId="77777777" w:rsidR="004E5EDB" w:rsidRDefault="004E5EDB" w:rsidP="004E5EDB">
      <w:r>
        <w:tab/>
        <w:t>En la imagen siguiente se muestran los pasos del proceso de compilación descritos anteriormente.</w:t>
      </w:r>
    </w:p>
    <w:p w14:paraId="5434D159" w14:textId="77777777" w:rsidR="004E5EDB" w:rsidRDefault="004E5EDB" w:rsidP="004E5EDB"/>
    <w:p w14:paraId="09501648" w14:textId="77777777" w:rsidR="004E5EDB" w:rsidRDefault="004E5EDB" w:rsidP="004E5EDB">
      <w:pPr>
        <w:pStyle w:val="Ttulo3"/>
        <w:jc w:val="center"/>
      </w:pPr>
      <w:r>
        <w:t xml:space="preserve">Figura </w:t>
      </w:r>
      <w:r w:rsidR="00C50AB2">
        <w:fldChar w:fldCharType="begin"/>
      </w:r>
      <w:r>
        <w:instrText xml:space="preserve"> SEQ Figura \* ARABIC </w:instrText>
      </w:r>
      <w:r w:rsidR="00C50AB2">
        <w:fldChar w:fldCharType="separate"/>
      </w:r>
      <w:r>
        <w:rPr>
          <w:noProof/>
        </w:rPr>
        <w:t>23</w:t>
      </w:r>
      <w:r w:rsidR="00C50AB2">
        <w:fldChar w:fldCharType="end"/>
      </w:r>
      <w:r>
        <w:t xml:space="preserve"> Pasos del proceso de compilación.</w:t>
      </w:r>
    </w:p>
    <w:p w14:paraId="60737E8D" w14:textId="77777777" w:rsidR="004E5EDB" w:rsidRDefault="004E5EDB" w:rsidP="004E5EDB">
      <w:pPr>
        <w:jc w:val="center"/>
      </w:pPr>
      <w:r>
        <w:rPr>
          <w:noProof/>
          <w:lang w:val="es-ES" w:eastAsia="es-ES"/>
        </w:rPr>
        <w:drawing>
          <wp:inline distT="0" distB="0" distL="0" distR="0" wp14:anchorId="1FE75AEF" wp14:editId="09983FAB">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51">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49CAE27B" w14:textId="77777777" w:rsidR="004E5EDB" w:rsidRDefault="004E5EDB" w:rsidP="004E5EDB">
      <w:pPr>
        <w:pStyle w:val="Ttulo3"/>
        <w:jc w:val="center"/>
      </w:pPr>
      <w:r>
        <w:t xml:space="preserve">Fuente: </w:t>
      </w:r>
      <w:hyperlink r:id="rId52" w:history="1">
        <w:r w:rsidRPr="004C75B2">
          <w:rPr>
            <w:rStyle w:val="Hipervnculo"/>
          </w:rPr>
          <w:t>http://goo.gl/PaOoD</w:t>
        </w:r>
      </w:hyperlink>
    </w:p>
    <w:p w14:paraId="075F5ACF" w14:textId="77777777" w:rsidR="004E5EDB" w:rsidRDefault="004E5EDB" w:rsidP="004E5EDB"/>
    <w:p w14:paraId="702B6DAB" w14:textId="77777777" w:rsidR="004E5EDB" w:rsidRDefault="004E5EDB" w:rsidP="004E5EDB"/>
    <w:p w14:paraId="4D1B3B59" w14:textId="77777777" w:rsidR="004E5EDB" w:rsidRDefault="004E5EDB" w:rsidP="004E5EDB"/>
    <w:p w14:paraId="28C0937C" w14:textId="77777777" w:rsidR="004E5EDB" w:rsidDel="00FE01AF" w:rsidRDefault="004E5EDB" w:rsidP="004E5EDB">
      <w:pPr>
        <w:rPr>
          <w:del w:id="187" w:author="Michael Hidalgo" w:date="2014-11-02T18:40:00Z"/>
        </w:rPr>
      </w:pPr>
    </w:p>
    <w:p w14:paraId="7EE6C0D4" w14:textId="77777777" w:rsidR="004E5EDB" w:rsidRDefault="004E5EDB" w:rsidP="004E5EDB"/>
    <w:p w14:paraId="75807B79" w14:textId="77777777" w:rsidR="004E5EDB" w:rsidRDefault="004E5EDB" w:rsidP="004E5EDB">
      <w:pPr>
        <w:pStyle w:val="Ttulo3"/>
        <w:jc w:val="center"/>
      </w:pPr>
      <w:r>
        <w:lastRenderedPageBreak/>
        <w:t xml:space="preserve">Figura </w:t>
      </w:r>
      <w:r w:rsidR="00C50AB2">
        <w:fldChar w:fldCharType="begin"/>
      </w:r>
      <w:r>
        <w:instrText xml:space="preserve"> SEQ Figura \* ARABIC </w:instrText>
      </w:r>
      <w:r w:rsidR="00C50AB2">
        <w:fldChar w:fldCharType="separate"/>
      </w:r>
      <w:r>
        <w:rPr>
          <w:noProof/>
        </w:rPr>
        <w:t>24</w:t>
      </w:r>
      <w:r w:rsidR="00C50AB2">
        <w:fldChar w:fldCharType="end"/>
      </w:r>
      <w:r>
        <w:t xml:space="preserve"> Arquitectura del sistema</w:t>
      </w:r>
    </w:p>
    <w:p w14:paraId="5D0DD7E7" w14:textId="77777777" w:rsidR="004E5EDB" w:rsidRDefault="004E5EDB" w:rsidP="004E5EDB">
      <w:r>
        <w:rPr>
          <w:noProof/>
          <w:lang w:val="es-ES" w:eastAsia="es-ES"/>
        </w:rPr>
        <w:drawing>
          <wp:inline distT="0" distB="0" distL="0" distR="0" wp14:anchorId="30CF497B" wp14:editId="1B42BCAB">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53">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77209800" w14:textId="77777777" w:rsidR="004E5EDB" w:rsidRDefault="004E5EDB" w:rsidP="004E5EDB">
      <w:pPr>
        <w:pStyle w:val="Ttulo3"/>
        <w:jc w:val="center"/>
        <w:rPr>
          <w:b/>
        </w:rPr>
      </w:pPr>
      <w:r w:rsidRPr="00B85F0E">
        <w:rPr>
          <w:b/>
        </w:rPr>
        <w:t>Fuente: Propia</w:t>
      </w:r>
    </w:p>
    <w:p w14:paraId="38742519" w14:textId="77777777" w:rsidR="004E5EDB" w:rsidRDefault="004E5EDB" w:rsidP="004E5EDB"/>
    <w:p w14:paraId="5ABFF58A" w14:textId="77777777" w:rsidR="004E5EDB" w:rsidRDefault="004E5EDB" w:rsidP="004E5EDB">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14:paraId="113B9796" w14:textId="77777777" w:rsidR="004E5EDB" w:rsidRDefault="004E5EDB" w:rsidP="004E5EDB">
      <w:r>
        <w:tab/>
        <w:t xml:space="preserve">En esta etapa, el desarrollador podrá ver los mensajes de error mostrados en el momento de escribir código fuente inseguro, de forma tal que tendrá la opción de aceptar la mejor práctica proporcionada por la herramienta. </w:t>
      </w:r>
    </w:p>
    <w:p w14:paraId="363310E9" w14:textId="77777777" w:rsidR="004E5EDB" w:rsidRDefault="004E5EDB" w:rsidP="004E5EDB">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601C960E" w14:textId="77777777" w:rsidR="004E5EDB" w:rsidRDefault="004E5EDB" w:rsidP="004E5EDB">
      <w:r>
        <w:tab/>
        <w:t>Una vez que el usuario haya aceptado las recomendaciones propuestas se tendrán aplicaciones más seguras, resistentes a ataques informáticos comunes lo cual disminuye considerablemente los vectores de ataques.</w:t>
      </w:r>
    </w:p>
    <w:p w14:paraId="43B58801" w14:textId="77777777" w:rsidR="004E5EDB" w:rsidRPr="002E66A7" w:rsidRDefault="004E5EDB" w:rsidP="004E5EDB">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262F5DF0" w14:textId="77777777" w:rsidR="004E5EDB" w:rsidRDefault="004E5EDB" w:rsidP="004E5EDB">
      <w:pPr>
        <w:pStyle w:val="Ttulo2"/>
      </w:pPr>
      <w:r>
        <w:lastRenderedPageBreak/>
        <w:t>4.2.3 Identificación de vulnerabilidades</w:t>
      </w:r>
    </w:p>
    <w:p w14:paraId="02339649" w14:textId="77777777" w:rsidR="004E5EDB" w:rsidRDefault="004E5EDB" w:rsidP="004E5EDB">
      <w:r>
        <w:tab/>
        <w:t>Según estudios recientes del Instituto Ponemon,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101916AF" w14:textId="77777777" w:rsidR="004E5EDB" w:rsidRPr="00806503" w:rsidRDefault="004E5EDB" w:rsidP="004E5EDB">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modelos de negocios de las empresas. Es necesario por lo tanto un análisis y </w:t>
      </w:r>
      <w:r>
        <w:lastRenderedPageBreak/>
        <w:t>un acercamiento a tales vulnerabilidades las cuales marcan una hoja de ruta en el momento de brindar un mecanismo de mitigación eficiente.</w:t>
      </w:r>
    </w:p>
    <w:p w14:paraId="2D87F8D7" w14:textId="77777777" w:rsidR="004E5EDB" w:rsidRDefault="004E5EDB" w:rsidP="004E5EDB">
      <w:pPr>
        <w:pStyle w:val="Ttulo3"/>
      </w:pPr>
      <w:r>
        <w:t>4.2.3.1 El Proyecto OWASP Top 10</w:t>
      </w:r>
    </w:p>
    <w:p w14:paraId="5462229A" w14:textId="77777777" w:rsidR="004E5EDB" w:rsidRDefault="004E5EDB" w:rsidP="004E5EDB">
      <w:r>
        <w:tab/>
        <w:t>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mas causa están provocando.</w:t>
      </w:r>
    </w:p>
    <w:p w14:paraId="53D64742" w14:textId="77777777" w:rsidR="004E5EDB" w:rsidRDefault="004E5EDB" w:rsidP="004E5EDB">
      <w:r>
        <w:tab/>
        <w:t>Dentro de las guías y materiales elaborados por la comunidad figura la guía agnóstica denominada OWASP Top 10, la cual es definida por OWASP (2013) como:</w:t>
      </w:r>
    </w:p>
    <w:p w14:paraId="5E789C98" w14:textId="77777777" w:rsidR="004E5EDB" w:rsidRPr="008B091E" w:rsidRDefault="004E5EDB" w:rsidP="004E5EDB">
      <w:pPr>
        <w:spacing w:line="360" w:lineRule="auto"/>
        <w:rPr>
          <w:lang w:val="es-ES"/>
        </w:rPr>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r>
      <w:r w:rsidRPr="008B091E">
        <w:rPr>
          <w:lang w:val="es-ES"/>
        </w:rPr>
        <w:t xml:space="preserve">prevalencia. La edición 2013 sigue el mismo enfoque. </w:t>
      </w:r>
    </w:p>
    <w:p w14:paraId="541C6974" w14:textId="77777777" w:rsidR="004E5EDB" w:rsidRDefault="004E5EDB" w:rsidP="004E5EDB">
      <w:r>
        <w:lastRenderedPageBreak/>
        <w:t xml:space="preserve"> </w:t>
      </w:r>
    </w:p>
    <w:p w14:paraId="6106791B" w14:textId="77777777" w:rsidR="004E5EDB" w:rsidRDefault="004E5EDB" w:rsidP="004E5EDB">
      <w:r>
        <w:t>La guía del OWASP top 10 es ampliamente utilizada en la creación de herramientas, estándares, manuales y componentes entre otros mucho otras ideas innovadoras.</w:t>
      </w:r>
    </w:p>
    <w:p w14:paraId="5060E536" w14:textId="77777777" w:rsidR="004E5EDB" w:rsidRDefault="004E5EDB" w:rsidP="004E5EDB">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304631BE" w14:textId="77777777" w:rsidR="004E5EDB" w:rsidRDefault="004E5EDB" w:rsidP="004E5EDB">
      <w:pPr>
        <w:pStyle w:val="Ttulo3"/>
        <w:jc w:val="center"/>
      </w:pPr>
      <w:r>
        <w:t xml:space="preserve">Figura </w:t>
      </w:r>
      <w:r w:rsidR="00C50AB2">
        <w:fldChar w:fldCharType="begin"/>
      </w:r>
      <w:r>
        <w:instrText xml:space="preserve"> SEQ Figura \* ARABIC </w:instrText>
      </w:r>
      <w:r w:rsidR="00C50AB2">
        <w:fldChar w:fldCharType="separate"/>
      </w:r>
      <w:r>
        <w:rPr>
          <w:noProof/>
        </w:rPr>
        <w:t>25</w:t>
      </w:r>
      <w:r w:rsidR="00C50AB2">
        <w:fldChar w:fldCharType="end"/>
      </w:r>
      <w:r>
        <w:t xml:space="preserve"> Modelo de riesgos</w:t>
      </w:r>
    </w:p>
    <w:p w14:paraId="0FEF19CC" w14:textId="77777777" w:rsidR="004E5EDB" w:rsidRDefault="004E5EDB" w:rsidP="004E5EDB">
      <w:r>
        <w:rPr>
          <w:noProof/>
          <w:lang w:val="es-ES" w:eastAsia="es-ES"/>
        </w:rPr>
        <w:drawing>
          <wp:inline distT="0" distB="0" distL="0" distR="0" wp14:anchorId="6A4C9C73" wp14:editId="181AC7B0">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62BD5D6E" w14:textId="77777777" w:rsidR="004E5EDB" w:rsidRDefault="004E5EDB" w:rsidP="004E5EDB">
      <w:pPr>
        <w:jc w:val="center"/>
      </w:pPr>
      <w:r>
        <w:t>Fuente: OWASP Top 10 2013 Español</w:t>
      </w:r>
    </w:p>
    <w:p w14:paraId="15B63941" w14:textId="77777777" w:rsidR="004E5EDB" w:rsidRDefault="004E5EDB" w:rsidP="004E5EDB"/>
    <w:p w14:paraId="0ABF227F" w14:textId="77777777" w:rsidR="004E5EDB" w:rsidRDefault="004E5EDB" w:rsidP="004E5EDB">
      <w:pPr>
        <w:rPr>
          <w:ins w:id="188" w:author="Michael Hidalgo" w:date="2014-11-02T15:36:00Z"/>
        </w:rPr>
      </w:pPr>
    </w:p>
    <w:p w14:paraId="619B183C" w14:textId="77777777" w:rsidR="00A55251" w:rsidRDefault="00A55251" w:rsidP="004E5EDB">
      <w:pPr>
        <w:rPr>
          <w:ins w:id="189" w:author="Michael Hidalgo" w:date="2014-11-02T15:36:00Z"/>
        </w:rPr>
      </w:pPr>
    </w:p>
    <w:p w14:paraId="15FD952F" w14:textId="77777777" w:rsidR="00A55251" w:rsidRDefault="00A55251" w:rsidP="004E5EDB"/>
    <w:p w14:paraId="57C090CA" w14:textId="23440125" w:rsidR="004E5EDB" w:rsidRDefault="004E5EDB" w:rsidP="00F57619">
      <w:r>
        <w:lastRenderedPageBreak/>
        <w:t>4.2.3.1</w:t>
      </w:r>
      <w:r w:rsidR="00F57619">
        <w:t xml:space="preserve"> Anatomía de un ataque de</w:t>
      </w:r>
      <w:r>
        <w:t xml:space="preserve"> Inyección de SQL</w:t>
      </w:r>
    </w:p>
    <w:p w14:paraId="73549D5F" w14:textId="3851F9F2" w:rsidR="00FE01AF" w:rsidRDefault="00FE01AF" w:rsidP="00F57619">
      <w:r>
        <w:tab/>
        <w:t xml:space="preserve">Los ataques de Inyección de SQL buscan poder explotar un sitio Web vulnerable el cual </w:t>
      </w:r>
      <w:r w:rsidR="008B4431">
        <w:t>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14:paraId="3BEE81E5" w14:textId="6F4ED653" w:rsidR="008B4431" w:rsidRDefault="008B4431" w:rsidP="00F57619">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si no existen los roles y permisos que lo prevengan.</w:t>
      </w:r>
    </w:p>
    <w:p w14:paraId="117F6915" w14:textId="23176B61" w:rsidR="004E5EDB" w:rsidRDefault="00FE01AF" w:rsidP="004E5EDB">
      <w:r>
        <w:tab/>
        <w:t xml:space="preserve">Un dato preocupante lo constituye el hecho de que </w:t>
      </w:r>
      <w:r w:rsidR="004E5EDB">
        <w:t>este tipo de ataque informático es ampliamente difundido de forma mundial y parte de este comportamiento se le atribuye a la facilidad con la que se puede materializar al igual que pobres prácticas de desarrollo</w:t>
      </w:r>
      <w:r>
        <w:t xml:space="preserve"> de software</w:t>
      </w:r>
      <w:r w:rsidR="004E5EDB">
        <w:t>. De igual forma, la gran cantidad de información disponible en Internet, misma que no es siempre confiable, guía a que eventualmente se tome como referencia código fuente que es vulnerable y se introduzca en la organización, trasladando de esta manera el riesgo.</w:t>
      </w:r>
    </w:p>
    <w:p w14:paraId="5FEEF9FB" w14:textId="77777777" w:rsidR="004E5EDB" w:rsidRDefault="004E5EDB" w:rsidP="004E5EDB">
      <w:r>
        <w:tab/>
        <w:t xml:space="preserve">En la imagen siguiente se puede observar el flujo de trabajo y el vector de ataque de una inyección de SQL. Se puede observar el agente de </w:t>
      </w:r>
      <w:r>
        <w:lastRenderedPageBreak/>
        <w:t xml:space="preserve">amenaza, el vector de ataque, las debilidades y el impacto para el negocio e impactos técnicos. </w:t>
      </w:r>
    </w:p>
    <w:p w14:paraId="01B018AD" w14:textId="07885C4C" w:rsidR="00FE01AF" w:rsidRDefault="004E5EDB" w:rsidP="008B4431">
      <w:r>
        <w:tab/>
        <w:t>Es importante recalcar que este enfoque basado en riesgos, lo cual permite que se analicen y se tomen medidas para poder mitigarlo.</w:t>
      </w:r>
    </w:p>
    <w:p w14:paraId="5BAF68CE" w14:textId="77777777" w:rsidR="00FE01AF" w:rsidRDefault="00FE01AF" w:rsidP="004E5EDB">
      <w:pPr>
        <w:spacing w:line="360" w:lineRule="auto"/>
      </w:pPr>
    </w:p>
    <w:p w14:paraId="6B390F1F" w14:textId="77777777" w:rsidR="004E5EDB" w:rsidRDefault="004E5EDB" w:rsidP="004E5EDB">
      <w:pPr>
        <w:pStyle w:val="Ttulo3"/>
        <w:jc w:val="center"/>
      </w:pPr>
      <w:r>
        <w:t xml:space="preserve">Ilustración </w:t>
      </w:r>
      <w:r w:rsidR="00C50AB2">
        <w:fldChar w:fldCharType="begin"/>
      </w:r>
      <w:r>
        <w:instrText xml:space="preserve"> SEQ Ilustración \* ARABIC </w:instrText>
      </w:r>
      <w:r w:rsidR="00C50AB2">
        <w:fldChar w:fldCharType="separate"/>
      </w:r>
      <w:r w:rsidR="00232B7C">
        <w:rPr>
          <w:noProof/>
        </w:rPr>
        <w:t>4</w:t>
      </w:r>
      <w:r w:rsidR="00C50AB2">
        <w:fldChar w:fldCharType="end"/>
      </w:r>
      <w:r>
        <w:t xml:space="preserve"> Inyección de SQL</w:t>
      </w:r>
    </w:p>
    <w:p w14:paraId="07061A31" w14:textId="77777777" w:rsidR="004E5EDB" w:rsidRDefault="004E5EDB" w:rsidP="004E5EDB">
      <w:r>
        <w:rPr>
          <w:noProof/>
          <w:lang w:val="es-ES" w:eastAsia="es-ES"/>
        </w:rPr>
        <w:drawing>
          <wp:inline distT="0" distB="0" distL="0" distR="0" wp14:anchorId="566B7198" wp14:editId="72F1B912">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55">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10277C15" w14:textId="77777777" w:rsidR="004E5EDB" w:rsidRDefault="004E5EDB" w:rsidP="004E5EDB">
      <w:pPr>
        <w:pStyle w:val="Ttulo3"/>
        <w:jc w:val="center"/>
      </w:pPr>
      <w:r>
        <w:t>Fuente: OWASP 2013 Español</w:t>
      </w:r>
    </w:p>
    <w:p w14:paraId="15498F00" w14:textId="3429B88A" w:rsidR="008B4431" w:rsidRDefault="00A22C2C" w:rsidP="004E5EDB">
      <w:r>
        <w:tab/>
      </w:r>
      <w:r w:rsidR="008B4431">
        <w:t>El anterior modelo de riesgo es claro al indicar que la explotación de una vulnerabilidad de inyección es sumamente fácil de perpetrar y trae consigo un efecto nefasto en la organización pues se puede dar el caso donde la información confidencial de la empresa sea robada o alterada al igual que la información de los clientes.</w:t>
      </w:r>
    </w:p>
    <w:p w14:paraId="4DBFDFF0" w14:textId="4727A0E2" w:rsidR="008B4431" w:rsidRDefault="00A22C2C" w:rsidP="004E5EDB">
      <w:r>
        <w:lastRenderedPageBreak/>
        <w:tab/>
      </w:r>
      <w:r w:rsidR="00291E51">
        <w:t>Tal como se puede apreciar en la siguiente ilustración, el atacante utiliza la misma aplicación para inyectar comandos, utilizando la caja de texto del usuario, con el objetivo de borrar la tabla en la base de datos.</w:t>
      </w:r>
    </w:p>
    <w:p w14:paraId="24F8186F" w14:textId="14AFB7C5" w:rsidR="00291E51" w:rsidRDefault="00291E51" w:rsidP="00291E51">
      <w:pPr>
        <w:pStyle w:val="Ttulo3"/>
        <w:jc w:val="center"/>
      </w:pPr>
      <w:r>
        <w:t xml:space="preserve">Ilustración </w:t>
      </w:r>
      <w:r>
        <w:fldChar w:fldCharType="begin"/>
      </w:r>
      <w:r>
        <w:instrText xml:space="preserve"> SEQ Ilustración \* ARABIC </w:instrText>
      </w:r>
      <w:r>
        <w:fldChar w:fldCharType="separate"/>
      </w:r>
      <w:r w:rsidR="00232B7C">
        <w:rPr>
          <w:noProof/>
        </w:rPr>
        <w:t>5</w:t>
      </w:r>
      <w:r>
        <w:fldChar w:fldCharType="end"/>
      </w:r>
      <w:r>
        <w:t xml:space="preserve"> Inyección de SQL</w:t>
      </w:r>
      <w:r w:rsidR="00A22C2C">
        <w:t xml:space="preserve"> en un formulario.</w:t>
      </w:r>
    </w:p>
    <w:p w14:paraId="5E1A9425" w14:textId="36226D6C" w:rsidR="00291E51" w:rsidRDefault="00291E51" w:rsidP="004E5EDB">
      <w:r>
        <w:rPr>
          <w:noProof/>
          <w:lang w:val="es-ES" w:eastAsia="es-ES"/>
        </w:rPr>
        <w:drawing>
          <wp:inline distT="0" distB="0" distL="0" distR="0" wp14:anchorId="61CCA4D8" wp14:editId="6E8222BE">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2426335"/>
                    </a:xfrm>
                    <a:prstGeom prst="rect">
                      <a:avLst/>
                    </a:prstGeom>
                  </pic:spPr>
                </pic:pic>
              </a:graphicData>
            </a:graphic>
          </wp:inline>
        </w:drawing>
      </w:r>
    </w:p>
    <w:p w14:paraId="0AF79FC4" w14:textId="1D710A95" w:rsidR="00291E51" w:rsidRDefault="00A22C2C" w:rsidP="00A22C2C">
      <w:pPr>
        <w:pStyle w:val="Ttulo3"/>
        <w:tabs>
          <w:tab w:val="left" w:pos="280"/>
          <w:tab w:val="center" w:pos="4192"/>
        </w:tabs>
        <w:jc w:val="left"/>
        <w:rPr>
          <w:ins w:id="190" w:author="Michael Hidalgo" w:date="2014-11-02T20:05:00Z"/>
        </w:rPr>
      </w:pPr>
      <w:r>
        <w:tab/>
      </w:r>
      <w:r>
        <w:tab/>
      </w:r>
      <w:r w:rsidR="00291E51">
        <w:t>Fuente: Propia</w:t>
      </w:r>
    </w:p>
    <w:p w14:paraId="5653DBB0" w14:textId="3A4369AD" w:rsidR="00A22C2C" w:rsidRPr="00A22C2C" w:rsidRDefault="00A22C2C" w:rsidP="00A22C2C">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Nótese como el comando de borrado de la tabla o drop ha sido introducido como parte del dato de entrada y es ejecutado secuencialmente por el motor. </w:t>
      </w:r>
      <w:r>
        <w:tab/>
        <w:t>En un escenario más caótico, el atacante podrá borrar la tabla si los roles previamente definidos para la aplicación en cuestión le permiten hacer tales operaciones.</w:t>
      </w:r>
    </w:p>
    <w:p w14:paraId="22E5B65F" w14:textId="77777777" w:rsidR="004E5EDB" w:rsidRDefault="004E5EDB" w:rsidP="004E5EDB">
      <w:r>
        <w:lastRenderedPageBreak/>
        <w:t>4.2.3.2 Pérdida de Autenticación y Gestión de Sesiones</w:t>
      </w:r>
    </w:p>
    <w:p w14:paraId="619222BE" w14:textId="5E5BCFC5" w:rsidR="004E5EDB" w:rsidRDefault="004E5EDB" w:rsidP="004E5EDB">
      <w:r>
        <w:tab/>
        <w:t>Las aplicaciones Web modernas a lo largo de los años han implementado manejo de autenticación y sesiones precisamente para poder implementar el concepto de estado</w:t>
      </w:r>
      <w:r w:rsidR="00A22C2C">
        <w:t xml:space="preserve"> de sesión</w:t>
      </w:r>
      <w:r>
        <w:t xml:space="preserve">. Esto quiere decir que el usuario pueda realizar varias acciones en un sitio transaccional sin perder los datos o las actividades </w:t>
      </w:r>
      <w:r w:rsidR="00A22C2C">
        <w:t>previamente ejecutadas</w:t>
      </w:r>
      <w:r>
        <w:t xml:space="preserve">. Es importante aclarar que los mecanismos de sesiones no forman parte </w:t>
      </w:r>
      <w:r w:rsidR="00A22C2C">
        <w:t xml:space="preserve">intrínseca </w:t>
      </w:r>
      <w:r>
        <w:t>del protocolo HTTP, sino que fue incluido con la intención de resolver una necesidad emergente.</w:t>
      </w:r>
    </w:p>
    <w:p w14:paraId="2E5B8E89" w14:textId="0553638B" w:rsidR="004E5EDB" w:rsidRDefault="004E5EDB" w:rsidP="009A2C56">
      <w:r>
        <w:tab/>
        <w:t>Pobres mecanismos de autenticación y un manejo incorrecto de sesiones conlleva a que un usuario maliciosa pueda impersonalizar (actuar en nombre de otro usuario legítimo del sistema) y realizar transacciones a su nombre.</w:t>
      </w:r>
    </w:p>
    <w:p w14:paraId="0977F930" w14:textId="77777777" w:rsidR="004E5EDB" w:rsidRDefault="004E5EDB" w:rsidP="004E5EDB">
      <w:r>
        <w:t>La prevalencia de estos problemas de seguridad en la industria es muy alta debido a la confianza de las organizaciones en las aplicaciones Web como un mecanismo de negocios y a la proliferación de aplicaciones inseguras.</w:t>
      </w:r>
    </w:p>
    <w:p w14:paraId="74DCB500" w14:textId="77777777" w:rsidR="00962D27" w:rsidRDefault="004E5EDB" w:rsidP="004E5EDB">
      <w:r>
        <w:tab/>
        <w:t>En la siguiente figura se ilustra el modelo de riesgo desarrollado por la fundación OWASP a fin de comprender los vectores de ataque y el impacto para el negocio.</w:t>
      </w:r>
    </w:p>
    <w:p w14:paraId="2BFED210" w14:textId="1B037647" w:rsidR="004E5EDB" w:rsidRDefault="00962D27" w:rsidP="004E5EDB">
      <w:r>
        <w:tab/>
      </w:r>
      <w:r w:rsidR="004E5EDB">
        <w:t xml:space="preserve"> En tal ilustración se confirma que el impacto para la organización es alto, ya que puede comprometer información confidencial.</w:t>
      </w:r>
    </w:p>
    <w:p w14:paraId="6EDD43BA" w14:textId="77777777" w:rsidR="00962D27" w:rsidRDefault="00962D27" w:rsidP="004E5EDB"/>
    <w:p w14:paraId="397C30C7" w14:textId="77777777" w:rsidR="00962D27" w:rsidRDefault="00962D27" w:rsidP="004E5EDB"/>
    <w:p w14:paraId="69CD85E7" w14:textId="033EAAD6" w:rsidR="004E5EDB" w:rsidRDefault="004E5EDB" w:rsidP="004E5EDB">
      <w:pPr>
        <w:pStyle w:val="Ttulo3"/>
        <w:jc w:val="center"/>
      </w:pPr>
      <w:r>
        <w:lastRenderedPageBreak/>
        <w:t xml:space="preserve">Ilustración </w:t>
      </w:r>
      <w:r w:rsidR="00C50AB2">
        <w:fldChar w:fldCharType="begin"/>
      </w:r>
      <w:r>
        <w:instrText xml:space="preserve"> SEQ Ilustración \* ARABIC </w:instrText>
      </w:r>
      <w:r w:rsidR="00C50AB2">
        <w:fldChar w:fldCharType="separate"/>
      </w:r>
      <w:ins w:id="191" w:author="Michael Hidalgo" w:date="2014-11-03T05:36:00Z">
        <w:r w:rsidR="00232B7C">
          <w:rPr>
            <w:noProof/>
          </w:rPr>
          <w:t>6</w:t>
        </w:r>
      </w:ins>
      <w:r w:rsidR="00C50AB2">
        <w:fldChar w:fldCharType="end"/>
      </w:r>
      <w:r>
        <w:t xml:space="preserve"> Pérdida de Autenticación y Gestión de Sesiones</w:t>
      </w:r>
    </w:p>
    <w:p w14:paraId="0C96E3CF" w14:textId="77777777" w:rsidR="004E5EDB" w:rsidRDefault="004E5EDB" w:rsidP="004E5EDB">
      <w:r>
        <w:rPr>
          <w:noProof/>
          <w:lang w:val="es-ES" w:eastAsia="es-ES"/>
        </w:rPr>
        <w:drawing>
          <wp:inline distT="0" distB="0" distL="0" distR="0" wp14:anchorId="3E55D41C" wp14:editId="7DB717A6">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57">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13AE3D77" w14:textId="77777777" w:rsidR="004E5EDB" w:rsidRDefault="004E5EDB" w:rsidP="004E5EDB">
      <w:pPr>
        <w:pStyle w:val="Ttulo3"/>
        <w:jc w:val="center"/>
      </w:pPr>
      <w:r>
        <w:t>Fuente : OWASP Top 10 Español</w:t>
      </w:r>
    </w:p>
    <w:p w14:paraId="1E78B9BA" w14:textId="11135F40" w:rsidR="004E5EDB" w:rsidRDefault="00034594" w:rsidP="004E5EDB">
      <w:ins w:id="192" w:author="Michael Hidalgo" w:date="2014-11-02T21:09:00Z">
        <w:r>
          <w:tab/>
        </w:r>
      </w:ins>
      <w:r>
        <w:t>En el siguiente diagrama se muestra como un usuario malicioso es capaz de robar información debido a u manejo incorrecto de la autenticación de la aplicación o por una gestión incorrecta de las sesiones.</w:t>
      </w:r>
    </w:p>
    <w:p w14:paraId="19AE216C" w14:textId="77777777" w:rsidR="00034594" w:rsidRDefault="00034594" w:rsidP="00034594">
      <w:pPr>
        <w:pStyle w:val="Ttulo3"/>
      </w:pPr>
    </w:p>
    <w:p w14:paraId="4844E0AF" w14:textId="77777777" w:rsidR="00034594" w:rsidRDefault="00034594" w:rsidP="00034594">
      <w:pPr>
        <w:pStyle w:val="Ttulo3"/>
      </w:pPr>
    </w:p>
    <w:p w14:paraId="156C791C" w14:textId="77777777" w:rsidR="00034594" w:rsidRDefault="00034594" w:rsidP="00034594">
      <w:pPr>
        <w:pStyle w:val="Ttulo3"/>
      </w:pPr>
    </w:p>
    <w:p w14:paraId="7D6EF159" w14:textId="77777777" w:rsidR="00034594" w:rsidRDefault="00034594" w:rsidP="00034594">
      <w:pPr>
        <w:pStyle w:val="Ttulo3"/>
      </w:pPr>
    </w:p>
    <w:p w14:paraId="242DDCCB" w14:textId="77777777" w:rsidR="00034594" w:rsidRDefault="00034594" w:rsidP="00034594">
      <w:pPr>
        <w:pStyle w:val="Ttulo3"/>
      </w:pPr>
    </w:p>
    <w:p w14:paraId="0E7C1C29" w14:textId="77777777" w:rsidR="00034594" w:rsidRDefault="00034594" w:rsidP="00034594">
      <w:pPr>
        <w:pStyle w:val="Ttulo3"/>
      </w:pPr>
    </w:p>
    <w:p w14:paraId="24952BE8" w14:textId="12351688" w:rsidR="00034594" w:rsidRDefault="00034594" w:rsidP="00034594">
      <w:pPr>
        <w:pStyle w:val="Ttulo3"/>
        <w:jc w:val="center"/>
      </w:pPr>
      <w:r>
        <w:lastRenderedPageBreak/>
        <w:t xml:space="preserve">Ilustración </w:t>
      </w:r>
      <w:r>
        <w:fldChar w:fldCharType="begin"/>
      </w:r>
      <w:r>
        <w:instrText xml:space="preserve"> SEQ Ilustración \* ARABIC </w:instrText>
      </w:r>
      <w:r>
        <w:fldChar w:fldCharType="separate"/>
      </w:r>
      <w:r w:rsidR="00232B7C">
        <w:rPr>
          <w:noProof/>
        </w:rPr>
        <w:t>7</w:t>
      </w:r>
      <w:r>
        <w:fldChar w:fldCharType="end"/>
      </w:r>
      <w:r>
        <w:t xml:space="preserve"> Pérdida de autenticación</w:t>
      </w:r>
    </w:p>
    <w:p w14:paraId="722C0AAF" w14:textId="1D0B95F3" w:rsidR="00034594" w:rsidRDefault="00034594" w:rsidP="004E5EDB">
      <w:r>
        <w:rPr>
          <w:noProof/>
          <w:lang w:val="es-ES" w:eastAsia="es-ES"/>
        </w:rPr>
        <w:drawing>
          <wp:inline distT="0" distB="0" distL="0" distR="0" wp14:anchorId="55AC6712" wp14:editId="60845754">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3338830"/>
                    </a:xfrm>
                    <a:prstGeom prst="rect">
                      <a:avLst/>
                    </a:prstGeom>
                  </pic:spPr>
                </pic:pic>
              </a:graphicData>
            </a:graphic>
          </wp:inline>
        </w:drawing>
      </w:r>
    </w:p>
    <w:p w14:paraId="2032ECEB" w14:textId="5CB7C98A" w:rsidR="00034594" w:rsidRDefault="00034594" w:rsidP="00034594">
      <w:pPr>
        <w:pStyle w:val="Ttulo3"/>
        <w:jc w:val="center"/>
      </w:pPr>
      <w:r>
        <w:t>Fuente: Propia</w:t>
      </w:r>
    </w:p>
    <w:p w14:paraId="11BB88A1" w14:textId="0CE01370" w:rsidR="00034594" w:rsidRDefault="00034594" w:rsidP="00034594">
      <w:r>
        <w:tab/>
        <w:t>Uno de los principales problemas que acarrea el uso de sesiones en las aplicaciones Web,</w:t>
      </w:r>
      <w:ins w:id="193" w:author="Michael Hidalgo" w:date="2014-11-02T21:13:00Z">
        <w:r>
          <w:t xml:space="preserve"> </w:t>
        </w:r>
      </w:ins>
      <w:r>
        <w:t>lo constituye el hecho de que éstos valores están definidos en forma de cookies. Un cookie es una variable que es almacenada en el navegador del cliente y que es usada por la aplicación para identificarlo y diferenciarlo de otros usuarios haciendo uso concurrente de la aplicación.</w:t>
      </w:r>
    </w:p>
    <w:p w14:paraId="0B5673BA" w14:textId="7A14507A" w:rsidR="00034594" w:rsidRDefault="00034594" w:rsidP="0003459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 xml:space="preserve">incluso en implementaciones no tan </w:t>
      </w:r>
      <w:r w:rsidR="00B51C42">
        <w:t>bien diseñadas podrían incluso almacenar los niveles de acceso y permisos.</w:t>
      </w:r>
    </w:p>
    <w:p w14:paraId="786051A0" w14:textId="4047C174" w:rsidR="00B51C42" w:rsidRDefault="00B51C42" w:rsidP="00034594">
      <w:r>
        <w:tab/>
        <w:t>En estos casos específicos, si el atacante puede acceder a tales variables de sesión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14:paraId="67CBF322" w14:textId="73C607C7" w:rsidR="00B51C42" w:rsidRDefault="00B51C42" w:rsidP="00034594">
      <w:r>
        <w:tab/>
        <w:t>En la imagen siguiente se demuestra como utilizando herramientas y lenguajes del lado del cliente se pueden alterar las variables en sesión. En el caso presentado se puede modificar el nivel de seguridad de la aplicación al alterar la variable definida bajo el nombre de security.</w:t>
      </w:r>
    </w:p>
    <w:p w14:paraId="34747C01" w14:textId="140D4F1B" w:rsidR="00B51C42" w:rsidRDefault="00B51C42" w:rsidP="0003459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14:paraId="154030E1" w14:textId="04861F25" w:rsidR="00B51C42" w:rsidRDefault="00B51C42" w:rsidP="00034594">
      <w:r>
        <w:tab/>
        <w:t xml:space="preserve">De igual modo si se confía plenamente en los datos almacenados en sesión para realizar transacciones que </w:t>
      </w:r>
      <w:del w:id="194" w:author="Michael Hidalgo" w:date="2014-11-02T21:25:00Z">
        <w:r w:rsidDel="00B51C42">
          <w:delText>requiren</w:delText>
        </w:r>
      </w:del>
      <w:ins w:id="195" w:author="Michael Hidalgo" w:date="2014-11-02T21:25:00Z">
        <w:r>
          <w:t>requieren</w:t>
        </w:r>
      </w:ins>
      <w:r>
        <w:t xml:space="preserve">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14:paraId="0C9C01B6" w14:textId="10396D9A" w:rsidR="00B51C42" w:rsidRDefault="00B51C42" w:rsidP="00B51C42">
      <w:pPr>
        <w:pStyle w:val="Ttulo3"/>
        <w:jc w:val="center"/>
      </w:pPr>
      <w:r>
        <w:lastRenderedPageBreak/>
        <w:t xml:space="preserve">Ilustración </w:t>
      </w:r>
      <w:r>
        <w:fldChar w:fldCharType="begin"/>
      </w:r>
      <w:r>
        <w:instrText xml:space="preserve"> SEQ Ilustración \* ARABIC </w:instrText>
      </w:r>
      <w:r>
        <w:fldChar w:fldCharType="separate"/>
      </w:r>
      <w:r w:rsidR="00232B7C">
        <w:rPr>
          <w:noProof/>
        </w:rPr>
        <w:t>8</w:t>
      </w:r>
      <w:r>
        <w:fldChar w:fldCharType="end"/>
      </w:r>
      <w:r>
        <w:t xml:space="preserve"> Alteración de variables en sesión</w:t>
      </w:r>
    </w:p>
    <w:p w14:paraId="1BD565CB" w14:textId="26567441" w:rsidR="00B51C42" w:rsidRDefault="00B51C42" w:rsidP="00034594">
      <w:r>
        <w:rPr>
          <w:noProof/>
          <w:lang w:val="es-ES" w:eastAsia="es-ES"/>
        </w:rPr>
        <w:drawing>
          <wp:inline distT="0" distB="0" distL="0" distR="0" wp14:anchorId="5DB6A32D" wp14:editId="61205A60">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3300095"/>
                    </a:xfrm>
                    <a:prstGeom prst="rect">
                      <a:avLst/>
                    </a:prstGeom>
                  </pic:spPr>
                </pic:pic>
              </a:graphicData>
            </a:graphic>
          </wp:inline>
        </w:drawing>
      </w:r>
    </w:p>
    <w:p w14:paraId="692EB7A2" w14:textId="062E73FB" w:rsidR="00B51C42" w:rsidRPr="00034594" w:rsidRDefault="00B51C42" w:rsidP="00B51C42">
      <w:pPr>
        <w:pStyle w:val="Ttulo3"/>
        <w:jc w:val="center"/>
      </w:pPr>
      <w:ins w:id="196" w:author="Michael Hidalgo" w:date="2014-11-02T21:20:00Z">
        <w:r>
          <w:t>Fuente: Propia</w:t>
        </w:r>
      </w:ins>
    </w:p>
    <w:p w14:paraId="59F10034" w14:textId="261AEEF7" w:rsidR="00034594" w:rsidRDefault="00862367" w:rsidP="004E5EDB">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 :</w:t>
      </w:r>
    </w:p>
    <w:p w14:paraId="5F60F81A" w14:textId="1473D5A0" w:rsidR="00862367" w:rsidRDefault="00862367" w:rsidP="00862367">
      <w:pPr>
        <w:pStyle w:val="Prrafodelista"/>
        <w:numPr>
          <w:ilvl w:val="0"/>
          <w:numId w:val="38"/>
        </w:numPr>
      </w:pPr>
      <w:r>
        <w:t>HostOnly: Esta propiedad es establecida en el momento en que la variable de sesión es creada y en términos generales garantiza que tal valor va a ser compartido únicamente entre el cliente y el servidor específicos durante la negociación de contenido HTTP.</w:t>
      </w:r>
    </w:p>
    <w:p w14:paraId="6A503080" w14:textId="71888C53" w:rsidR="00862367" w:rsidRDefault="00862367" w:rsidP="00862367">
      <w:pPr>
        <w:pStyle w:val="Prrafodelista"/>
        <w:numPr>
          <w:ilvl w:val="0"/>
          <w:numId w:val="38"/>
        </w:numPr>
      </w:pPr>
      <w:r>
        <w:lastRenderedPageBreak/>
        <w:t>Session: Indica si la variable definida es de sesión o no.</w:t>
      </w:r>
      <w:r w:rsidR="00ED0D2D">
        <w:t xml:space="preserve">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14:paraId="353B1D4B" w14:textId="04179EA0" w:rsidR="00862367" w:rsidRDefault="00862367" w:rsidP="00862367">
      <w:pPr>
        <w:pStyle w:val="Prrafodelista"/>
        <w:numPr>
          <w:ilvl w:val="0"/>
          <w:numId w:val="38"/>
        </w:numPr>
      </w:pPr>
      <w:r>
        <w:t>Secure</w:t>
      </w:r>
      <w:r w:rsidR="00ED0D2D">
        <w:t>: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encripción de datos en tránsito, tal variable no será transmitida.</w:t>
      </w:r>
    </w:p>
    <w:p w14:paraId="177ACFC6" w14:textId="0CC40AA6" w:rsidR="00862367" w:rsidRDefault="00862367" w:rsidP="00862367">
      <w:pPr>
        <w:pStyle w:val="Prrafodelista"/>
        <w:numPr>
          <w:ilvl w:val="0"/>
          <w:numId w:val="38"/>
        </w:numPr>
      </w:pPr>
      <w:r>
        <w:t>HttpOnly</w:t>
      </w:r>
      <w:r w:rsidR="00ED0D2D">
        <w:t>:</w:t>
      </w:r>
      <w:r w:rsidR="00903DD2">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14:paraId="57D930D6" w14:textId="338760B4" w:rsidR="00903DD2" w:rsidRDefault="00085E49" w:rsidP="00903DD2">
      <w:ins w:id="197" w:author="Michael Hidalgo" w:date="2014-11-03T04:54:00Z">
        <w:r>
          <w:tab/>
        </w:r>
      </w:ins>
      <w:r w:rsidR="00903DD2">
        <w:t>Como recomendación de seguridad, el componente</w:t>
      </w:r>
      <w:r>
        <w:t xml:space="preserve"> desarrollado analizará las variables en sesión y verificará la existencia del atributo HttpOnly el cual tiene mucha relevancia en el momento de restringir que la variable pueda ser modificada y alterada por algún script o código del lado del cliente.</w:t>
      </w:r>
    </w:p>
    <w:p w14:paraId="5A79BC8E" w14:textId="77777777" w:rsidR="00085E49" w:rsidRDefault="00085E49" w:rsidP="00903DD2"/>
    <w:p w14:paraId="6B95A511" w14:textId="77777777" w:rsidR="00085E49" w:rsidRDefault="00085E49" w:rsidP="00903DD2"/>
    <w:p w14:paraId="66EA688C" w14:textId="77777777" w:rsidR="00085E49" w:rsidRDefault="00085E49" w:rsidP="00903DD2"/>
    <w:p w14:paraId="365D5C90" w14:textId="49B9A7F0" w:rsidR="004E5EDB" w:rsidRPr="00BB2F35" w:rsidRDefault="004E5EDB" w:rsidP="00085E49">
      <w:r>
        <w:lastRenderedPageBreak/>
        <w:t>4.2.3.3 Secuencia de Comandos en Sitios Cruzados (XSS)</w:t>
      </w:r>
    </w:p>
    <w:p w14:paraId="4FBAE306" w14:textId="5A36B879" w:rsidR="004E5EDB" w:rsidRDefault="000A3C20" w:rsidP="004E5EDB">
      <w:r>
        <w:tab/>
      </w:r>
      <w:r w:rsidR="004E5EDB">
        <w:t xml:space="preserve">Esta vulnerabilidad tiene sus raíces en las fuentes de información no confiables, es decir cuya identidad no puede ser verificada, tal es el caso en datos provenientes del usuario final. No se puede confiar en los datos proporcionados por el usuario ya que éste podría ser un atacante buscando robar información sensitiva. </w:t>
      </w:r>
    </w:p>
    <w:p w14:paraId="4FA44BA0" w14:textId="77777777" w:rsidR="004E5EDB" w:rsidRDefault="004E5EDB" w:rsidP="004E5EDB">
      <w:r>
        <w:tab/>
        <w:t>En la imagen siguiente se aprecia el modelo de riesgo proporcionado por la fundación OWASP para los problemas de XSS.</w:t>
      </w:r>
    </w:p>
    <w:p w14:paraId="6CF608EC" w14:textId="726C7D4C" w:rsidR="004E5EDB" w:rsidRDefault="004E5EDB" w:rsidP="004E5EDB">
      <w:pPr>
        <w:pStyle w:val="Ttulo3"/>
        <w:jc w:val="center"/>
      </w:pPr>
      <w:r>
        <w:t xml:space="preserve">Ilustración </w:t>
      </w:r>
      <w:r w:rsidR="00C50AB2">
        <w:fldChar w:fldCharType="begin"/>
      </w:r>
      <w:r>
        <w:instrText xml:space="preserve"> SEQ Ilustración \* ARABIC </w:instrText>
      </w:r>
      <w:r w:rsidR="00C50AB2">
        <w:fldChar w:fldCharType="separate"/>
      </w:r>
      <w:ins w:id="198" w:author="Michael Hidalgo" w:date="2014-11-03T05:36:00Z">
        <w:r w:rsidR="00232B7C">
          <w:rPr>
            <w:noProof/>
          </w:rPr>
          <w:t>9</w:t>
        </w:r>
      </w:ins>
      <w:r w:rsidR="00C50AB2">
        <w:fldChar w:fldCharType="end"/>
      </w:r>
      <w:r>
        <w:t xml:space="preserve"> Secuencia de Comandos en Sitios Cruzados (XSS)</w:t>
      </w:r>
    </w:p>
    <w:p w14:paraId="35C130BC" w14:textId="77777777" w:rsidR="004E5EDB" w:rsidRDefault="004E5EDB" w:rsidP="004E5EDB">
      <w:r>
        <w:rPr>
          <w:noProof/>
          <w:lang w:val="es-ES" w:eastAsia="es-ES"/>
        </w:rPr>
        <w:drawing>
          <wp:inline distT="0" distB="0" distL="0" distR="0" wp14:anchorId="74134791" wp14:editId="22AD8714">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60">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4F775E75" w14:textId="77777777" w:rsidR="004E5EDB" w:rsidRDefault="004E5EDB" w:rsidP="004E5EDB">
      <w:pPr>
        <w:pStyle w:val="Ttulo3"/>
        <w:jc w:val="center"/>
      </w:pPr>
      <w:r>
        <w:t>Fuente :OWASP Top 10 Español</w:t>
      </w:r>
    </w:p>
    <w:p w14:paraId="2B8AFF41" w14:textId="77777777" w:rsidR="005E6A78" w:rsidRDefault="00277FED" w:rsidP="004E5EDB">
      <w:r>
        <w:tab/>
        <w:t xml:space="preserve">En un ataque informático de Secuencia de Comandos en Sitios Cruzados, se identifican dos modalidades del ataque las cuales son almacenado y reflejado. Como su nombre indica un código malicioso es </w:t>
      </w:r>
      <w:r>
        <w:lastRenderedPageBreak/>
        <w:t>ingresado por el usuario malicioso, dicho código fuente se almacena en el 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14:paraId="0A0E2781" w14:textId="77777777" w:rsidR="00014D58" w:rsidRDefault="005E6A78" w:rsidP="004E5EDB">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w:t>
      </w:r>
      <w:r w:rsidR="00014D58">
        <w:t xml:space="preserve"> el proceso utilizado por un atacante al ingresar código fuente dañino en un sitio Web confiable :</w:t>
      </w:r>
    </w:p>
    <w:p w14:paraId="07F2EE0A" w14:textId="5F47C3A3" w:rsidR="00014D58" w:rsidRDefault="00014D58" w:rsidP="00014D58">
      <w:pPr>
        <w:pStyle w:val="Ttulo3"/>
        <w:jc w:val="center"/>
      </w:pPr>
      <w:r>
        <w:t xml:space="preserve">Ilustración </w:t>
      </w:r>
      <w:r>
        <w:fldChar w:fldCharType="begin"/>
      </w:r>
      <w:r>
        <w:instrText xml:space="preserve"> SEQ Ilustración \* ARABIC </w:instrText>
      </w:r>
      <w:r>
        <w:fldChar w:fldCharType="separate"/>
      </w:r>
      <w:r w:rsidR="00232B7C">
        <w:rPr>
          <w:noProof/>
        </w:rPr>
        <w:t>10</w:t>
      </w:r>
      <w:r>
        <w:fldChar w:fldCharType="end"/>
      </w:r>
      <w:r>
        <w:t xml:space="preserve"> Ingreso de datos no confiables</w:t>
      </w:r>
    </w:p>
    <w:p w14:paraId="3B4B40F1" w14:textId="1C991C02" w:rsidR="00277FED" w:rsidRDefault="00014D58" w:rsidP="004E5EDB">
      <w:r>
        <w:rPr>
          <w:noProof/>
          <w:lang w:val="es-ES" w:eastAsia="es-ES"/>
        </w:rPr>
        <w:drawing>
          <wp:inline distT="0" distB="0" distL="0" distR="0" wp14:anchorId="38D431E6" wp14:editId="54C11564">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61">
                      <a:extLst>
                        <a:ext uri="{28A0092B-C50C-407E-A947-70E740481C1C}">
                          <a14:useLocalDpi xmlns:a14="http://schemas.microsoft.com/office/drawing/2010/main" val="0"/>
                        </a:ext>
                      </a:extLst>
                    </a:blip>
                    <a:stretch>
                      <a:fillRect/>
                    </a:stretch>
                  </pic:blipFill>
                  <pic:spPr>
                    <a:xfrm>
                      <a:off x="0" y="0"/>
                      <a:ext cx="5324475" cy="1764030"/>
                    </a:xfrm>
                    <a:prstGeom prst="rect">
                      <a:avLst/>
                    </a:prstGeom>
                  </pic:spPr>
                </pic:pic>
              </a:graphicData>
            </a:graphic>
          </wp:inline>
        </w:drawing>
      </w:r>
    </w:p>
    <w:p w14:paraId="5F2936DB" w14:textId="4B2A45F3" w:rsidR="00014D58" w:rsidRDefault="00014D58" w:rsidP="00014D58">
      <w:pPr>
        <w:jc w:val="center"/>
      </w:pPr>
      <w:r>
        <w:t>Fuente: Propia</w:t>
      </w:r>
    </w:p>
    <w:p w14:paraId="2FCA65AD" w14:textId="71DD05E4" w:rsidR="00014D58" w:rsidRDefault="00014D58" w:rsidP="00014D58">
      <w:r>
        <w:t xml:space="preserve">En la imagen anterior se puede observar que donde se debió haber ingresado el mensaje a ser enviado, el atacante ha inyectado un código malicioso que se ejecutará cuando alguien visite el sitio por segunda vez. El objetivo del ataque </w:t>
      </w:r>
      <w:r>
        <w:lastRenderedPageBreak/>
        <w:t>es que luego de que un usuario normal del sistema ha 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w:t>
      </w:r>
    </w:p>
    <w:p w14:paraId="70E259B6" w14:textId="77777777" w:rsidR="00232B7C" w:rsidRDefault="00014D58" w:rsidP="00014D58">
      <w:r>
        <w:tab/>
        <w:t xml:space="preserve">Por su parte los vectores de ataque de la Secuencia de Comandos en Sitios Cruzados tienen un trasfondo </w:t>
      </w:r>
      <w:r w:rsidR="000C5A7F">
        <w:t>en ataques de fishing, puesto que el atacante utiliza la misma aplicación, con el mismo dominio para presentar algún elemento controlado como es el caso de un hipervínculo o cargando un formulario para realizar el cambio de contraseñas y de esta forma robar los credenciales.</w:t>
      </w:r>
    </w:p>
    <w:p w14:paraId="4737F2AA" w14:textId="729BBCF7" w:rsidR="00014D58" w:rsidRDefault="00232B7C" w:rsidP="00014D58">
      <w:r>
        <w:tab/>
      </w:r>
      <w:r w:rsidR="000C5A7F">
        <w:t xml:space="preserve"> El usuario final no tendrá sospechas del ataque pues pareciera ser que los elementos reflejados forman parte de la aplicación. </w:t>
      </w:r>
      <w:r>
        <w:t>En la siguiente imagen se aprecia como se podría alterar una página con un formulario arbitrario para el robo de información.</w:t>
      </w:r>
    </w:p>
    <w:p w14:paraId="3608A0D8" w14:textId="40D160EB" w:rsidR="00232B7C" w:rsidRDefault="00232B7C" w:rsidP="00232B7C">
      <w:pPr>
        <w:pStyle w:val="Ttulo3"/>
        <w:jc w:val="center"/>
      </w:pPr>
      <w:r>
        <w:t xml:space="preserve">Ilustración </w:t>
      </w:r>
      <w:r>
        <w:fldChar w:fldCharType="begin"/>
      </w:r>
      <w:r>
        <w:instrText xml:space="preserve"> SEQ Ilustración \* ARABIC </w:instrText>
      </w:r>
      <w:r>
        <w:fldChar w:fldCharType="separate"/>
      </w:r>
      <w:r>
        <w:rPr>
          <w:noProof/>
        </w:rPr>
        <w:t>11</w:t>
      </w:r>
      <w:r>
        <w:fldChar w:fldCharType="end"/>
      </w:r>
      <w:r>
        <w:t xml:space="preserve"> Alteración de una página Web por medio de XSS</w:t>
      </w:r>
    </w:p>
    <w:p w14:paraId="6C25443B" w14:textId="614BAA98" w:rsidR="000C5A7F" w:rsidRDefault="00232B7C" w:rsidP="00232B7C">
      <w:pPr>
        <w:jc w:val="center"/>
      </w:pPr>
      <w:r>
        <w:rPr>
          <w:noProof/>
          <w:lang w:val="es-ES" w:eastAsia="es-ES"/>
        </w:rPr>
        <w:drawing>
          <wp:inline distT="0" distB="0" distL="0" distR="0" wp14:anchorId="3D8E7B7E" wp14:editId="037CAED4">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62">
                      <a:extLst>
                        <a:ext uri="{28A0092B-C50C-407E-A947-70E740481C1C}">
                          <a14:useLocalDpi xmlns:a14="http://schemas.microsoft.com/office/drawing/2010/main" val="0"/>
                        </a:ext>
                      </a:extLst>
                    </a:blip>
                    <a:stretch>
                      <a:fillRect/>
                    </a:stretch>
                  </pic:blipFill>
                  <pic:spPr>
                    <a:xfrm>
                      <a:off x="0" y="0"/>
                      <a:ext cx="5324475" cy="1692376"/>
                    </a:xfrm>
                    <a:prstGeom prst="rect">
                      <a:avLst/>
                    </a:prstGeom>
                  </pic:spPr>
                </pic:pic>
              </a:graphicData>
            </a:graphic>
          </wp:inline>
        </w:drawing>
      </w:r>
      <w:r>
        <w:t>Fuente: Propia</w:t>
      </w:r>
    </w:p>
    <w:p w14:paraId="7EA39F99" w14:textId="290AFDAC" w:rsidR="00277FED" w:rsidRDefault="00277FED" w:rsidP="004E5EDB">
      <w:pPr>
        <w:rPr>
          <w:ins w:id="199" w:author="Michael Hidalgo" w:date="2014-11-03T05:38:00Z"/>
        </w:rPr>
      </w:pPr>
      <w:r>
        <w:lastRenderedPageBreak/>
        <w:t>La recomendación emitida para disminuir el riesgo de XSS tiene su fundamento en la validación de los datos contra una lista de valores aceptables.</w:t>
      </w:r>
      <w:r w:rsidR="00232B7C">
        <w:t xml:space="preserve"> Se busca de tal forma rechazar datos de entrada que no son válidos o que no se ajustan a lo esperado por la aplicación. </w:t>
      </w:r>
    </w:p>
    <w:p w14:paraId="25B27578" w14:textId="77777777" w:rsidR="00232B7C" w:rsidRDefault="00232B7C" w:rsidP="004E5EDB"/>
    <w:p w14:paraId="316F9741" w14:textId="5E85E010" w:rsidR="004E5EDB" w:rsidRDefault="004E5EDB" w:rsidP="004E5EDB">
      <w:r>
        <w:t xml:space="preserve">4.2.3.4 Configuración </w:t>
      </w:r>
      <w:r w:rsidR="001E1EE5">
        <w:t>Incorrecta de seguridad</w:t>
      </w:r>
    </w:p>
    <w:p w14:paraId="210A6FE8" w14:textId="7D79F87E" w:rsidR="004E5EDB" w:rsidRDefault="004E5EDB" w:rsidP="004E5EDB">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14:paraId="2873E236" w14:textId="77777777" w:rsidR="004E5EDB" w:rsidRDefault="004E5EDB" w:rsidP="004E5EDB">
      <w:r>
        <w:tab/>
        <w:t>El hecho de que participen varios actores en el proceso del software aunado a complejidades innecesarias al implementar soluciones de software permite que alguno de los componentes tenga alguna configuración incorrecta de seguridad.</w:t>
      </w:r>
    </w:p>
    <w:p w14:paraId="00B9FDAC" w14:textId="77777777" w:rsidR="004E5EDB" w:rsidRDefault="004E5EDB" w:rsidP="004E5EDB">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14:paraId="7A4570F8" w14:textId="77777777" w:rsidR="004E5EDB" w:rsidRDefault="004E5EDB" w:rsidP="004E5EDB">
      <w:r>
        <w:tab/>
        <w:t xml:space="preserve">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w:t>
      </w:r>
      <w:r>
        <w:lastRenderedPageBreak/>
        <w:t>seguridad, lo que permite que se disminuya la brecha de que alguno de tales componentes sea comprometido.</w:t>
      </w:r>
    </w:p>
    <w:p w14:paraId="72167C46" w14:textId="6A41F90E" w:rsidR="004E5EDB" w:rsidRDefault="004E5EDB" w:rsidP="00470F4B">
      <w:r>
        <w:tab/>
      </w:r>
    </w:p>
    <w:p w14:paraId="63AA8296" w14:textId="77777777" w:rsidR="004E5EDB" w:rsidRDefault="004E5EDB" w:rsidP="004E5EDB">
      <w:r>
        <w:tab/>
        <w:t>En la imagen siguiente se detalla el modelo de riesgo y el impacto para la organización en cuanto a las configuraciones incorrectas de seguridad.</w:t>
      </w:r>
    </w:p>
    <w:p w14:paraId="55B9B714" w14:textId="77777777" w:rsidR="004E5EDB" w:rsidRDefault="004E5EDB" w:rsidP="004E5EDB"/>
    <w:p w14:paraId="50B14F3C" w14:textId="6D735412" w:rsidR="004E5EDB" w:rsidRDefault="004E5EDB" w:rsidP="004E5EDB">
      <w:pPr>
        <w:pStyle w:val="Ttulo3"/>
        <w:jc w:val="center"/>
      </w:pPr>
      <w:r>
        <w:t xml:space="preserve">Ilustración </w:t>
      </w:r>
      <w:r w:rsidR="00C50AB2">
        <w:fldChar w:fldCharType="begin"/>
      </w:r>
      <w:r>
        <w:instrText xml:space="preserve"> SEQ Ilustración \* ARABIC </w:instrText>
      </w:r>
      <w:r w:rsidR="00C50AB2">
        <w:fldChar w:fldCharType="separate"/>
      </w:r>
      <w:r w:rsidR="00232B7C">
        <w:rPr>
          <w:noProof/>
        </w:rPr>
        <w:t>12</w:t>
      </w:r>
      <w:r w:rsidR="00C50AB2">
        <w:fldChar w:fldCharType="end"/>
      </w:r>
      <w:r>
        <w:t xml:space="preserve"> Configuración de Seguridad Incorrecta</w:t>
      </w:r>
    </w:p>
    <w:p w14:paraId="3D3989E3" w14:textId="77777777" w:rsidR="004E5EDB" w:rsidRDefault="004E5EDB" w:rsidP="004E5EDB">
      <w:r>
        <w:rPr>
          <w:noProof/>
          <w:lang w:val="es-ES" w:eastAsia="es-ES"/>
        </w:rPr>
        <w:drawing>
          <wp:inline distT="0" distB="0" distL="0" distR="0" wp14:anchorId="7623D86A" wp14:editId="583245A7">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63">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636BA22E" w14:textId="77777777" w:rsidR="004E5EDB" w:rsidRDefault="004E5EDB" w:rsidP="004E5EDB">
      <w:pPr>
        <w:pStyle w:val="Ttulo3"/>
        <w:jc w:val="center"/>
      </w:pPr>
      <w:r>
        <w:t>Fuente :OWASP Top 10 Español</w:t>
      </w:r>
    </w:p>
    <w:p w14:paraId="22459E8C" w14:textId="77777777" w:rsidR="00FB1689" w:rsidRDefault="00FB1689" w:rsidP="004E5EDB">
      <w:r>
        <w:t xml:space="preserve">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w:t>
      </w:r>
      <w:r>
        <w:lastRenderedPageBreak/>
        <w:t>información relevante para un usuario malicioso y le de así herramientas para comprometer el sistema. Tales errores involucran información acerca del motor de base de datos adyacente así como indicarle que otros ataque informáticos pueden ser perpetrados.</w:t>
      </w:r>
    </w:p>
    <w:p w14:paraId="127EDD06" w14:textId="5307ADE6" w:rsidR="00FB1689" w:rsidRDefault="00FB1689" w:rsidP="004E5EDB">
      <w:r>
        <w:t>En la siguiente ilustración se muestra un mensaje de error arrojado por la aplicación Web, misma que en el detalle del error, tal como se aprecia, brinda información acerca de la base de datos, el servidor Web y la versión donde dicha aplicación está siendo hospedada.</w:t>
      </w:r>
    </w:p>
    <w:p w14:paraId="2CFDCA16" w14:textId="77777777" w:rsidR="00FB1689" w:rsidRDefault="00FB1689" w:rsidP="004E5EDB">
      <w:r>
        <w:rPr>
          <w:noProof/>
          <w:lang w:val="es-ES" w:eastAsia="es-ES"/>
        </w:rPr>
        <w:drawing>
          <wp:inline distT="0" distB="0" distL="0" distR="0" wp14:anchorId="3D5E5632" wp14:editId="758650BB">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64">
                      <a:extLst>
                        <a:ext uri="{28A0092B-C50C-407E-A947-70E740481C1C}">
                          <a14:useLocalDpi xmlns:a14="http://schemas.microsoft.com/office/drawing/2010/main" val="0"/>
                        </a:ext>
                      </a:extLst>
                    </a:blip>
                    <a:stretch>
                      <a:fillRect/>
                    </a:stretch>
                  </pic:blipFill>
                  <pic:spPr>
                    <a:xfrm>
                      <a:off x="0" y="0"/>
                      <a:ext cx="5324475" cy="2314575"/>
                    </a:xfrm>
                    <a:prstGeom prst="rect">
                      <a:avLst/>
                    </a:prstGeom>
                  </pic:spPr>
                </pic:pic>
              </a:graphicData>
            </a:graphic>
          </wp:inline>
        </w:drawing>
      </w:r>
    </w:p>
    <w:p w14:paraId="17107E47" w14:textId="3EB97A35" w:rsidR="00FB1689" w:rsidRDefault="00F427E5" w:rsidP="004E5EDB">
      <w:ins w:id="200" w:author="Michael Hidalgo" w:date="2014-11-03T06:42:00Z">
        <w:r>
          <w:tab/>
        </w:r>
      </w:ins>
      <w:r w:rsidR="00FB1689">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w:t>
      </w:r>
    </w:p>
    <w:p w14:paraId="33399AF3" w14:textId="149F2EF3" w:rsidR="004E5EDB" w:rsidRDefault="00945893" w:rsidP="004E5EDB">
      <w:r>
        <w:lastRenderedPageBreak/>
        <w:tab/>
      </w:r>
      <w:r w:rsidR="00F427E5">
        <w:t xml:space="preserve">Un manejo eficiente de mensajes de error así como evitar mostrar detalles técnicos de las excepciones en tiempo de ejecución ayudan sustancialmente a mitigar que se </w:t>
      </w:r>
      <w:r>
        <w:t>muestre algún dato relevante.</w:t>
      </w:r>
    </w:p>
    <w:p w14:paraId="66103468" w14:textId="77777777" w:rsidR="00945893" w:rsidRDefault="00945893" w:rsidP="004E5EDB"/>
    <w:p w14:paraId="6EADA914" w14:textId="2799B6F3" w:rsidR="004E5EDB" w:rsidRDefault="004E5EDB" w:rsidP="004E5EDB">
      <w:r>
        <w:t>4.2.3.5 Exposición de datos sensibles</w:t>
      </w:r>
    </w:p>
    <w:p w14:paraId="173C64D8" w14:textId="77777777" w:rsidR="004E5EDB" w:rsidRDefault="004E5EDB" w:rsidP="004E5EDB">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14:paraId="02F5809F" w14:textId="77777777" w:rsidR="004E5EDB" w:rsidRDefault="004E5EDB" w:rsidP="004E5EDB">
      <w:r>
        <w:tab/>
        <w:t>Se hace importante identificar cuales son estos datos sensibles para la empresa y poder definir si los controles aplicados actualmente son necesarios para protegerlos o si por el contrario se hace necesario implementar nuevos controles.</w:t>
      </w:r>
    </w:p>
    <w:p w14:paraId="1F54188C" w14:textId="77777777" w:rsidR="004E5EDB" w:rsidRDefault="004E5EDB" w:rsidP="004E5EDB">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783E82F5" w14:textId="77777777" w:rsidR="004E5EDB" w:rsidRDefault="004E5EDB" w:rsidP="004E5EDB">
      <w:r>
        <w:lastRenderedPageBreak/>
        <w:tab/>
        <w:t>En la imagen siguiente se pude observar el modelo de riesgo desarrollado por la fundación OWASP y donde se puede apreciar el vector de ataque y el impacto para la organización.</w:t>
      </w:r>
    </w:p>
    <w:p w14:paraId="51FB952A" w14:textId="77777777" w:rsidR="004E5EDB" w:rsidRDefault="004E5EDB" w:rsidP="004E5EDB"/>
    <w:p w14:paraId="3B96414D" w14:textId="3EA57B2D" w:rsidR="004E5EDB" w:rsidRDefault="004E5EDB" w:rsidP="004E5EDB">
      <w:pPr>
        <w:pStyle w:val="Ttulo3"/>
        <w:jc w:val="center"/>
      </w:pPr>
      <w:r>
        <w:t xml:space="preserve">Ilustración </w:t>
      </w:r>
      <w:r w:rsidR="00C50AB2">
        <w:fldChar w:fldCharType="begin"/>
      </w:r>
      <w:r>
        <w:instrText xml:space="preserve"> SEQ Ilustración \* ARABIC </w:instrText>
      </w:r>
      <w:r w:rsidR="00C50AB2">
        <w:fldChar w:fldCharType="separate"/>
      </w:r>
      <w:ins w:id="201" w:author="Michael Hidalgo" w:date="2014-11-03T05:36:00Z">
        <w:r w:rsidR="00232B7C">
          <w:rPr>
            <w:noProof/>
          </w:rPr>
          <w:t>13</w:t>
        </w:r>
      </w:ins>
      <w:r w:rsidR="00C50AB2">
        <w:fldChar w:fldCharType="end"/>
      </w:r>
      <w:r>
        <w:t xml:space="preserve"> Exposición de datos sensibles</w:t>
      </w:r>
    </w:p>
    <w:p w14:paraId="2CE6C23B" w14:textId="1BC185FE" w:rsidR="006C0504" w:rsidRDefault="004E5EDB" w:rsidP="004E5EDB">
      <w:r>
        <w:rPr>
          <w:noProof/>
          <w:lang w:val="es-ES" w:eastAsia="es-ES"/>
        </w:rPr>
        <w:drawing>
          <wp:inline distT="0" distB="0" distL="0" distR="0" wp14:anchorId="1BA70E48" wp14:editId="72DBA83C">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65">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489E9280" w14:textId="77777777" w:rsidR="004E5EDB" w:rsidRDefault="004E5EDB" w:rsidP="004E5EDB">
      <w:pPr>
        <w:pStyle w:val="Ttulo3"/>
        <w:jc w:val="center"/>
      </w:pPr>
      <w:r>
        <w:t>Fuente: OWASP Top 10 2013 Español.</w:t>
      </w:r>
    </w:p>
    <w:p w14:paraId="0EC73DE4" w14:textId="1540EBB6" w:rsidR="00140B7B" w:rsidRDefault="00140B7B" w:rsidP="005A102B">
      <w:r>
        <w:t>Microsoft (2010) en un documento titulado Quick Security Reference: Exposure of Sensitive Information publicado el 05 de Noviembre de 2010 establece que :</w:t>
      </w:r>
    </w:p>
    <w:p w14:paraId="190138B5" w14:textId="73398F6E" w:rsidR="005A102B" w:rsidRDefault="00140B7B" w:rsidP="005A102B">
      <w:pPr>
        <w:spacing w:line="360" w:lineRule="auto"/>
        <w:rPr>
          <w:ins w:id="202" w:author="Michael Hidalgo" w:date="2014-11-03T07:00:00Z"/>
        </w:rPr>
      </w:pPr>
      <w:r>
        <w:tab/>
      </w:r>
      <w:r w:rsidR="005A102B" w:rsidRPr="005A102B">
        <w:t xml:space="preserve">La falta de protección adecuada de datos sensibles puede ser difícil de </w:t>
      </w:r>
      <w:r w:rsidR="005A102B">
        <w:tab/>
      </w:r>
      <w:r w:rsidR="005A102B" w:rsidRPr="005A102B">
        <w:t xml:space="preserve">reconocer en el desarrollo de aplicaciones, pero es una debilidad </w:t>
      </w:r>
      <w:r w:rsidR="005A102B">
        <w:tab/>
      </w:r>
      <w:r w:rsidR="005A102B" w:rsidRPr="005A102B">
        <w:t>común utilizad</w:t>
      </w:r>
      <w:ins w:id="203" w:author="Michael Hidalgo" w:date="2014-11-03T06:58:00Z">
        <w:r w:rsidR="005A102B">
          <w:t>a</w:t>
        </w:r>
      </w:ins>
      <w:r w:rsidR="005A102B" w:rsidRPr="005A102B">
        <w:t xml:space="preserve"> por los atacantes para robar información sensible.</w:t>
      </w:r>
      <w:ins w:id="204" w:author="Michael Hidalgo" w:date="2014-11-03T06:58:00Z">
        <w:r w:rsidR="005A102B">
          <w:t xml:space="preserve"> L</w:t>
        </w:r>
      </w:ins>
      <w:r w:rsidR="005A102B" w:rsidRPr="005A102B">
        <w:t xml:space="preserve">a </w:t>
      </w:r>
      <w:r w:rsidR="005A102B">
        <w:tab/>
      </w:r>
      <w:r w:rsidR="005A102B" w:rsidRPr="005A102B">
        <w:t xml:space="preserve">información sensible se define como: Información privilegiada o </w:t>
      </w:r>
      <w:r w:rsidR="005A102B">
        <w:tab/>
      </w:r>
      <w:r w:rsidR="005A102B" w:rsidRPr="005A102B">
        <w:t xml:space="preserve">reservada que, si comprometida a través de la alteración, la corrupción, </w:t>
      </w:r>
      <w:r w:rsidR="005A102B">
        <w:lastRenderedPageBreak/>
        <w:tab/>
      </w:r>
      <w:r w:rsidR="005A102B" w:rsidRPr="005A102B">
        <w:t xml:space="preserve">la pérdida, mal uso o la divulgación no autorizados, podría causar </w:t>
      </w:r>
      <w:r w:rsidR="005A102B">
        <w:tab/>
      </w:r>
      <w:r w:rsidR="005A102B" w:rsidRPr="005A102B">
        <w:t>daños graves a la organización o persona ser dueño de ella .</w:t>
      </w:r>
    </w:p>
    <w:p w14:paraId="39E918CD" w14:textId="77777777" w:rsidR="005A102B" w:rsidRPr="005A102B" w:rsidRDefault="005A102B" w:rsidP="005A102B">
      <w:pPr>
        <w:spacing w:line="360" w:lineRule="auto"/>
      </w:pPr>
    </w:p>
    <w:p w14:paraId="09FBA04A" w14:textId="5B7BDD63" w:rsidR="00140B7B" w:rsidRDefault="005A102B" w:rsidP="005A102B">
      <w:pPr>
        <w:rPr>
          <w:ins w:id="205" w:author="Michael Hidalgo" w:date="2014-11-03T07:01:00Z"/>
        </w:rPr>
      </w:pPr>
      <w:r>
        <w:t>En dicho artículo Microsoft muestra el siguiente diagrama donde se encuentran los diferentes lugares donde se encuentra información sensible la cual puede ser explotada por un usuario malicioso.</w:t>
      </w:r>
    </w:p>
    <w:p w14:paraId="04C0DBE2" w14:textId="77777777" w:rsidR="005A102B" w:rsidRDefault="005A102B" w:rsidP="005A102B">
      <w:bookmarkStart w:id="206" w:name="_GoBack"/>
      <w:bookmarkEnd w:id="206"/>
    </w:p>
    <w:p w14:paraId="222AB559" w14:textId="02A98B71" w:rsidR="005A102B" w:rsidRPr="00140B7B" w:rsidRDefault="005A102B" w:rsidP="005A102B">
      <w:ins w:id="207" w:author="Michael Hidalgo" w:date="2014-11-03T07:01:00Z">
        <w:r w:rsidRPr="00E9150B">
          <w:rPr>
            <w:rFonts w:eastAsia="MS Mincho" w:cs="Segoe UI"/>
            <w:i/>
            <w:noProof/>
            <w:color w:val="000000"/>
            <w:lang w:val="es-ES" w:eastAsia="es-ES"/>
          </w:rPr>
          <w:drawing>
            <wp:inline distT="0" distB="0" distL="0" distR="0" wp14:anchorId="3D572CC4" wp14:editId="14D68534">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24475" cy="3542771"/>
                      </a:xfrm>
                      <a:prstGeom prst="rect">
                        <a:avLst/>
                      </a:prstGeom>
                      <a:noFill/>
                      <a:ln>
                        <a:noFill/>
                      </a:ln>
                    </pic:spPr>
                  </pic:pic>
                </a:graphicData>
              </a:graphic>
            </wp:inline>
          </w:drawing>
        </w:r>
      </w:ins>
    </w:p>
    <w:p w14:paraId="0667151D" w14:textId="77777777" w:rsidR="004E5EDB" w:rsidRDefault="004E5EDB" w:rsidP="004E5EDB">
      <w:pPr>
        <w:pStyle w:val="Ttulo1"/>
      </w:pPr>
      <w:r>
        <w:t>4.3 Diseño de entradas</w:t>
      </w:r>
    </w:p>
    <w:p w14:paraId="3BA1C07E" w14:textId="77777777" w:rsidR="004E5EDB" w:rsidRDefault="004E5EDB" w:rsidP="004E5EDB"/>
    <w:p w14:paraId="47627C23" w14:textId="77777777" w:rsidR="004E5EDB" w:rsidRDefault="004E5EDB" w:rsidP="004E5EDB"/>
    <w:p w14:paraId="284126CE" w14:textId="77777777" w:rsidR="004E5EDB" w:rsidRDefault="004E5EDB" w:rsidP="004E5EDB"/>
    <w:p w14:paraId="667A6960" w14:textId="77777777" w:rsidR="004E5EDB" w:rsidRPr="004E5EDB" w:rsidRDefault="004E5EDB" w:rsidP="004E5EDB"/>
    <w:p w14:paraId="01297F17" w14:textId="77777777" w:rsidR="004E5EDB" w:rsidRDefault="004E5EDB" w:rsidP="004E5EDB"/>
    <w:p w14:paraId="2FFD4875" w14:textId="77777777" w:rsidR="004E5EDB" w:rsidRDefault="004E5EDB" w:rsidP="004E5EDB"/>
    <w:p w14:paraId="22D185B3" w14:textId="77777777" w:rsidR="00D5114F" w:rsidRPr="009874A9" w:rsidRDefault="00D5114F" w:rsidP="009874A9">
      <w:pPr>
        <w:pStyle w:val="Ttulo1"/>
      </w:pPr>
      <w:r w:rsidRPr="009874A9">
        <w:t>Referencias Bibliográficas</w:t>
      </w:r>
      <w:bookmarkEnd w:id="184"/>
      <w:bookmarkEnd w:id="185"/>
    </w:p>
    <w:p w14:paraId="5B02F729" w14:textId="77777777" w:rsidR="00934FD2" w:rsidRPr="00C565E1" w:rsidRDefault="00934FD2" w:rsidP="0091526D">
      <w:pPr>
        <w:spacing w:line="360" w:lineRule="auto"/>
        <w:ind w:firstLine="720"/>
        <w:rPr>
          <w:lang w:val="es-CR"/>
        </w:rPr>
      </w:pPr>
      <w:r w:rsidRPr="004B3ADE">
        <w:rPr>
          <w:lang w:val="es-CR"/>
        </w:rPr>
        <w:t xml:space="preserve">Adams, Ed (Marzo 08, 2011). </w:t>
      </w:r>
      <w:r w:rsidRPr="00934FD2">
        <w:rPr>
          <w:lang w:val="en-US"/>
        </w:rPr>
        <w:t xml:space="preserve">Q&amp;A with Myself - Thoughts on Sony, DOD, RSA, </w:t>
      </w:r>
      <w:r w:rsidRPr="00934FD2">
        <w:rPr>
          <w:lang w:val="en-US"/>
        </w:rPr>
        <w:tab/>
        <w:t xml:space="preserve">IMF &amp; Lockheed Martin. </w:t>
      </w:r>
      <w:r w:rsidRPr="00C565E1">
        <w:rPr>
          <w:lang w:val="es-CR"/>
        </w:rPr>
        <w:t xml:space="preserve">Recuperado el día 16 de Julio de 2014 de, </w:t>
      </w:r>
      <w:r w:rsidRPr="00C565E1">
        <w:rPr>
          <w:lang w:val="es-CR"/>
        </w:rPr>
        <w:tab/>
      </w:r>
      <w:hyperlink r:id="rId67" w:history="1">
        <w:r w:rsidRPr="00C565E1">
          <w:rPr>
            <w:lang w:val="es-CR"/>
          </w:rPr>
          <w:t>http://goo.gl/74QBtY</w:t>
        </w:r>
      </w:hyperlink>
    </w:p>
    <w:p w14:paraId="1BD0BAE6" w14:textId="77777777" w:rsidR="00934FD2" w:rsidRDefault="00934FD2" w:rsidP="0091526D">
      <w:pPr>
        <w:spacing w:line="360" w:lineRule="auto"/>
        <w:ind w:firstLine="720"/>
        <w:rPr>
          <w:lang w:val="es-CR"/>
        </w:rPr>
      </w:pPr>
    </w:p>
    <w:p w14:paraId="319EC101" w14:textId="77777777"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325F06BA" w14:textId="77777777" w:rsidR="009479DD" w:rsidRDefault="009479DD" w:rsidP="0091526D">
      <w:pPr>
        <w:spacing w:line="360" w:lineRule="auto"/>
        <w:ind w:firstLine="720"/>
        <w:rPr>
          <w:lang w:val="es-CR"/>
        </w:rPr>
      </w:pPr>
    </w:p>
    <w:p w14:paraId="0291CC5D" w14:textId="77777777"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2E59C781" w14:textId="77777777" w:rsidR="00A35A9F" w:rsidRPr="00C565E1" w:rsidRDefault="00A35A9F" w:rsidP="0091526D">
      <w:pPr>
        <w:spacing w:line="360" w:lineRule="auto"/>
        <w:ind w:firstLine="720"/>
        <w:rPr>
          <w:lang w:val="es-CR"/>
        </w:rPr>
      </w:pPr>
    </w:p>
    <w:p w14:paraId="454770CA" w14:textId="77777777" w:rsidR="00C25A02" w:rsidRPr="00C565E1" w:rsidRDefault="00C25A02" w:rsidP="0091526D">
      <w:pPr>
        <w:spacing w:line="360" w:lineRule="auto"/>
        <w:ind w:firstLine="720"/>
        <w:rPr>
          <w:lang w:val="es-CR"/>
        </w:rPr>
      </w:pPr>
      <w:r>
        <w:rPr>
          <w:lang w:val="en-US"/>
        </w:rPr>
        <w:t xml:space="preserve">Chaudhary, A. (2010). </w:t>
      </w:r>
      <w:r>
        <w:rPr>
          <w:i/>
          <w:lang w:val="en-US"/>
        </w:rPr>
        <w:t>What is a Community Technology Preview?.</w:t>
      </w:r>
      <w:r>
        <w:rPr>
          <w:lang w:val="en-US"/>
        </w:rPr>
        <w:t xml:space="preserve"> </w:t>
      </w:r>
      <w:r w:rsidRPr="00C565E1">
        <w:rPr>
          <w:lang w:val="es-CR"/>
        </w:rPr>
        <w:t>Recuperado el Lunes 06 de Octubre de 2014 de http://goo.gl/J5edZd.</w:t>
      </w:r>
    </w:p>
    <w:p w14:paraId="60BEC674" w14:textId="77777777" w:rsidR="00C25A02" w:rsidRPr="00C565E1" w:rsidRDefault="00C25A02" w:rsidP="0091526D">
      <w:pPr>
        <w:spacing w:line="360" w:lineRule="auto"/>
        <w:ind w:firstLine="720"/>
        <w:rPr>
          <w:lang w:val="es-CR"/>
        </w:rPr>
      </w:pPr>
    </w:p>
    <w:p w14:paraId="11D03E83"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68" w:history="1">
        <w:r w:rsidRPr="00C565E1">
          <w:rPr>
            <w:rStyle w:val="Hipervnculo"/>
            <w:lang w:val="es-CR"/>
          </w:rPr>
          <w:t>http://goo.gl/HYxggf</w:t>
        </w:r>
      </w:hyperlink>
      <w:r w:rsidRPr="00C565E1">
        <w:rPr>
          <w:lang w:val="es-CR"/>
        </w:rPr>
        <w:t>.</w:t>
      </w:r>
    </w:p>
    <w:p w14:paraId="7CFAF06B" w14:textId="77777777" w:rsidR="00FA03CF" w:rsidRPr="00C565E1" w:rsidRDefault="00FA03CF" w:rsidP="0091526D">
      <w:pPr>
        <w:spacing w:line="360" w:lineRule="auto"/>
        <w:ind w:firstLine="720"/>
        <w:rPr>
          <w:lang w:val="es-CR"/>
        </w:rPr>
      </w:pPr>
    </w:p>
    <w:p w14:paraId="41E627FD"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Recuperado de Amazon.com</w:t>
      </w:r>
    </w:p>
    <w:p w14:paraId="3598FD23" w14:textId="77777777" w:rsidR="00B13221" w:rsidRDefault="00B13221" w:rsidP="0091526D">
      <w:pPr>
        <w:spacing w:line="360" w:lineRule="auto"/>
        <w:ind w:firstLine="720"/>
        <w:rPr>
          <w:lang w:val="en-US"/>
        </w:rPr>
      </w:pPr>
    </w:p>
    <w:p w14:paraId="4933F497" w14:textId="77777777"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Pr="00C565E1">
        <w:rPr>
          <w:lang w:val="es-CR"/>
        </w:rPr>
        <w:t xml:space="preserve">Recuperado el Lunes 06 de Octubre de 2014 de </w:t>
      </w:r>
      <w:hyperlink r:id="rId69" w:history="1">
        <w:r w:rsidRPr="00C565E1">
          <w:rPr>
            <w:rStyle w:val="Hipervnculo"/>
            <w:lang w:val="es-CR"/>
          </w:rPr>
          <w:t>http://goo.gl/NEIiiZ</w:t>
        </w:r>
      </w:hyperlink>
      <w:r w:rsidRPr="00C565E1">
        <w:rPr>
          <w:lang w:val="es-CR"/>
        </w:rPr>
        <w:t>.</w:t>
      </w:r>
    </w:p>
    <w:p w14:paraId="693B2CA1" w14:textId="77777777" w:rsidR="00B13221" w:rsidRPr="00C565E1" w:rsidRDefault="00B13221" w:rsidP="0091526D">
      <w:pPr>
        <w:spacing w:line="360" w:lineRule="auto"/>
        <w:ind w:firstLine="720"/>
        <w:rPr>
          <w:lang w:val="es-CR"/>
        </w:rPr>
      </w:pPr>
    </w:p>
    <w:p w14:paraId="1E2C0C49" w14:textId="77777777" w:rsidR="00DD0985" w:rsidRPr="00C565E1" w:rsidRDefault="00DD0985" w:rsidP="0091526D">
      <w:pPr>
        <w:spacing w:line="360" w:lineRule="auto"/>
        <w:ind w:firstLine="720"/>
        <w:rPr>
          <w:lang w:val="es-CR"/>
        </w:rPr>
      </w:pPr>
      <w:r>
        <w:rPr>
          <w:lang w:val="en-US"/>
        </w:rPr>
        <w:t xml:space="preserve">Forbes (2014). </w:t>
      </w:r>
      <w:r>
        <w:rPr>
          <w:i/>
          <w:lang w:val="en-US"/>
        </w:rPr>
        <w:t>Global 2000 Leading Companies. Microsoft</w:t>
      </w:r>
      <w:r>
        <w:rPr>
          <w:lang w:val="en-US"/>
        </w:rPr>
        <w:t xml:space="preserve">. </w:t>
      </w:r>
      <w:r w:rsidRPr="00C565E1">
        <w:rPr>
          <w:lang w:val="es-CR"/>
        </w:rPr>
        <w:t>Recuperado el Lunes 06 de Octubre de 2014 de http://goo.gl/HOcYhk.</w:t>
      </w:r>
    </w:p>
    <w:p w14:paraId="1AE0004C" w14:textId="77777777" w:rsidR="00DD0985" w:rsidRPr="00C565E1" w:rsidRDefault="00DD0985" w:rsidP="0091526D">
      <w:pPr>
        <w:spacing w:line="360" w:lineRule="auto"/>
        <w:ind w:firstLine="720"/>
        <w:rPr>
          <w:lang w:val="es-CR"/>
        </w:rPr>
      </w:pPr>
    </w:p>
    <w:p w14:paraId="1E782ACB" w14:textId="77777777" w:rsidR="00AB4BFF" w:rsidRPr="00C565E1" w:rsidRDefault="00AB4BFF" w:rsidP="0091526D">
      <w:pPr>
        <w:spacing w:line="360" w:lineRule="auto"/>
        <w:ind w:firstLine="720"/>
        <w:rPr>
          <w:lang w:val="es-CR"/>
        </w:rPr>
      </w:pPr>
      <w:r w:rsidRPr="00C565E1">
        <w:rPr>
          <w:lang w:val="es-CR"/>
        </w:rPr>
        <w:t xml:space="preserve">Fortify Static Code Analyzer (2014). Recuperado el 06 de Octubre de 2014 de </w:t>
      </w:r>
      <w:hyperlink r:id="rId70" w:history="1">
        <w:r w:rsidRPr="00C565E1">
          <w:rPr>
            <w:rStyle w:val="Hipervnculo"/>
            <w:lang w:val="es-CR"/>
          </w:rPr>
          <w:t>http://goo.gl/P6m7Vf</w:t>
        </w:r>
      </w:hyperlink>
      <w:r w:rsidR="00DD0985" w:rsidRPr="00C565E1">
        <w:rPr>
          <w:lang w:val="es-CR"/>
        </w:rPr>
        <w:t>.</w:t>
      </w:r>
    </w:p>
    <w:p w14:paraId="030E76A8" w14:textId="77777777" w:rsidR="00AB4BFF" w:rsidRPr="00C565E1" w:rsidRDefault="00AB4BFF" w:rsidP="0091526D">
      <w:pPr>
        <w:spacing w:line="360" w:lineRule="auto"/>
        <w:ind w:firstLine="720"/>
        <w:rPr>
          <w:lang w:val="es-CR"/>
        </w:rPr>
      </w:pPr>
    </w:p>
    <w:p w14:paraId="5CEAB464" w14:textId="77777777"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Pr="00C565E1">
        <w:rPr>
          <w:lang w:val="es-CR"/>
        </w:rPr>
        <w:t xml:space="preserve">Recuperado el Lunes 06 de Octubre de 2014 de </w:t>
      </w:r>
      <w:hyperlink r:id="rId71" w:history="1">
        <w:r w:rsidRPr="00C565E1">
          <w:rPr>
            <w:rStyle w:val="Hipervnculo"/>
            <w:lang w:val="es-CR"/>
          </w:rPr>
          <w:t>http://goo.gl/8BpzLM</w:t>
        </w:r>
      </w:hyperlink>
      <w:r w:rsidRPr="00C565E1">
        <w:rPr>
          <w:lang w:val="es-CR"/>
        </w:rPr>
        <w:t>.</w:t>
      </w:r>
    </w:p>
    <w:p w14:paraId="3317445C" w14:textId="77777777" w:rsidR="00055723" w:rsidRPr="00C565E1" w:rsidRDefault="00055723" w:rsidP="0091526D">
      <w:pPr>
        <w:spacing w:line="360" w:lineRule="auto"/>
        <w:ind w:firstLine="720"/>
        <w:rPr>
          <w:i/>
          <w:lang w:val="es-CR"/>
        </w:rPr>
      </w:pPr>
    </w:p>
    <w:p w14:paraId="1EA65AB6" w14:textId="77777777" w:rsidR="00D21F41" w:rsidRPr="00C565E1" w:rsidRDefault="00D21F41" w:rsidP="0091526D">
      <w:pPr>
        <w:spacing w:line="360" w:lineRule="auto"/>
        <w:ind w:firstLine="720"/>
        <w:rPr>
          <w:lang w:val="es-CR"/>
        </w:rPr>
      </w:pPr>
      <w:r>
        <w:rPr>
          <w:lang w:val="en-US"/>
        </w:rPr>
        <w:t xml:space="preserve">Fundación Eclipse (2014). </w:t>
      </w:r>
      <w:r w:rsidRPr="00D21F41">
        <w:rPr>
          <w:i/>
          <w:lang w:val="en-US"/>
        </w:rPr>
        <w:t>About the Eclipse Foundation</w:t>
      </w:r>
      <w:r>
        <w:rPr>
          <w:lang w:val="en-US"/>
        </w:rPr>
        <w:t xml:space="preserve">. </w:t>
      </w:r>
      <w:r w:rsidRPr="00C565E1">
        <w:rPr>
          <w:lang w:val="es-CR"/>
        </w:rPr>
        <w:t>Recuperado el Lunes 06 de Octubre de 2014.</w:t>
      </w:r>
    </w:p>
    <w:p w14:paraId="6EF2B10F" w14:textId="77777777" w:rsidR="00594BDA" w:rsidRPr="00C565E1" w:rsidRDefault="00594BDA" w:rsidP="0091526D">
      <w:pPr>
        <w:spacing w:line="360" w:lineRule="auto"/>
        <w:ind w:firstLine="720"/>
        <w:rPr>
          <w:lang w:val="es-CR"/>
        </w:rPr>
      </w:pPr>
    </w:p>
    <w:p w14:paraId="6F7F8E72" w14:textId="77777777" w:rsidR="007F54F5" w:rsidRDefault="007F54F5" w:rsidP="0091526D">
      <w:pPr>
        <w:spacing w:line="360" w:lineRule="auto"/>
        <w:ind w:firstLine="720"/>
        <w:rPr>
          <w:lang w:val="en-US"/>
        </w:rPr>
      </w:pPr>
      <w:r>
        <w:rPr>
          <w:lang w:val="en-US"/>
        </w:rPr>
        <w:t xml:space="preserve">Hazzard, K., Bock, J. (2013). </w:t>
      </w:r>
      <w:r>
        <w:rPr>
          <w:i/>
          <w:lang w:val="en-US"/>
        </w:rPr>
        <w:t>Metaprogramming in .NET.</w:t>
      </w:r>
      <w:r>
        <w:rPr>
          <w:lang w:val="en-US"/>
        </w:rPr>
        <w:t xml:space="preserve"> Shelter Island, New York: Manning Publications Co.</w:t>
      </w:r>
    </w:p>
    <w:p w14:paraId="0B88B150" w14:textId="77777777" w:rsidR="00BC0238" w:rsidRDefault="00BC0238" w:rsidP="0091526D">
      <w:pPr>
        <w:spacing w:line="360" w:lineRule="auto"/>
        <w:ind w:firstLine="720"/>
        <w:rPr>
          <w:lang w:val="en-US"/>
        </w:rPr>
      </w:pPr>
    </w:p>
    <w:p w14:paraId="16071452" w14:textId="77777777" w:rsidR="00BE0F9C" w:rsidRPr="007F54F5" w:rsidRDefault="00504C45" w:rsidP="0091526D">
      <w:pPr>
        <w:spacing w:line="360" w:lineRule="auto"/>
        <w:ind w:firstLine="720"/>
        <w:rPr>
          <w:lang w:val="en-US"/>
        </w:rPr>
      </w:pPr>
      <w:r>
        <w:rPr>
          <w:lang w:val="en-US"/>
        </w:rPr>
        <w:t xml:space="preserve">Hejlsberg, A., Torgerse, M., Wiltamuth, S., Golde,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28A3417E" w14:textId="77777777" w:rsidR="00594BDA" w:rsidRDefault="003B3E9F" w:rsidP="0091526D">
      <w:pPr>
        <w:spacing w:line="360" w:lineRule="auto"/>
        <w:ind w:firstLine="720"/>
      </w:pPr>
      <w:r w:rsidRPr="002A23A0">
        <w:rPr>
          <w:lang w:val="en-US"/>
        </w:rPr>
        <w:t xml:space="preserve">Ioannou, C. (2012). </w:t>
      </w:r>
      <w:r w:rsidRPr="002A23A0">
        <w:rPr>
          <w:i/>
          <w:lang w:val="en-US"/>
        </w:rPr>
        <w:t xml:space="preserve">SWOFT Analysis An easy to understand guide. </w:t>
      </w:r>
      <w:r>
        <w:t xml:space="preserve">Kindle Edition. Recuperado de Amazon.com </w:t>
      </w:r>
    </w:p>
    <w:p w14:paraId="1A143EFD" w14:textId="77777777" w:rsidR="00747E0F" w:rsidRDefault="00747E0F" w:rsidP="0091526D">
      <w:pPr>
        <w:spacing w:line="360" w:lineRule="auto"/>
        <w:ind w:firstLine="720"/>
      </w:pPr>
    </w:p>
    <w:p w14:paraId="15C13CF0" w14:textId="77777777" w:rsidR="00CD4063" w:rsidRPr="00CD4063" w:rsidRDefault="00CD4063" w:rsidP="0091526D">
      <w:pPr>
        <w:spacing w:line="360" w:lineRule="auto"/>
        <w:ind w:firstLine="720"/>
      </w:pPr>
      <w:r w:rsidRPr="004B3ADE">
        <w:rPr>
          <w:lang w:val="en-US"/>
        </w:rPr>
        <w:t>IBM (2014).</w:t>
      </w:r>
      <w:r w:rsidRPr="004B3ADE">
        <w:rPr>
          <w:i/>
          <w:lang w:val="en-US"/>
        </w:rPr>
        <w:t xml:space="preserve"> Structured Query Language (SQL). </w:t>
      </w:r>
      <w:r>
        <w:t xml:space="preserve">Recuperado el Viernes 24 de Agosto de 2014 de </w:t>
      </w:r>
      <w:r w:rsidR="005C0289" w:rsidRPr="005C0289">
        <w:t>http://goo.gl/cEdyKT</w:t>
      </w:r>
    </w:p>
    <w:p w14:paraId="314B928A" w14:textId="77777777" w:rsidR="00CD4063" w:rsidRDefault="00CD4063" w:rsidP="0091526D">
      <w:pPr>
        <w:spacing w:line="360" w:lineRule="auto"/>
        <w:ind w:firstLine="720"/>
      </w:pPr>
    </w:p>
    <w:p w14:paraId="3B417952"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59D819AD" w14:textId="77777777" w:rsidR="00BE0F9C" w:rsidRDefault="00BE0F9C" w:rsidP="0091526D">
      <w:pPr>
        <w:spacing w:line="360" w:lineRule="auto"/>
        <w:ind w:firstLine="720"/>
      </w:pPr>
    </w:p>
    <w:p w14:paraId="525DE859"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Apress.</w:t>
      </w:r>
    </w:p>
    <w:p w14:paraId="77A78AC0" w14:textId="77777777" w:rsidR="00747E0F" w:rsidRPr="004B3ADE" w:rsidRDefault="00747E0F" w:rsidP="0091526D">
      <w:pPr>
        <w:spacing w:line="360" w:lineRule="auto"/>
        <w:ind w:firstLine="720"/>
        <w:rPr>
          <w:lang w:val="en-US"/>
        </w:rPr>
      </w:pPr>
    </w:p>
    <w:p w14:paraId="7182E195" w14:textId="77777777" w:rsidR="003B3E9F"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Pr="002A23A0">
        <w:rPr>
          <w:lang w:val="en-US"/>
        </w:rPr>
        <w:t xml:space="preserve">. </w:t>
      </w:r>
      <w:r w:rsidRPr="007E37B4">
        <w:t>Recuperado de http://blog.apastyle.org/apastyle/2011/06/how-do-you-cite-an-e-book.html</w:t>
      </w:r>
    </w:p>
    <w:p w14:paraId="4514F874" w14:textId="77777777" w:rsidR="00343D97" w:rsidRDefault="00343D97" w:rsidP="007E37B4">
      <w:pPr>
        <w:spacing w:line="360" w:lineRule="auto"/>
        <w:ind w:firstLine="720"/>
      </w:pPr>
    </w:p>
    <w:p w14:paraId="508C6690"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354775C9" w14:textId="77777777" w:rsidR="00A91FED" w:rsidRDefault="00A91FED" w:rsidP="007E37B4">
      <w:pPr>
        <w:spacing w:line="360" w:lineRule="auto"/>
        <w:ind w:firstLine="720"/>
      </w:pPr>
    </w:p>
    <w:p w14:paraId="117E60D6" w14:textId="77777777" w:rsidR="00731177" w:rsidRPr="004E5EDB" w:rsidRDefault="00731177" w:rsidP="007E37B4">
      <w:pPr>
        <w:spacing w:line="360" w:lineRule="auto"/>
        <w:ind w:firstLine="720"/>
        <w:rPr>
          <w:lang w:val="en-US"/>
        </w:rPr>
      </w:pPr>
      <w:r w:rsidRPr="004E5EDB">
        <w:rPr>
          <w:lang w:val="en-US"/>
        </w:rPr>
        <w:t xml:space="preserve">Mishra, J., Mohanty, A (2011). </w:t>
      </w:r>
      <w:r w:rsidRPr="004E5EDB">
        <w:rPr>
          <w:i/>
          <w:lang w:val="en-US"/>
        </w:rPr>
        <w:t>Software Engineering.</w:t>
      </w:r>
      <w:r w:rsidRPr="004E5EDB">
        <w:rPr>
          <w:lang w:val="en-US"/>
        </w:rPr>
        <w:t xml:space="preserve"> Pearson India.</w:t>
      </w:r>
    </w:p>
    <w:p w14:paraId="3855A9CA" w14:textId="77777777" w:rsidR="00731177" w:rsidRPr="004E5EDB" w:rsidRDefault="00731177" w:rsidP="007E37B4">
      <w:pPr>
        <w:spacing w:line="360" w:lineRule="auto"/>
        <w:ind w:firstLine="720"/>
        <w:rPr>
          <w:lang w:val="en-US"/>
        </w:rPr>
      </w:pPr>
    </w:p>
    <w:p w14:paraId="495F7F20" w14:textId="77777777" w:rsidR="005D3DCC" w:rsidRDefault="005D3DCC" w:rsidP="007E37B4">
      <w:pPr>
        <w:spacing w:line="360" w:lineRule="auto"/>
        <w:ind w:firstLine="720"/>
      </w:pPr>
      <w:r w:rsidRPr="004E5EDB">
        <w:rPr>
          <w:lang w:val="en-US"/>
        </w:rPr>
        <w:t xml:space="preserve">MITRE Corporation (2014). Corporate Overview . </w:t>
      </w:r>
      <w:r>
        <w:t>Recuperado el Viernes 10 de Octubre de 2014 .</w:t>
      </w:r>
    </w:p>
    <w:p w14:paraId="6F9CD92C" w14:textId="77777777" w:rsidR="00343D97" w:rsidRPr="009E54EF" w:rsidRDefault="00343D97" w:rsidP="007E37B4">
      <w:pPr>
        <w:spacing w:line="360" w:lineRule="auto"/>
        <w:ind w:firstLine="720"/>
      </w:pPr>
      <w:r>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6F44520F" w14:textId="77777777" w:rsidR="00860DF0" w:rsidRDefault="00860DF0" w:rsidP="007E37B4">
      <w:pPr>
        <w:spacing w:line="360" w:lineRule="auto"/>
        <w:ind w:firstLine="720"/>
      </w:pPr>
    </w:p>
    <w:p w14:paraId="2B0D0B00" w14:textId="77777777" w:rsidR="00022E22" w:rsidRPr="00022E22" w:rsidRDefault="00022E22" w:rsidP="007E37B4">
      <w:pPr>
        <w:spacing w:line="360" w:lineRule="auto"/>
        <w:ind w:firstLine="720"/>
      </w:pPr>
      <w:r w:rsidRPr="00C565E1">
        <w:rPr>
          <w:lang w:val="en-US"/>
        </w:rPr>
        <w:t xml:space="preserve">Osenkov,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2E6BDB17" w14:textId="77777777" w:rsidR="00022E22" w:rsidRDefault="00022E22" w:rsidP="007E37B4">
      <w:pPr>
        <w:spacing w:line="360" w:lineRule="auto"/>
        <w:ind w:firstLine="720"/>
      </w:pPr>
    </w:p>
    <w:p w14:paraId="7AC0BDE5" w14:textId="77777777" w:rsidR="00BB7A15" w:rsidRPr="007B2FD3" w:rsidRDefault="00BB7A15" w:rsidP="007E37B4">
      <w:pPr>
        <w:spacing w:line="360" w:lineRule="auto"/>
        <w:ind w:firstLine="720"/>
        <w:rPr>
          <w:lang w:val="en-US"/>
        </w:rPr>
      </w:pPr>
      <w:r w:rsidRPr="007B2FD3">
        <w:rPr>
          <w:lang w:val="en-US"/>
        </w:rPr>
        <w:t xml:space="preserve">Osherove, R. (2009). </w:t>
      </w:r>
      <w:r w:rsidRPr="007B2FD3">
        <w:rPr>
          <w:i/>
          <w:lang w:val="en-US"/>
        </w:rPr>
        <w:t xml:space="preserve">The art of Unit Testing with Examples in .NET. </w:t>
      </w:r>
      <w:r w:rsidRPr="007B2FD3">
        <w:rPr>
          <w:lang w:val="en-US"/>
        </w:rPr>
        <w:t>Greenwich, CT: Manning Publications Co.</w:t>
      </w:r>
    </w:p>
    <w:p w14:paraId="4F41F167" w14:textId="77777777" w:rsidR="00BB7A15" w:rsidRPr="007B2FD3" w:rsidRDefault="00BB7A15" w:rsidP="007E37B4">
      <w:pPr>
        <w:spacing w:line="360" w:lineRule="auto"/>
        <w:ind w:firstLine="720"/>
        <w:rPr>
          <w:lang w:val="en-US"/>
        </w:rPr>
      </w:pPr>
    </w:p>
    <w:p w14:paraId="2FD6D5F5"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5FDAF42A" w14:textId="77777777" w:rsidR="00EF58F6" w:rsidRDefault="00EF58F6" w:rsidP="007E37B4">
      <w:pPr>
        <w:spacing w:line="360" w:lineRule="auto"/>
        <w:ind w:firstLine="720"/>
        <w:rPr>
          <w:lang w:val="en-US"/>
        </w:rPr>
      </w:pPr>
    </w:p>
    <w:p w14:paraId="6DD5D921" w14:textId="77777777" w:rsidR="007E47FF" w:rsidRPr="00C565E1" w:rsidRDefault="007E47FF" w:rsidP="00205E9B">
      <w:pPr>
        <w:spacing w:line="360" w:lineRule="auto"/>
        <w:ind w:firstLine="720"/>
        <w:rPr>
          <w:lang w:val="es-CR"/>
        </w:rPr>
      </w:pPr>
      <w:r w:rsidRPr="00205E9B">
        <w:rPr>
          <w:lang w:val="en-US"/>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3FF7BA14" w14:textId="77777777" w:rsidR="003D5CFE" w:rsidRPr="00C565E1" w:rsidRDefault="003D5CFE" w:rsidP="007E37B4">
      <w:pPr>
        <w:spacing w:line="360" w:lineRule="auto"/>
        <w:ind w:firstLine="720"/>
        <w:rPr>
          <w:lang w:val="es-CR"/>
        </w:rPr>
      </w:pPr>
    </w:p>
    <w:p w14:paraId="1DAA6B1B" w14:textId="77777777" w:rsidR="00CD5B6C" w:rsidRPr="00C565E1" w:rsidRDefault="00CD5B6C" w:rsidP="007E37B4">
      <w:pPr>
        <w:spacing w:line="360" w:lineRule="auto"/>
        <w:ind w:firstLine="720"/>
        <w:rPr>
          <w:lang w:val="es-CR"/>
        </w:rPr>
      </w:pPr>
      <w:r>
        <w:rPr>
          <w:lang w:val="en-US"/>
        </w:rPr>
        <w:t xml:space="preserve">Security Innovation (2014). </w:t>
      </w:r>
      <w:r w:rsidRPr="00AD5226">
        <w:rPr>
          <w:i/>
          <w:lang w:val="en-US"/>
        </w:rPr>
        <w:t>A Passion for Application Security</w:t>
      </w:r>
      <w:r>
        <w:rPr>
          <w:lang w:val="en-US"/>
        </w:rPr>
        <w:t xml:space="preserve">. </w:t>
      </w:r>
      <w:r w:rsidRPr="00C565E1">
        <w:rPr>
          <w:lang w:val="es-CR"/>
        </w:rPr>
        <w:t>Recuperado el Lunes 06 de Octubre de 2014.</w:t>
      </w:r>
    </w:p>
    <w:p w14:paraId="2DDBBC7B" w14:textId="77777777" w:rsidR="00CD5B6C" w:rsidRDefault="00CD5B6C" w:rsidP="007E37B4">
      <w:pPr>
        <w:spacing w:line="360" w:lineRule="auto"/>
        <w:ind w:firstLine="720"/>
        <w:rPr>
          <w:lang w:val="es-CR"/>
        </w:rPr>
      </w:pPr>
    </w:p>
    <w:p w14:paraId="61DA9412" w14:textId="77777777" w:rsidR="00F8625E" w:rsidRPr="00F8625E" w:rsidRDefault="00F8625E" w:rsidP="007E37B4">
      <w:pPr>
        <w:spacing w:line="360" w:lineRule="auto"/>
        <w:ind w:firstLine="720"/>
        <w:rPr>
          <w:lang w:val="es-CR"/>
        </w:rPr>
      </w:pPr>
      <w:r w:rsidRPr="004E5EDB">
        <w:rPr>
          <w:lang w:val="en-US"/>
        </w:rPr>
        <w:t xml:space="preserve">Security Innovation (2014).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196F6B21" w14:textId="77777777" w:rsidR="00F8625E" w:rsidRPr="004E5EDB" w:rsidRDefault="00F8625E" w:rsidP="007E37B4">
      <w:pPr>
        <w:spacing w:line="360" w:lineRule="auto"/>
        <w:ind w:firstLine="720"/>
        <w:rPr>
          <w:lang w:val="es-CR"/>
        </w:rPr>
      </w:pPr>
    </w:p>
    <w:p w14:paraId="626D9CBD" w14:textId="77777777" w:rsidR="00CD5B6C" w:rsidRPr="00C565E1" w:rsidRDefault="00CD5B6C" w:rsidP="007E37B4">
      <w:pPr>
        <w:spacing w:line="360" w:lineRule="auto"/>
        <w:ind w:firstLine="720"/>
        <w:rPr>
          <w:lang w:val="es-CR"/>
        </w:rPr>
      </w:pPr>
      <w:r>
        <w:rPr>
          <w:lang w:val="en-US"/>
        </w:rPr>
        <w:t xml:space="preserve">Somasegar (2011). </w:t>
      </w:r>
      <w:r w:rsidRPr="00CD5B6C">
        <w:rPr>
          <w:i/>
          <w:lang w:val="en-US"/>
        </w:rPr>
        <w:t>Roslyn CTP now Available.</w:t>
      </w:r>
      <w:r>
        <w:rPr>
          <w:lang w:val="en-US"/>
        </w:rPr>
        <w:t xml:space="preserve"> </w:t>
      </w:r>
      <w:r w:rsidRPr="00C565E1">
        <w:rPr>
          <w:lang w:val="es-CR"/>
        </w:rPr>
        <w:t>Recuperado el Lunes 06 de Octubre de 2014 de http://goo.gl/tYmDrd.</w:t>
      </w:r>
    </w:p>
    <w:p w14:paraId="2222F101" w14:textId="77777777" w:rsidR="00CD5B6C" w:rsidRPr="00C565E1" w:rsidRDefault="00CD5B6C" w:rsidP="007E37B4">
      <w:pPr>
        <w:spacing w:line="360" w:lineRule="auto"/>
        <w:ind w:firstLine="720"/>
        <w:rPr>
          <w:lang w:val="es-CR"/>
        </w:rPr>
      </w:pPr>
    </w:p>
    <w:p w14:paraId="31846DE2" w14:textId="77777777" w:rsidR="003B3E9F" w:rsidRDefault="00EF58F6" w:rsidP="0014436A">
      <w:pPr>
        <w:spacing w:line="360" w:lineRule="auto"/>
        <w:ind w:firstLine="720"/>
      </w:pPr>
      <w:r w:rsidRPr="007B2FD3">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14:paraId="40784B9F" w14:textId="77777777" w:rsidR="00C212AB" w:rsidRDefault="00C212AB" w:rsidP="0014436A">
      <w:pPr>
        <w:spacing w:line="360" w:lineRule="auto"/>
        <w:ind w:firstLine="720"/>
      </w:pPr>
    </w:p>
    <w:p w14:paraId="61F9E867" w14:textId="77777777" w:rsidR="00C212AB" w:rsidRPr="004E5EDB" w:rsidRDefault="00C212AB" w:rsidP="0014436A">
      <w:pPr>
        <w:spacing w:line="360" w:lineRule="auto"/>
        <w:ind w:firstLine="720"/>
        <w:rPr>
          <w:lang w:val="en-US"/>
        </w:rPr>
      </w:pPr>
      <w:r w:rsidRPr="004E5EDB">
        <w:rPr>
          <w:lang w:val="en-US"/>
        </w:rPr>
        <w:t xml:space="preserve">Spiegel, M., Stephens, L (2001). </w:t>
      </w:r>
      <w:r w:rsidRPr="004E5EDB">
        <w:rPr>
          <w:i/>
          <w:lang w:val="en-US"/>
        </w:rPr>
        <w:t>Estadística.</w:t>
      </w:r>
      <w:r w:rsidRPr="004E5EDB">
        <w:rPr>
          <w:lang w:val="en-US"/>
        </w:rPr>
        <w:t xml:space="preserve"> Distrito Federal, México: McGraw-Hill Interamericana.</w:t>
      </w:r>
    </w:p>
    <w:p w14:paraId="4B55A8DC" w14:textId="77777777" w:rsidR="0014436A" w:rsidRPr="004E5EDB" w:rsidRDefault="0014436A" w:rsidP="0014436A">
      <w:pPr>
        <w:spacing w:line="360" w:lineRule="auto"/>
        <w:ind w:firstLine="720"/>
        <w:rPr>
          <w:lang w:val="en-US"/>
        </w:rPr>
      </w:pPr>
    </w:p>
    <w:p w14:paraId="303BD9E9" w14:textId="77777777" w:rsidR="00BE0F9C" w:rsidRDefault="0014436A" w:rsidP="0090474E">
      <w:pPr>
        <w:rPr>
          <w:lang w:val="en-US"/>
        </w:rPr>
      </w:pPr>
      <w:r w:rsidRPr="004E5EDB">
        <w:rPr>
          <w:lang w:val="en-US"/>
        </w:rPr>
        <w:tab/>
      </w:r>
      <w:r w:rsidRPr="007B2FD3">
        <w:rPr>
          <w:lang w:val="en-US"/>
        </w:rPr>
        <w:t xml:space="preserve">Stroustrup,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03239F42" w14:textId="77777777" w:rsidR="00AD5226" w:rsidRPr="007B2FD3" w:rsidRDefault="00AD5226" w:rsidP="0090474E">
      <w:pPr>
        <w:rPr>
          <w:lang w:val="en-US"/>
        </w:rPr>
      </w:pPr>
      <w:r>
        <w:rPr>
          <w:lang w:val="en-US"/>
        </w:rPr>
        <w:tab/>
      </w:r>
    </w:p>
    <w:p w14:paraId="08A151C4" w14:textId="77777777" w:rsidR="000F597E" w:rsidRDefault="000F597E" w:rsidP="00BE0F9C">
      <w:pPr>
        <w:spacing w:line="360" w:lineRule="auto"/>
        <w:ind w:firstLine="720"/>
        <w:rPr>
          <w:lang w:val="en-US"/>
        </w:rPr>
      </w:pPr>
      <w:r w:rsidRPr="007B2FD3">
        <w:rPr>
          <w:lang w:val="en-US"/>
        </w:rPr>
        <w:t xml:space="preserve">Tanenbaum,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r w:rsidRPr="00BE0F9C">
        <w:rPr>
          <w:lang w:val="en-US"/>
        </w:rPr>
        <w:t>Pretince Hall</w:t>
      </w:r>
      <w:r w:rsidR="002378F4" w:rsidRPr="00BE0F9C">
        <w:rPr>
          <w:lang w:val="en-US"/>
        </w:rPr>
        <w:t>.</w:t>
      </w:r>
    </w:p>
    <w:p w14:paraId="2FCA74D1" w14:textId="77777777" w:rsidR="00445D9D" w:rsidRDefault="00445D9D" w:rsidP="00BE0F9C">
      <w:pPr>
        <w:spacing w:line="360" w:lineRule="auto"/>
        <w:ind w:firstLine="720"/>
        <w:rPr>
          <w:lang w:val="en-US"/>
        </w:rPr>
      </w:pPr>
    </w:p>
    <w:p w14:paraId="04F051A2" w14:textId="77777777" w:rsidR="00445D9D" w:rsidRPr="000F597E"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B3ADE">
        <w:rPr>
          <w:lang w:val="es-CR"/>
        </w:rPr>
        <w:t>International</w:t>
      </w:r>
      <w:r w:rsidR="00445D9D" w:rsidRPr="004B3ADE">
        <w:rPr>
          <w:lang w:val="es-CR"/>
        </w:rPr>
        <w:t xml:space="preserve"> Business Machines</w:t>
      </w:r>
      <w:r w:rsidR="002715AF" w:rsidRPr="004B3ADE">
        <w:rPr>
          <w:lang w:val="es-CR"/>
        </w:rPr>
        <w:t xml:space="preserve"> Corporation. </w:t>
      </w:r>
      <w:r w:rsidR="002715AF" w:rsidRPr="00365EBE">
        <w:t>Recuperado el Lunes 06 de Octubre de 2014 de http://goo.gl/5BKbDP</w:t>
      </w:r>
      <w:r w:rsidR="005762DC" w:rsidRPr="00365EBE">
        <w:t>.</w:t>
      </w:r>
    </w:p>
    <w:sectPr w:rsidR="00445D9D" w:rsidRPr="000F597E" w:rsidSect="009C5857">
      <w:pgSz w:w="12240" w:h="15840"/>
      <w:pgMar w:top="1701" w:right="1644" w:bottom="1701" w:left="2211" w:header="708" w:footer="708" w:gutter="0"/>
      <w:pgNumType w:start="2"/>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81" w:author="Laica" w:date="2014-10-23T20:15:00Z" w:initials="L">
    <w:p w14:paraId="6FD1FBF5" w14:textId="77777777" w:rsidR="00140B7B" w:rsidRDefault="00140B7B">
      <w:pPr>
        <w:pStyle w:val="Textocomentario"/>
      </w:pPr>
      <w:r>
        <w:rPr>
          <w:rStyle w:val="Refdecomentario"/>
        </w:rPr>
        <w:annotationRef/>
      </w:r>
      <w:r>
        <w:t>Debe completar</w:t>
      </w:r>
    </w:p>
  </w:comment>
  <w:comment w:id="183" w:author="Laica" w:date="2014-10-23T20:20:00Z" w:initials="L">
    <w:p w14:paraId="65BBD113" w14:textId="77777777" w:rsidR="00140B7B" w:rsidRDefault="00140B7B">
      <w:pPr>
        <w:pStyle w:val="Textocomentario"/>
      </w:pPr>
      <w:r>
        <w:rPr>
          <w:rStyle w:val="Refdecomentario"/>
        </w:rPr>
        <w:annotationRef/>
      </w:r>
      <w:r>
        <w:t>No queda clara esta fuente secundaria</w:t>
      </w:r>
    </w:p>
  </w:comment>
  <w:comment w:id="186" w:author="Laica" w:date="2014-10-30T21:44:00Z" w:initials="L">
    <w:p w14:paraId="7150B578" w14:textId="77777777" w:rsidR="00140B7B" w:rsidRDefault="00140B7B">
      <w:pPr>
        <w:pStyle w:val="Textocomentario"/>
      </w:pPr>
      <w:r>
        <w:rPr>
          <w:rStyle w:val="Refdecomentario"/>
        </w:rPr>
        <w:annotationRef/>
      </w:r>
      <w:r>
        <w:t>Debe completar?</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B4AE99" w14:textId="77777777" w:rsidR="00140B7B" w:rsidRDefault="00140B7B" w:rsidP="00CC7A62">
      <w:pPr>
        <w:spacing w:line="240" w:lineRule="auto"/>
      </w:pPr>
      <w:r>
        <w:separator/>
      </w:r>
    </w:p>
  </w:endnote>
  <w:endnote w:type="continuationSeparator" w:id="0">
    <w:p w14:paraId="5CD1DC49" w14:textId="77777777" w:rsidR="00140B7B" w:rsidRDefault="00140B7B"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75FA26" w14:textId="77777777" w:rsidR="00140B7B" w:rsidRDefault="00140B7B">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973359" w14:textId="77777777" w:rsidR="00140B7B" w:rsidRDefault="00140B7B" w:rsidP="00CC7A62">
      <w:pPr>
        <w:spacing w:line="240" w:lineRule="auto"/>
      </w:pPr>
      <w:r>
        <w:separator/>
      </w:r>
    </w:p>
  </w:footnote>
  <w:footnote w:type="continuationSeparator" w:id="0">
    <w:p w14:paraId="3C6023D3" w14:textId="77777777" w:rsidR="00140B7B" w:rsidRDefault="00140B7B" w:rsidP="00CC7A62">
      <w:pPr>
        <w:spacing w:line="240" w:lineRule="auto"/>
      </w:pPr>
      <w:r>
        <w:continuationSeparator/>
      </w:r>
    </w:p>
  </w:footnote>
  <w:footnote w:id="1">
    <w:p w14:paraId="4FEA4347" w14:textId="77777777" w:rsidR="00140B7B" w:rsidRPr="00C53DAB" w:rsidRDefault="00140B7B"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14:paraId="6923DE4C" w14:textId="77777777" w:rsidR="00140B7B" w:rsidRPr="00146EAF" w:rsidRDefault="00140B7B">
      <w:pPr>
        <w:pStyle w:val="Textonotapie"/>
        <w:rPr>
          <w:lang w:val="en-US"/>
        </w:rPr>
      </w:pPr>
      <w:r>
        <w:rPr>
          <w:rStyle w:val="Refdenotaalpie"/>
        </w:rPr>
        <w:footnoteRef/>
      </w:r>
      <w:r w:rsidRPr="00C565E1">
        <w:rPr>
          <w:lang w:val="en-US"/>
        </w:rPr>
        <w:t xml:space="preserve"> http://www.riceconsulting.com/public_pdf/STBC-WM.pdf</w:t>
      </w:r>
    </w:p>
  </w:footnote>
  <w:footnote w:id="3">
    <w:p w14:paraId="2013EBD8" w14:textId="77777777" w:rsidR="00140B7B" w:rsidRPr="00CC7A62" w:rsidRDefault="00140B7B"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14:paraId="374B75F7" w14:textId="77777777" w:rsidR="00140B7B" w:rsidRPr="006B1276" w:rsidRDefault="00140B7B">
      <w:pPr>
        <w:pStyle w:val="Textonotapie"/>
        <w:rPr>
          <w:lang w:val="en-US"/>
        </w:rPr>
      </w:pPr>
      <w:r>
        <w:rPr>
          <w:rStyle w:val="Refdenotaalpie"/>
        </w:rPr>
        <w:footnoteRef/>
      </w:r>
      <w:r w:rsidRPr="00C565E1">
        <w:rPr>
          <w:lang w:val="en-US"/>
        </w:rPr>
        <w:t xml:space="preserve"> http://windows.microsoft.com/en-us/windows/computer-parts#1TC=windows-</w:t>
      </w:r>
    </w:p>
  </w:footnote>
  <w:footnote w:id="5">
    <w:p w14:paraId="64F95CEB" w14:textId="77777777" w:rsidR="00140B7B" w:rsidRPr="00532B2A" w:rsidRDefault="00140B7B">
      <w:pPr>
        <w:pStyle w:val="Textonotapie"/>
        <w:rPr>
          <w:lang w:val="en-US"/>
        </w:rPr>
      </w:pPr>
      <w:r>
        <w:rPr>
          <w:rStyle w:val="Refdenotaalpie"/>
        </w:rPr>
        <w:footnoteRef/>
      </w:r>
      <w:r w:rsidRPr="004B51C2">
        <w:rPr>
          <w:lang w:val="en-US"/>
        </w:rPr>
        <w:t xml:space="preserve"> http://www-03.ibm.com/software/products/en/appscan</w:t>
      </w:r>
    </w:p>
  </w:footnote>
  <w:footnote w:id="6">
    <w:p w14:paraId="56D2D9F2" w14:textId="4A93BB70" w:rsidR="00140B7B" w:rsidRPr="00197347" w:rsidRDefault="00140B7B">
      <w:pPr>
        <w:pStyle w:val="Textonotapie"/>
        <w:rPr>
          <w:lang w:val="en-US"/>
        </w:rPr>
      </w:pPr>
      <w:r>
        <w:rPr>
          <w:rStyle w:val="Refdenotaalpie"/>
        </w:rPr>
        <w:footnoteRef/>
      </w:r>
      <w:r>
        <w:t xml:space="preserve"> </w:t>
      </w:r>
      <w:r w:rsidRPr="00197347">
        <w:t>http://cwe.mitre.org/data/definitions/200.html</w:t>
      </w:r>
    </w:p>
  </w:footnote>
  <w:footnote w:id="7">
    <w:p w14:paraId="4D6E9B8E" w14:textId="77777777" w:rsidR="00140B7B" w:rsidRPr="006F46E2" w:rsidRDefault="00140B7B"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8">
    <w:p w14:paraId="27527DEA" w14:textId="77777777" w:rsidR="00140B7B" w:rsidRPr="00D303B8" w:rsidRDefault="00140B7B">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0FD8B" w14:textId="77777777" w:rsidR="00140B7B" w:rsidRDefault="00140B7B"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B1BC1E5" w14:textId="77777777" w:rsidR="00140B7B" w:rsidRDefault="00140B7B"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A0AF29" w14:textId="77777777" w:rsidR="00140B7B" w:rsidRDefault="00140B7B"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A102B">
      <w:rPr>
        <w:rStyle w:val="Nmerodepgina"/>
        <w:noProof/>
      </w:rPr>
      <w:t>XVI</w:t>
    </w:r>
    <w:r>
      <w:rPr>
        <w:rStyle w:val="Nmerodepgina"/>
      </w:rPr>
      <w:fldChar w:fldCharType="end"/>
    </w:r>
  </w:p>
  <w:p w14:paraId="5F6CBD58" w14:textId="77777777" w:rsidR="00140B7B" w:rsidRDefault="00140B7B"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7BC2F" w14:textId="77777777" w:rsidR="00140B7B" w:rsidRDefault="00140B7B"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A102B">
      <w:rPr>
        <w:rStyle w:val="Nmerodepgina"/>
        <w:noProof/>
      </w:rPr>
      <w:t>174</w:t>
    </w:r>
    <w:r>
      <w:rPr>
        <w:rStyle w:val="Nmerodepgina"/>
      </w:rPr>
      <w:fldChar w:fldCharType="end"/>
    </w:r>
  </w:p>
  <w:p w14:paraId="450B51E2" w14:textId="77777777" w:rsidR="00140B7B" w:rsidRDefault="00140B7B"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7B2068"/>
    <w:multiLevelType w:val="hybridMultilevel"/>
    <w:tmpl w:val="D46A5E3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9">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2">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3">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4">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18">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0">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1">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2">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9"/>
  </w:num>
  <w:num w:numId="2">
    <w:abstractNumId w:val="5"/>
  </w:num>
  <w:num w:numId="3">
    <w:abstractNumId w:val="15"/>
  </w:num>
  <w:num w:numId="4">
    <w:abstractNumId w:val="22"/>
  </w:num>
  <w:num w:numId="5">
    <w:abstractNumId w:val="1"/>
  </w:num>
  <w:num w:numId="6">
    <w:abstractNumId w:val="19"/>
  </w:num>
  <w:num w:numId="7">
    <w:abstractNumId w:val="19"/>
  </w:num>
  <w:num w:numId="8">
    <w:abstractNumId w:val="13"/>
  </w:num>
  <w:num w:numId="9">
    <w:abstractNumId w:val="11"/>
  </w:num>
  <w:num w:numId="10">
    <w:abstractNumId w:val="19"/>
  </w:num>
  <w:num w:numId="11">
    <w:abstractNumId w:val="19"/>
  </w:num>
  <w:num w:numId="12">
    <w:abstractNumId w:val="19"/>
  </w:num>
  <w:num w:numId="13">
    <w:abstractNumId w:val="19"/>
  </w:num>
  <w:num w:numId="14">
    <w:abstractNumId w:val="19"/>
  </w:num>
  <w:num w:numId="15">
    <w:abstractNumId w:val="19"/>
  </w:num>
  <w:num w:numId="16">
    <w:abstractNumId w:val="19"/>
  </w:num>
  <w:num w:numId="17">
    <w:abstractNumId w:val="19"/>
  </w:num>
  <w:num w:numId="18">
    <w:abstractNumId w:val="19"/>
  </w:num>
  <w:num w:numId="19">
    <w:abstractNumId w:val="19"/>
  </w:num>
  <w:num w:numId="20">
    <w:abstractNumId w:val="16"/>
  </w:num>
  <w:num w:numId="21">
    <w:abstractNumId w:val="3"/>
  </w:num>
  <w:num w:numId="22">
    <w:abstractNumId w:val="0"/>
  </w:num>
  <w:num w:numId="23">
    <w:abstractNumId w:val="19"/>
  </w:num>
  <w:num w:numId="24">
    <w:abstractNumId w:val="14"/>
  </w:num>
  <w:num w:numId="25">
    <w:abstractNumId w:val="19"/>
  </w:num>
  <w:num w:numId="26">
    <w:abstractNumId w:val="2"/>
  </w:num>
  <w:num w:numId="27">
    <w:abstractNumId w:val="21"/>
  </w:num>
  <w:num w:numId="28">
    <w:abstractNumId w:val="12"/>
  </w:num>
  <w:num w:numId="29">
    <w:abstractNumId w:val="9"/>
  </w:num>
  <w:num w:numId="30">
    <w:abstractNumId w:val="18"/>
  </w:num>
  <w:num w:numId="31">
    <w:abstractNumId w:val="20"/>
  </w:num>
  <w:num w:numId="32">
    <w:abstractNumId w:val="7"/>
  </w:num>
  <w:num w:numId="33">
    <w:abstractNumId w:val="23"/>
  </w:num>
  <w:num w:numId="34">
    <w:abstractNumId w:val="17"/>
  </w:num>
  <w:num w:numId="35">
    <w:abstractNumId w:val="8"/>
  </w:num>
  <w:num w:numId="36">
    <w:abstractNumId w:val="4"/>
  </w:num>
  <w:num w:numId="37">
    <w:abstractNumId w:val="10"/>
  </w:num>
  <w:num w:numId="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671C"/>
    <w:rsid w:val="00006E1F"/>
    <w:rsid w:val="00014D58"/>
    <w:rsid w:val="00015408"/>
    <w:rsid w:val="00016EA6"/>
    <w:rsid w:val="00017C3D"/>
    <w:rsid w:val="00022B80"/>
    <w:rsid w:val="00022D38"/>
    <w:rsid w:val="00022E22"/>
    <w:rsid w:val="000258E6"/>
    <w:rsid w:val="0003134D"/>
    <w:rsid w:val="00032D2D"/>
    <w:rsid w:val="00033C57"/>
    <w:rsid w:val="00034594"/>
    <w:rsid w:val="00035042"/>
    <w:rsid w:val="00040918"/>
    <w:rsid w:val="00040C40"/>
    <w:rsid w:val="0004746B"/>
    <w:rsid w:val="0005123D"/>
    <w:rsid w:val="00055723"/>
    <w:rsid w:val="00055C8D"/>
    <w:rsid w:val="000571E0"/>
    <w:rsid w:val="000606A5"/>
    <w:rsid w:val="00062A45"/>
    <w:rsid w:val="000727AC"/>
    <w:rsid w:val="00075968"/>
    <w:rsid w:val="000808D9"/>
    <w:rsid w:val="00082A99"/>
    <w:rsid w:val="00085E49"/>
    <w:rsid w:val="00094E7A"/>
    <w:rsid w:val="000977AB"/>
    <w:rsid w:val="00097D60"/>
    <w:rsid w:val="000A3C20"/>
    <w:rsid w:val="000A6036"/>
    <w:rsid w:val="000A68AD"/>
    <w:rsid w:val="000B1A7C"/>
    <w:rsid w:val="000B44B0"/>
    <w:rsid w:val="000B6D4E"/>
    <w:rsid w:val="000C5A7F"/>
    <w:rsid w:val="000C799F"/>
    <w:rsid w:val="000D7D98"/>
    <w:rsid w:val="000E0450"/>
    <w:rsid w:val="000E2C84"/>
    <w:rsid w:val="000E4CCC"/>
    <w:rsid w:val="000E61FB"/>
    <w:rsid w:val="000F597E"/>
    <w:rsid w:val="000F5DDF"/>
    <w:rsid w:val="00105806"/>
    <w:rsid w:val="00105ECC"/>
    <w:rsid w:val="001076EB"/>
    <w:rsid w:val="00107727"/>
    <w:rsid w:val="00111A21"/>
    <w:rsid w:val="001132F0"/>
    <w:rsid w:val="001159B4"/>
    <w:rsid w:val="00121533"/>
    <w:rsid w:val="00122686"/>
    <w:rsid w:val="00130C2A"/>
    <w:rsid w:val="001345B7"/>
    <w:rsid w:val="00140B7B"/>
    <w:rsid w:val="00143995"/>
    <w:rsid w:val="0014436A"/>
    <w:rsid w:val="00146EAF"/>
    <w:rsid w:val="00150297"/>
    <w:rsid w:val="001515F3"/>
    <w:rsid w:val="00154442"/>
    <w:rsid w:val="00154D6D"/>
    <w:rsid w:val="0015656A"/>
    <w:rsid w:val="00162F80"/>
    <w:rsid w:val="00165FF8"/>
    <w:rsid w:val="00167920"/>
    <w:rsid w:val="00175105"/>
    <w:rsid w:val="00177CC2"/>
    <w:rsid w:val="0018266A"/>
    <w:rsid w:val="00193D46"/>
    <w:rsid w:val="00196716"/>
    <w:rsid w:val="00197347"/>
    <w:rsid w:val="001A1537"/>
    <w:rsid w:val="001A310C"/>
    <w:rsid w:val="001A4A5D"/>
    <w:rsid w:val="001A518F"/>
    <w:rsid w:val="001A784C"/>
    <w:rsid w:val="001B48FD"/>
    <w:rsid w:val="001B73C7"/>
    <w:rsid w:val="001C0DE5"/>
    <w:rsid w:val="001C1B6A"/>
    <w:rsid w:val="001C39CA"/>
    <w:rsid w:val="001C6D8C"/>
    <w:rsid w:val="001C7404"/>
    <w:rsid w:val="001C77B8"/>
    <w:rsid w:val="001C7C54"/>
    <w:rsid w:val="001E0191"/>
    <w:rsid w:val="001E1EE5"/>
    <w:rsid w:val="001E3ED3"/>
    <w:rsid w:val="001E4F20"/>
    <w:rsid w:val="001E5448"/>
    <w:rsid w:val="001E6419"/>
    <w:rsid w:val="001F1534"/>
    <w:rsid w:val="001F2A72"/>
    <w:rsid w:val="001F2DE2"/>
    <w:rsid w:val="001F5B65"/>
    <w:rsid w:val="001F70FA"/>
    <w:rsid w:val="001F763F"/>
    <w:rsid w:val="00200E57"/>
    <w:rsid w:val="002031BC"/>
    <w:rsid w:val="002031E7"/>
    <w:rsid w:val="00205433"/>
    <w:rsid w:val="00205E9B"/>
    <w:rsid w:val="00211C0E"/>
    <w:rsid w:val="00216643"/>
    <w:rsid w:val="002207A2"/>
    <w:rsid w:val="00221D98"/>
    <w:rsid w:val="002234AD"/>
    <w:rsid w:val="00226B7E"/>
    <w:rsid w:val="00226C62"/>
    <w:rsid w:val="00226F95"/>
    <w:rsid w:val="00232B7C"/>
    <w:rsid w:val="002360A4"/>
    <w:rsid w:val="00236A82"/>
    <w:rsid w:val="002378F4"/>
    <w:rsid w:val="0024083D"/>
    <w:rsid w:val="00246741"/>
    <w:rsid w:val="00251C50"/>
    <w:rsid w:val="00254303"/>
    <w:rsid w:val="002548EA"/>
    <w:rsid w:val="0026239D"/>
    <w:rsid w:val="002715AF"/>
    <w:rsid w:val="0027279B"/>
    <w:rsid w:val="00274568"/>
    <w:rsid w:val="00275879"/>
    <w:rsid w:val="00277FED"/>
    <w:rsid w:val="002805C4"/>
    <w:rsid w:val="00280B23"/>
    <w:rsid w:val="00283E08"/>
    <w:rsid w:val="00291E51"/>
    <w:rsid w:val="0029754B"/>
    <w:rsid w:val="002A1C7A"/>
    <w:rsid w:val="002A2034"/>
    <w:rsid w:val="002A23A0"/>
    <w:rsid w:val="002A3242"/>
    <w:rsid w:val="002A32DE"/>
    <w:rsid w:val="002A4F7B"/>
    <w:rsid w:val="002A4FF3"/>
    <w:rsid w:val="002B08E6"/>
    <w:rsid w:val="002B18CF"/>
    <w:rsid w:val="002B2AFA"/>
    <w:rsid w:val="002B5FD0"/>
    <w:rsid w:val="002B65B9"/>
    <w:rsid w:val="002B7D15"/>
    <w:rsid w:val="002C4E70"/>
    <w:rsid w:val="002D094F"/>
    <w:rsid w:val="002E0248"/>
    <w:rsid w:val="002E2454"/>
    <w:rsid w:val="002E3F95"/>
    <w:rsid w:val="002E6E78"/>
    <w:rsid w:val="002E7548"/>
    <w:rsid w:val="002F55D9"/>
    <w:rsid w:val="002F618C"/>
    <w:rsid w:val="002F6D42"/>
    <w:rsid w:val="002F71E3"/>
    <w:rsid w:val="0030200E"/>
    <w:rsid w:val="003022AF"/>
    <w:rsid w:val="00307783"/>
    <w:rsid w:val="003118CE"/>
    <w:rsid w:val="00314610"/>
    <w:rsid w:val="0031643D"/>
    <w:rsid w:val="00325DA9"/>
    <w:rsid w:val="00327119"/>
    <w:rsid w:val="003279F6"/>
    <w:rsid w:val="00331E80"/>
    <w:rsid w:val="00337C18"/>
    <w:rsid w:val="00342FA1"/>
    <w:rsid w:val="00343D97"/>
    <w:rsid w:val="00346337"/>
    <w:rsid w:val="003463F2"/>
    <w:rsid w:val="003517D7"/>
    <w:rsid w:val="003527E0"/>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558E"/>
    <w:rsid w:val="003B5C10"/>
    <w:rsid w:val="003C0230"/>
    <w:rsid w:val="003C19A5"/>
    <w:rsid w:val="003C3136"/>
    <w:rsid w:val="003C38BB"/>
    <w:rsid w:val="003C3DBB"/>
    <w:rsid w:val="003D025C"/>
    <w:rsid w:val="003D2837"/>
    <w:rsid w:val="003D5CFE"/>
    <w:rsid w:val="003E34CE"/>
    <w:rsid w:val="003E4588"/>
    <w:rsid w:val="003E533A"/>
    <w:rsid w:val="003E7241"/>
    <w:rsid w:val="003E788D"/>
    <w:rsid w:val="003F3D31"/>
    <w:rsid w:val="003F7508"/>
    <w:rsid w:val="003F7B11"/>
    <w:rsid w:val="0040689A"/>
    <w:rsid w:val="00410255"/>
    <w:rsid w:val="0041593C"/>
    <w:rsid w:val="00416085"/>
    <w:rsid w:val="004262DE"/>
    <w:rsid w:val="0042633C"/>
    <w:rsid w:val="00427918"/>
    <w:rsid w:val="00432112"/>
    <w:rsid w:val="004347FB"/>
    <w:rsid w:val="004355E6"/>
    <w:rsid w:val="00440421"/>
    <w:rsid w:val="004404EF"/>
    <w:rsid w:val="00440933"/>
    <w:rsid w:val="00441BEF"/>
    <w:rsid w:val="004436A2"/>
    <w:rsid w:val="00445CCA"/>
    <w:rsid w:val="00445D9D"/>
    <w:rsid w:val="00447545"/>
    <w:rsid w:val="00452F7D"/>
    <w:rsid w:val="00453F7F"/>
    <w:rsid w:val="00455701"/>
    <w:rsid w:val="00456382"/>
    <w:rsid w:val="00457E07"/>
    <w:rsid w:val="00463AD7"/>
    <w:rsid w:val="00465887"/>
    <w:rsid w:val="00470B4B"/>
    <w:rsid w:val="00470F4B"/>
    <w:rsid w:val="00476949"/>
    <w:rsid w:val="00476A3E"/>
    <w:rsid w:val="0047743B"/>
    <w:rsid w:val="0048629F"/>
    <w:rsid w:val="004876D0"/>
    <w:rsid w:val="004948F8"/>
    <w:rsid w:val="00496EBB"/>
    <w:rsid w:val="004A0AF2"/>
    <w:rsid w:val="004A21C6"/>
    <w:rsid w:val="004A378A"/>
    <w:rsid w:val="004A4FFA"/>
    <w:rsid w:val="004A7B15"/>
    <w:rsid w:val="004B2A9C"/>
    <w:rsid w:val="004B2B4A"/>
    <w:rsid w:val="004B3ADE"/>
    <w:rsid w:val="004B4441"/>
    <w:rsid w:val="004B4E23"/>
    <w:rsid w:val="004B51C2"/>
    <w:rsid w:val="004B5DDA"/>
    <w:rsid w:val="004C116C"/>
    <w:rsid w:val="004C131C"/>
    <w:rsid w:val="004C209A"/>
    <w:rsid w:val="004C2B8D"/>
    <w:rsid w:val="004C3771"/>
    <w:rsid w:val="004C4513"/>
    <w:rsid w:val="004C534B"/>
    <w:rsid w:val="004C60B6"/>
    <w:rsid w:val="004C73D0"/>
    <w:rsid w:val="004C7684"/>
    <w:rsid w:val="004C7965"/>
    <w:rsid w:val="004D1B49"/>
    <w:rsid w:val="004E360D"/>
    <w:rsid w:val="004E4DFB"/>
    <w:rsid w:val="004E5EDB"/>
    <w:rsid w:val="004F0A6D"/>
    <w:rsid w:val="004F40C4"/>
    <w:rsid w:val="004F7DBC"/>
    <w:rsid w:val="00504A38"/>
    <w:rsid w:val="00504C45"/>
    <w:rsid w:val="00505554"/>
    <w:rsid w:val="005147F4"/>
    <w:rsid w:val="00516039"/>
    <w:rsid w:val="00522406"/>
    <w:rsid w:val="00523618"/>
    <w:rsid w:val="00530887"/>
    <w:rsid w:val="005329A6"/>
    <w:rsid w:val="00532B2A"/>
    <w:rsid w:val="00535558"/>
    <w:rsid w:val="005369F9"/>
    <w:rsid w:val="005414C1"/>
    <w:rsid w:val="0054262C"/>
    <w:rsid w:val="005426FD"/>
    <w:rsid w:val="00546072"/>
    <w:rsid w:val="00552046"/>
    <w:rsid w:val="005538C6"/>
    <w:rsid w:val="00555363"/>
    <w:rsid w:val="0055777A"/>
    <w:rsid w:val="005610A5"/>
    <w:rsid w:val="00561B1B"/>
    <w:rsid w:val="00563565"/>
    <w:rsid w:val="00563657"/>
    <w:rsid w:val="005660C1"/>
    <w:rsid w:val="00567EC9"/>
    <w:rsid w:val="00575133"/>
    <w:rsid w:val="005762DC"/>
    <w:rsid w:val="00583A6D"/>
    <w:rsid w:val="005854F4"/>
    <w:rsid w:val="005914B0"/>
    <w:rsid w:val="00591FA0"/>
    <w:rsid w:val="005928C6"/>
    <w:rsid w:val="00594549"/>
    <w:rsid w:val="00594BDA"/>
    <w:rsid w:val="00595B08"/>
    <w:rsid w:val="00595E34"/>
    <w:rsid w:val="005A102B"/>
    <w:rsid w:val="005B3551"/>
    <w:rsid w:val="005B5A12"/>
    <w:rsid w:val="005B7746"/>
    <w:rsid w:val="005B7BAD"/>
    <w:rsid w:val="005C0289"/>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ABA"/>
    <w:rsid w:val="005F284B"/>
    <w:rsid w:val="005F3A7F"/>
    <w:rsid w:val="006017B1"/>
    <w:rsid w:val="006050E0"/>
    <w:rsid w:val="00607DF1"/>
    <w:rsid w:val="0061005F"/>
    <w:rsid w:val="00612B21"/>
    <w:rsid w:val="00620085"/>
    <w:rsid w:val="00620267"/>
    <w:rsid w:val="00630281"/>
    <w:rsid w:val="00630AE1"/>
    <w:rsid w:val="00635F0A"/>
    <w:rsid w:val="00636771"/>
    <w:rsid w:val="00636C87"/>
    <w:rsid w:val="0064021D"/>
    <w:rsid w:val="00641FA4"/>
    <w:rsid w:val="00643CC1"/>
    <w:rsid w:val="00646295"/>
    <w:rsid w:val="00650B7F"/>
    <w:rsid w:val="00651A28"/>
    <w:rsid w:val="0065237C"/>
    <w:rsid w:val="006622D0"/>
    <w:rsid w:val="00663815"/>
    <w:rsid w:val="00666E44"/>
    <w:rsid w:val="00675578"/>
    <w:rsid w:val="00676F52"/>
    <w:rsid w:val="00677288"/>
    <w:rsid w:val="006776B9"/>
    <w:rsid w:val="00680D5B"/>
    <w:rsid w:val="00684CEF"/>
    <w:rsid w:val="00696653"/>
    <w:rsid w:val="006A1BF8"/>
    <w:rsid w:val="006A2122"/>
    <w:rsid w:val="006A657F"/>
    <w:rsid w:val="006B1276"/>
    <w:rsid w:val="006B5461"/>
    <w:rsid w:val="006C0504"/>
    <w:rsid w:val="006C1204"/>
    <w:rsid w:val="006C2AAC"/>
    <w:rsid w:val="006C2CBB"/>
    <w:rsid w:val="006C3E77"/>
    <w:rsid w:val="006D2081"/>
    <w:rsid w:val="006D26DC"/>
    <w:rsid w:val="006D3A54"/>
    <w:rsid w:val="006D4376"/>
    <w:rsid w:val="006D453A"/>
    <w:rsid w:val="006D7D7C"/>
    <w:rsid w:val="006E52B6"/>
    <w:rsid w:val="006E653F"/>
    <w:rsid w:val="006E746C"/>
    <w:rsid w:val="006F0071"/>
    <w:rsid w:val="006F0DF8"/>
    <w:rsid w:val="006F28E1"/>
    <w:rsid w:val="006F46E2"/>
    <w:rsid w:val="007010B6"/>
    <w:rsid w:val="0070410F"/>
    <w:rsid w:val="007076E9"/>
    <w:rsid w:val="007106E9"/>
    <w:rsid w:val="0071345C"/>
    <w:rsid w:val="00716970"/>
    <w:rsid w:val="007250F5"/>
    <w:rsid w:val="00731177"/>
    <w:rsid w:val="007323DE"/>
    <w:rsid w:val="00734724"/>
    <w:rsid w:val="00734D6A"/>
    <w:rsid w:val="00735B42"/>
    <w:rsid w:val="007367E7"/>
    <w:rsid w:val="00741BAA"/>
    <w:rsid w:val="007472F1"/>
    <w:rsid w:val="00747724"/>
    <w:rsid w:val="00747E08"/>
    <w:rsid w:val="00747E0F"/>
    <w:rsid w:val="00747F80"/>
    <w:rsid w:val="00750406"/>
    <w:rsid w:val="00751C2F"/>
    <w:rsid w:val="00754486"/>
    <w:rsid w:val="007616DE"/>
    <w:rsid w:val="007632BA"/>
    <w:rsid w:val="0076384E"/>
    <w:rsid w:val="00766B82"/>
    <w:rsid w:val="007700FF"/>
    <w:rsid w:val="00772B2A"/>
    <w:rsid w:val="00776762"/>
    <w:rsid w:val="00776F97"/>
    <w:rsid w:val="00781850"/>
    <w:rsid w:val="00795C05"/>
    <w:rsid w:val="007A0CF5"/>
    <w:rsid w:val="007A123C"/>
    <w:rsid w:val="007A66DD"/>
    <w:rsid w:val="007B0582"/>
    <w:rsid w:val="007B2FD3"/>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224E"/>
    <w:rsid w:val="007F3C1E"/>
    <w:rsid w:val="007F4FB6"/>
    <w:rsid w:val="007F54F5"/>
    <w:rsid w:val="007F6FC5"/>
    <w:rsid w:val="008014D1"/>
    <w:rsid w:val="00805E21"/>
    <w:rsid w:val="008106E6"/>
    <w:rsid w:val="00816007"/>
    <w:rsid w:val="008252C7"/>
    <w:rsid w:val="008255E0"/>
    <w:rsid w:val="0082610D"/>
    <w:rsid w:val="00832750"/>
    <w:rsid w:val="00832FB4"/>
    <w:rsid w:val="00834371"/>
    <w:rsid w:val="0083638E"/>
    <w:rsid w:val="008369C3"/>
    <w:rsid w:val="00845C8F"/>
    <w:rsid w:val="008500C0"/>
    <w:rsid w:val="00853CF9"/>
    <w:rsid w:val="008550BC"/>
    <w:rsid w:val="00856638"/>
    <w:rsid w:val="00860DF0"/>
    <w:rsid w:val="00862367"/>
    <w:rsid w:val="00873612"/>
    <w:rsid w:val="00874062"/>
    <w:rsid w:val="008817AB"/>
    <w:rsid w:val="008858E3"/>
    <w:rsid w:val="00887731"/>
    <w:rsid w:val="0089420A"/>
    <w:rsid w:val="008949A4"/>
    <w:rsid w:val="00894DB6"/>
    <w:rsid w:val="00895797"/>
    <w:rsid w:val="00896932"/>
    <w:rsid w:val="00897554"/>
    <w:rsid w:val="008A0853"/>
    <w:rsid w:val="008A63B3"/>
    <w:rsid w:val="008A7921"/>
    <w:rsid w:val="008B14EC"/>
    <w:rsid w:val="008B243D"/>
    <w:rsid w:val="008B4431"/>
    <w:rsid w:val="008B4432"/>
    <w:rsid w:val="008B7BBF"/>
    <w:rsid w:val="008C33E6"/>
    <w:rsid w:val="008C712D"/>
    <w:rsid w:val="008C7325"/>
    <w:rsid w:val="008D0098"/>
    <w:rsid w:val="008D1FD6"/>
    <w:rsid w:val="008D2993"/>
    <w:rsid w:val="008D4E1B"/>
    <w:rsid w:val="008D7FE2"/>
    <w:rsid w:val="008E4300"/>
    <w:rsid w:val="008F117F"/>
    <w:rsid w:val="008F2E91"/>
    <w:rsid w:val="008F47F2"/>
    <w:rsid w:val="008F7FAB"/>
    <w:rsid w:val="00900AF2"/>
    <w:rsid w:val="009012C4"/>
    <w:rsid w:val="00903DD2"/>
    <w:rsid w:val="0090474E"/>
    <w:rsid w:val="0091499F"/>
    <w:rsid w:val="0091526D"/>
    <w:rsid w:val="00923142"/>
    <w:rsid w:val="00926EDB"/>
    <w:rsid w:val="009272BB"/>
    <w:rsid w:val="00927CB2"/>
    <w:rsid w:val="0093260D"/>
    <w:rsid w:val="009335C6"/>
    <w:rsid w:val="00934FD2"/>
    <w:rsid w:val="00937519"/>
    <w:rsid w:val="0093763D"/>
    <w:rsid w:val="00941B2E"/>
    <w:rsid w:val="009457C8"/>
    <w:rsid w:val="00945893"/>
    <w:rsid w:val="009479DD"/>
    <w:rsid w:val="00953F98"/>
    <w:rsid w:val="00954549"/>
    <w:rsid w:val="00955781"/>
    <w:rsid w:val="00956966"/>
    <w:rsid w:val="00956DF6"/>
    <w:rsid w:val="00957039"/>
    <w:rsid w:val="00957847"/>
    <w:rsid w:val="0096068C"/>
    <w:rsid w:val="00960E5D"/>
    <w:rsid w:val="00962D27"/>
    <w:rsid w:val="0096529D"/>
    <w:rsid w:val="009712B5"/>
    <w:rsid w:val="00972EFD"/>
    <w:rsid w:val="00972F55"/>
    <w:rsid w:val="0097676A"/>
    <w:rsid w:val="00977103"/>
    <w:rsid w:val="00984846"/>
    <w:rsid w:val="009856E2"/>
    <w:rsid w:val="00985CD5"/>
    <w:rsid w:val="009874A9"/>
    <w:rsid w:val="00994887"/>
    <w:rsid w:val="009957B2"/>
    <w:rsid w:val="00997CE1"/>
    <w:rsid w:val="009A2617"/>
    <w:rsid w:val="009A2C56"/>
    <w:rsid w:val="009B40D0"/>
    <w:rsid w:val="009B5629"/>
    <w:rsid w:val="009B586C"/>
    <w:rsid w:val="009B798F"/>
    <w:rsid w:val="009C0E81"/>
    <w:rsid w:val="009C2454"/>
    <w:rsid w:val="009C5857"/>
    <w:rsid w:val="009C7F74"/>
    <w:rsid w:val="009D0B9B"/>
    <w:rsid w:val="009D13B3"/>
    <w:rsid w:val="009D4440"/>
    <w:rsid w:val="009D4733"/>
    <w:rsid w:val="009D6F64"/>
    <w:rsid w:val="009D73F1"/>
    <w:rsid w:val="009E029F"/>
    <w:rsid w:val="009E47C0"/>
    <w:rsid w:val="009E54EF"/>
    <w:rsid w:val="009F4C97"/>
    <w:rsid w:val="00A01F42"/>
    <w:rsid w:val="00A036B4"/>
    <w:rsid w:val="00A06E0C"/>
    <w:rsid w:val="00A070D1"/>
    <w:rsid w:val="00A076C8"/>
    <w:rsid w:val="00A10C74"/>
    <w:rsid w:val="00A11FCB"/>
    <w:rsid w:val="00A13290"/>
    <w:rsid w:val="00A143D9"/>
    <w:rsid w:val="00A16299"/>
    <w:rsid w:val="00A208E3"/>
    <w:rsid w:val="00A213E9"/>
    <w:rsid w:val="00A22C2C"/>
    <w:rsid w:val="00A22F14"/>
    <w:rsid w:val="00A240CC"/>
    <w:rsid w:val="00A25D4A"/>
    <w:rsid w:val="00A30D0C"/>
    <w:rsid w:val="00A334BD"/>
    <w:rsid w:val="00A35A9F"/>
    <w:rsid w:val="00A51AE1"/>
    <w:rsid w:val="00A53ECF"/>
    <w:rsid w:val="00A55251"/>
    <w:rsid w:val="00A560FE"/>
    <w:rsid w:val="00A566D2"/>
    <w:rsid w:val="00A62257"/>
    <w:rsid w:val="00A72651"/>
    <w:rsid w:val="00A72A2D"/>
    <w:rsid w:val="00A73835"/>
    <w:rsid w:val="00A73BEA"/>
    <w:rsid w:val="00A74D93"/>
    <w:rsid w:val="00A810CA"/>
    <w:rsid w:val="00A81AE4"/>
    <w:rsid w:val="00A82310"/>
    <w:rsid w:val="00A83AB4"/>
    <w:rsid w:val="00A85FBC"/>
    <w:rsid w:val="00A90114"/>
    <w:rsid w:val="00A90646"/>
    <w:rsid w:val="00A9157B"/>
    <w:rsid w:val="00A91FED"/>
    <w:rsid w:val="00A92319"/>
    <w:rsid w:val="00A9484B"/>
    <w:rsid w:val="00A975E5"/>
    <w:rsid w:val="00A97AD6"/>
    <w:rsid w:val="00AA14E7"/>
    <w:rsid w:val="00AA1C5D"/>
    <w:rsid w:val="00AA5575"/>
    <w:rsid w:val="00AA5751"/>
    <w:rsid w:val="00AB4071"/>
    <w:rsid w:val="00AB4BFF"/>
    <w:rsid w:val="00AC1112"/>
    <w:rsid w:val="00AC156C"/>
    <w:rsid w:val="00AC4C4E"/>
    <w:rsid w:val="00AD5226"/>
    <w:rsid w:val="00AE2A05"/>
    <w:rsid w:val="00AE5BFB"/>
    <w:rsid w:val="00AF715A"/>
    <w:rsid w:val="00AF7223"/>
    <w:rsid w:val="00B0114F"/>
    <w:rsid w:val="00B04248"/>
    <w:rsid w:val="00B04C2E"/>
    <w:rsid w:val="00B11B4A"/>
    <w:rsid w:val="00B12004"/>
    <w:rsid w:val="00B13142"/>
    <w:rsid w:val="00B13221"/>
    <w:rsid w:val="00B20E9E"/>
    <w:rsid w:val="00B21567"/>
    <w:rsid w:val="00B2419A"/>
    <w:rsid w:val="00B304FD"/>
    <w:rsid w:val="00B30B6A"/>
    <w:rsid w:val="00B41745"/>
    <w:rsid w:val="00B43D8A"/>
    <w:rsid w:val="00B4400A"/>
    <w:rsid w:val="00B453A2"/>
    <w:rsid w:val="00B50973"/>
    <w:rsid w:val="00B50980"/>
    <w:rsid w:val="00B51C42"/>
    <w:rsid w:val="00B54DA8"/>
    <w:rsid w:val="00B569D0"/>
    <w:rsid w:val="00B62929"/>
    <w:rsid w:val="00B6328E"/>
    <w:rsid w:val="00B66B18"/>
    <w:rsid w:val="00B73FF6"/>
    <w:rsid w:val="00B83303"/>
    <w:rsid w:val="00B8448C"/>
    <w:rsid w:val="00B84D34"/>
    <w:rsid w:val="00B85164"/>
    <w:rsid w:val="00B90772"/>
    <w:rsid w:val="00B917CE"/>
    <w:rsid w:val="00BA09C5"/>
    <w:rsid w:val="00BA1DE9"/>
    <w:rsid w:val="00BA51B5"/>
    <w:rsid w:val="00BA5A10"/>
    <w:rsid w:val="00BA5A80"/>
    <w:rsid w:val="00BA63FE"/>
    <w:rsid w:val="00BB7A15"/>
    <w:rsid w:val="00BC0238"/>
    <w:rsid w:val="00BC10CE"/>
    <w:rsid w:val="00BC159B"/>
    <w:rsid w:val="00BC3A0A"/>
    <w:rsid w:val="00BC3B39"/>
    <w:rsid w:val="00BC43E4"/>
    <w:rsid w:val="00BC44B4"/>
    <w:rsid w:val="00BC4BFE"/>
    <w:rsid w:val="00BC4CA4"/>
    <w:rsid w:val="00BD02C1"/>
    <w:rsid w:val="00BD1D75"/>
    <w:rsid w:val="00BD2ABA"/>
    <w:rsid w:val="00BD448B"/>
    <w:rsid w:val="00BD4C60"/>
    <w:rsid w:val="00BD4E97"/>
    <w:rsid w:val="00BD4ECB"/>
    <w:rsid w:val="00BD621F"/>
    <w:rsid w:val="00BD6923"/>
    <w:rsid w:val="00BE0F9C"/>
    <w:rsid w:val="00BE5ECD"/>
    <w:rsid w:val="00BF06CB"/>
    <w:rsid w:val="00BF2753"/>
    <w:rsid w:val="00BF2754"/>
    <w:rsid w:val="00BF6A25"/>
    <w:rsid w:val="00C04A89"/>
    <w:rsid w:val="00C06D99"/>
    <w:rsid w:val="00C116E6"/>
    <w:rsid w:val="00C17B01"/>
    <w:rsid w:val="00C207C6"/>
    <w:rsid w:val="00C20940"/>
    <w:rsid w:val="00C212AB"/>
    <w:rsid w:val="00C25A02"/>
    <w:rsid w:val="00C31186"/>
    <w:rsid w:val="00C315A3"/>
    <w:rsid w:val="00C3623C"/>
    <w:rsid w:val="00C42633"/>
    <w:rsid w:val="00C42896"/>
    <w:rsid w:val="00C502CA"/>
    <w:rsid w:val="00C50AB2"/>
    <w:rsid w:val="00C53DAB"/>
    <w:rsid w:val="00C540E9"/>
    <w:rsid w:val="00C54875"/>
    <w:rsid w:val="00C55567"/>
    <w:rsid w:val="00C565E1"/>
    <w:rsid w:val="00C62E21"/>
    <w:rsid w:val="00C70B7C"/>
    <w:rsid w:val="00C7318B"/>
    <w:rsid w:val="00C74DE1"/>
    <w:rsid w:val="00C82192"/>
    <w:rsid w:val="00C906DE"/>
    <w:rsid w:val="00C9323C"/>
    <w:rsid w:val="00CA0E21"/>
    <w:rsid w:val="00CB71AD"/>
    <w:rsid w:val="00CC32AF"/>
    <w:rsid w:val="00CC7A62"/>
    <w:rsid w:val="00CD0725"/>
    <w:rsid w:val="00CD0E7F"/>
    <w:rsid w:val="00CD22C3"/>
    <w:rsid w:val="00CD238E"/>
    <w:rsid w:val="00CD4063"/>
    <w:rsid w:val="00CD5B6C"/>
    <w:rsid w:val="00CD762F"/>
    <w:rsid w:val="00CE30E7"/>
    <w:rsid w:val="00CE50B7"/>
    <w:rsid w:val="00CE7503"/>
    <w:rsid w:val="00CF1DA5"/>
    <w:rsid w:val="00CF42F0"/>
    <w:rsid w:val="00D03BEB"/>
    <w:rsid w:val="00D05523"/>
    <w:rsid w:val="00D11064"/>
    <w:rsid w:val="00D13E44"/>
    <w:rsid w:val="00D14E96"/>
    <w:rsid w:val="00D16DB2"/>
    <w:rsid w:val="00D1762E"/>
    <w:rsid w:val="00D21F41"/>
    <w:rsid w:val="00D23F03"/>
    <w:rsid w:val="00D248D3"/>
    <w:rsid w:val="00D27F7A"/>
    <w:rsid w:val="00D303B8"/>
    <w:rsid w:val="00D34D6B"/>
    <w:rsid w:val="00D353AE"/>
    <w:rsid w:val="00D3577C"/>
    <w:rsid w:val="00D4547F"/>
    <w:rsid w:val="00D46799"/>
    <w:rsid w:val="00D47394"/>
    <w:rsid w:val="00D47F77"/>
    <w:rsid w:val="00D5114F"/>
    <w:rsid w:val="00D52EDA"/>
    <w:rsid w:val="00D53F7E"/>
    <w:rsid w:val="00D54E61"/>
    <w:rsid w:val="00D55598"/>
    <w:rsid w:val="00D5751D"/>
    <w:rsid w:val="00D57758"/>
    <w:rsid w:val="00D61C00"/>
    <w:rsid w:val="00D65437"/>
    <w:rsid w:val="00D70B47"/>
    <w:rsid w:val="00D70FBF"/>
    <w:rsid w:val="00D7225D"/>
    <w:rsid w:val="00D73E5C"/>
    <w:rsid w:val="00D74BC3"/>
    <w:rsid w:val="00D76E31"/>
    <w:rsid w:val="00D77424"/>
    <w:rsid w:val="00D87F43"/>
    <w:rsid w:val="00D92017"/>
    <w:rsid w:val="00D950ED"/>
    <w:rsid w:val="00D9638C"/>
    <w:rsid w:val="00DA5919"/>
    <w:rsid w:val="00DA7A24"/>
    <w:rsid w:val="00DB52CB"/>
    <w:rsid w:val="00DB6119"/>
    <w:rsid w:val="00DC0D83"/>
    <w:rsid w:val="00DC4DF4"/>
    <w:rsid w:val="00DC7C0D"/>
    <w:rsid w:val="00DD0985"/>
    <w:rsid w:val="00DD35A9"/>
    <w:rsid w:val="00DE6F90"/>
    <w:rsid w:val="00DF15AF"/>
    <w:rsid w:val="00DF1B77"/>
    <w:rsid w:val="00DF412E"/>
    <w:rsid w:val="00DF62D2"/>
    <w:rsid w:val="00DF6311"/>
    <w:rsid w:val="00E01B5E"/>
    <w:rsid w:val="00E02F51"/>
    <w:rsid w:val="00E03133"/>
    <w:rsid w:val="00E10AE1"/>
    <w:rsid w:val="00E12BE1"/>
    <w:rsid w:val="00E165C5"/>
    <w:rsid w:val="00E2085E"/>
    <w:rsid w:val="00E21B01"/>
    <w:rsid w:val="00E22A8A"/>
    <w:rsid w:val="00E25402"/>
    <w:rsid w:val="00E25F24"/>
    <w:rsid w:val="00E34390"/>
    <w:rsid w:val="00E456BF"/>
    <w:rsid w:val="00E471D8"/>
    <w:rsid w:val="00E5049F"/>
    <w:rsid w:val="00E57E4A"/>
    <w:rsid w:val="00E62166"/>
    <w:rsid w:val="00E627A3"/>
    <w:rsid w:val="00E656C7"/>
    <w:rsid w:val="00E65895"/>
    <w:rsid w:val="00E66D88"/>
    <w:rsid w:val="00E67414"/>
    <w:rsid w:val="00E74028"/>
    <w:rsid w:val="00E77CA0"/>
    <w:rsid w:val="00E803D0"/>
    <w:rsid w:val="00E858AF"/>
    <w:rsid w:val="00E90BCA"/>
    <w:rsid w:val="00E9132A"/>
    <w:rsid w:val="00E9361D"/>
    <w:rsid w:val="00E940E7"/>
    <w:rsid w:val="00E970F3"/>
    <w:rsid w:val="00EA21B5"/>
    <w:rsid w:val="00EA37EB"/>
    <w:rsid w:val="00EA3B2E"/>
    <w:rsid w:val="00EB126D"/>
    <w:rsid w:val="00EB7EA8"/>
    <w:rsid w:val="00ED0D2D"/>
    <w:rsid w:val="00ED2449"/>
    <w:rsid w:val="00ED2DB8"/>
    <w:rsid w:val="00ED43C9"/>
    <w:rsid w:val="00ED5C54"/>
    <w:rsid w:val="00EE0BBB"/>
    <w:rsid w:val="00EE400B"/>
    <w:rsid w:val="00EF08E4"/>
    <w:rsid w:val="00EF58EE"/>
    <w:rsid w:val="00EF58F6"/>
    <w:rsid w:val="00EF69A7"/>
    <w:rsid w:val="00F07E60"/>
    <w:rsid w:val="00F136DA"/>
    <w:rsid w:val="00F14508"/>
    <w:rsid w:val="00F15ABE"/>
    <w:rsid w:val="00F216AD"/>
    <w:rsid w:val="00F25FFC"/>
    <w:rsid w:val="00F279E2"/>
    <w:rsid w:val="00F311CC"/>
    <w:rsid w:val="00F35925"/>
    <w:rsid w:val="00F375EC"/>
    <w:rsid w:val="00F37F79"/>
    <w:rsid w:val="00F40324"/>
    <w:rsid w:val="00F427E5"/>
    <w:rsid w:val="00F4791D"/>
    <w:rsid w:val="00F47EA6"/>
    <w:rsid w:val="00F503E8"/>
    <w:rsid w:val="00F50C5E"/>
    <w:rsid w:val="00F52106"/>
    <w:rsid w:val="00F57619"/>
    <w:rsid w:val="00F6189F"/>
    <w:rsid w:val="00F61DA2"/>
    <w:rsid w:val="00F666F7"/>
    <w:rsid w:val="00F836BC"/>
    <w:rsid w:val="00F84529"/>
    <w:rsid w:val="00F8625E"/>
    <w:rsid w:val="00F93DFE"/>
    <w:rsid w:val="00FA03CF"/>
    <w:rsid w:val="00FA53B5"/>
    <w:rsid w:val="00FA6CBE"/>
    <w:rsid w:val="00FB0D7D"/>
    <w:rsid w:val="00FB1689"/>
    <w:rsid w:val="00FB3180"/>
    <w:rsid w:val="00FB58C1"/>
    <w:rsid w:val="00FC6834"/>
    <w:rsid w:val="00FD1F39"/>
    <w:rsid w:val="00FD2177"/>
    <w:rsid w:val="00FD258A"/>
    <w:rsid w:val="00FD2B1B"/>
    <w:rsid w:val="00FE01AF"/>
    <w:rsid w:val="00FE443C"/>
    <w:rsid w:val="00FE54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1D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B8448C"/>
    <w:pPr>
      <w:keepNext/>
      <w:keepLines/>
      <w:spacing w:before="200"/>
      <w:outlineLvl w:val="3"/>
    </w:pPr>
    <w:rPr>
      <w:rFonts w:eastAsiaTheme="majorEastAsia" w:cstheme="majorBidi"/>
      <w:b/>
      <w:bCs/>
      <w:iCs/>
      <w:color w:val="000000" w:themeColor="text1"/>
      <w:sz w:val="20"/>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B8448C"/>
    <w:rPr>
      <w:rFonts w:ascii="Arial" w:eastAsiaTheme="majorEastAsia" w:hAnsi="Arial" w:cstheme="majorBidi"/>
      <w:b/>
      <w:bCs/>
      <w:iCs/>
      <w:color w:val="000000" w:themeColor="text1"/>
      <w:sz w:val="20"/>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A16299"/>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A16299"/>
    <w:pPr>
      <w:tabs>
        <w:tab w:val="right" w:leader="dot" w:pos="8545"/>
      </w:tabs>
      <w:spacing w:before="120" w:line="360" w:lineRule="auto"/>
      <w:jc w:val="left"/>
    </w:pPr>
    <w:rPr>
      <w:rFonts w:cs="Arial"/>
      <w:bCs/>
      <w:noProof/>
      <w:color w:val="0D0D0D" w:themeColor="text1" w:themeTint="F2"/>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hyperlink" Target="http://goo.gl/74QBtY" TargetMode="External"/><Relationship Id="rId68" Type="http://schemas.openxmlformats.org/officeDocument/2006/relationships/hyperlink" Target="http://goo.gl/HYxggf" TargetMode="External"/><Relationship Id="rId69" Type="http://schemas.openxmlformats.org/officeDocument/2006/relationships/hyperlink" Target="http://goo.gl/NEIiiZ" TargetMode="Externa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hyperlink" Target="http://goo.gl/PaOoD" TargetMode="External"/><Relationship Id="rId53" Type="http://schemas.openxmlformats.org/officeDocument/2006/relationships/image" Target="media/image33.jpe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jpeg"/><Relationship Id="rId41" Type="http://schemas.openxmlformats.org/officeDocument/2006/relationships/hyperlink" Target="http://bvs.sld.cu/revistas/spu/vol33_3_07/spu20207.htm" TargetMode="External"/><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comments" Target="comments.xml"/><Relationship Id="rId39" Type="http://schemas.openxmlformats.org/officeDocument/2006/relationships/image" Target="media/image21.png"/><Relationship Id="rId70" Type="http://schemas.openxmlformats.org/officeDocument/2006/relationships/hyperlink" Target="http://goo.gl/P6m7Vf" TargetMode="External"/><Relationship Id="rId71" Type="http://schemas.openxmlformats.org/officeDocument/2006/relationships/hyperlink" Target="http://goo.gl/8BpzLM" TargetMode="External"/><Relationship Id="rId72" Type="http://schemas.openxmlformats.org/officeDocument/2006/relationships/fontTable" Target="fontTable.xml"/><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73" Type="http://schemas.openxmlformats.org/officeDocument/2006/relationships/theme" Target="theme/theme1.xm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9DE6519-7D23-1C45-944C-A7EBCCB33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2760</TotalTime>
  <Pages>190</Pages>
  <Words>30993</Words>
  <Characters>170467</Characters>
  <Application>Microsoft Macintosh Word</Application>
  <DocSecurity>0</DocSecurity>
  <Lines>1420</Lines>
  <Paragraphs>402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201058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628</cp:revision>
  <dcterms:created xsi:type="dcterms:W3CDTF">2014-09-15T10:57:00Z</dcterms:created>
  <dcterms:modified xsi:type="dcterms:W3CDTF">2014-11-03T13:01:00Z</dcterms:modified>
</cp:coreProperties>
</file>